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D96B5" w14:textId="1CD7201F" w:rsidR="00EE4620" w:rsidRPr="00EE4620" w:rsidRDefault="00BA4CB0" w:rsidP="00BA4CB0">
      <w:pPr>
        <w:pStyle w:val="Title"/>
        <w:jc w:val="center"/>
      </w:pPr>
      <w:bookmarkStart w:id="0" w:name="_Toc128143903"/>
      <w:r>
        <w:rPr>
          <w:sz w:val="32"/>
          <w:szCs w:val="32"/>
        </w:rPr>
        <w:t>M</w:t>
      </w:r>
      <w:r w:rsidR="00137FBE" w:rsidRPr="00A43D9D">
        <w:rPr>
          <w:sz w:val="32"/>
          <w:szCs w:val="32"/>
        </w:rPr>
        <w:t xml:space="preserve">icrobiome and metabolome alterations in Nrf2 </w:t>
      </w:r>
      <w:r>
        <w:rPr>
          <w:sz w:val="32"/>
          <w:szCs w:val="32"/>
        </w:rPr>
        <w:t>knockout</w:t>
      </w:r>
      <w:r w:rsidR="00137FBE" w:rsidRPr="00A43D9D">
        <w:rPr>
          <w:sz w:val="32"/>
          <w:szCs w:val="32"/>
        </w:rPr>
        <w:t xml:space="preserve"> mice </w:t>
      </w:r>
      <w:r w:rsidR="0053766B">
        <w:rPr>
          <w:sz w:val="32"/>
          <w:szCs w:val="32"/>
        </w:rPr>
        <w:t xml:space="preserve">with induced gut inflammation and </w:t>
      </w:r>
      <w:r w:rsidR="00137FBE" w:rsidRPr="00A43D9D">
        <w:rPr>
          <w:sz w:val="32"/>
          <w:szCs w:val="32"/>
        </w:rPr>
        <w:t xml:space="preserve">fed with phenethyl isothiocyanate and cranberry </w:t>
      </w:r>
      <w:r w:rsidR="0053766B">
        <w:rPr>
          <w:sz w:val="32"/>
          <w:szCs w:val="32"/>
        </w:rPr>
        <w:t>en</w:t>
      </w:r>
      <w:r w:rsidR="00137FBE" w:rsidRPr="00A43D9D">
        <w:rPr>
          <w:sz w:val="32"/>
          <w:szCs w:val="32"/>
        </w:rPr>
        <w:t>rich</w:t>
      </w:r>
      <w:r w:rsidR="0053766B">
        <w:rPr>
          <w:sz w:val="32"/>
          <w:szCs w:val="32"/>
        </w:rPr>
        <w:t>ed</w:t>
      </w:r>
      <w:r w:rsidR="00137FBE" w:rsidRPr="00A43D9D">
        <w:rPr>
          <w:sz w:val="32"/>
          <w:szCs w:val="32"/>
        </w:rPr>
        <w:t xml:space="preserve"> diets</w:t>
      </w:r>
      <w:bookmarkEnd w:id="0"/>
    </w:p>
    <w:p w14:paraId="0E0CFD55" w14:textId="77777777" w:rsidR="00A43D9D" w:rsidRPr="00A43D9D" w:rsidRDefault="00A43D9D" w:rsidP="00A43D9D"/>
    <w:p w14:paraId="409C0E51" w14:textId="45A6BD7C"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Ran Yin</w:t>
      </w:r>
      <w:r w:rsidRPr="00A43D9D">
        <w:rPr>
          <w:rFonts w:ascii="Times New Roman" w:hAnsi="Times New Roman" w:cs="Times New Roman"/>
          <w:sz w:val="24"/>
          <w:szCs w:val="24"/>
          <w:vertAlign w:val="superscript"/>
        </w:rPr>
        <w:t>1</w:t>
      </w:r>
      <w:r>
        <w:rPr>
          <w:rFonts w:ascii="Times New Roman" w:hAnsi="Times New Roman" w:cs="Times New Roman"/>
          <w:sz w:val="24"/>
          <w:szCs w:val="24"/>
          <w:vertAlign w:val="superscript"/>
        </w:rPr>
        <w:t>*</w:t>
      </w:r>
      <w:r w:rsidR="0037392D">
        <w:rPr>
          <w:rFonts w:ascii="Times New Roman" w:hAnsi="Times New Roman" w:cs="Times New Roman"/>
          <w:sz w:val="24"/>
          <w:szCs w:val="24"/>
        </w:rPr>
        <w:t xml:space="preserve">, </w:t>
      </w:r>
      <w:r w:rsidRPr="00A43D9D">
        <w:rPr>
          <w:rFonts w:ascii="Times New Roman" w:hAnsi="Times New Roman" w:cs="Times New Roman"/>
          <w:sz w:val="24"/>
          <w:szCs w:val="24"/>
        </w:rPr>
        <w:t>Davit Sargsyan</w:t>
      </w:r>
      <w:r w:rsidRPr="00A43D9D">
        <w:rPr>
          <w:rFonts w:ascii="Times New Roman" w:hAnsi="Times New Roman" w:cs="Times New Roman"/>
          <w:sz w:val="24"/>
          <w:szCs w:val="24"/>
          <w:vertAlign w:val="superscript"/>
        </w:rPr>
        <w:t>1,2</w:t>
      </w:r>
      <w:r>
        <w:rPr>
          <w:rFonts w:ascii="Times New Roman" w:hAnsi="Times New Roman" w:cs="Times New Roman"/>
          <w:sz w:val="24"/>
          <w:szCs w:val="24"/>
          <w:vertAlign w:val="superscript"/>
        </w:rPr>
        <w:t>,</w:t>
      </w:r>
      <w:r w:rsidR="00F804AA">
        <w:rPr>
          <w:rFonts w:ascii="Times New Roman" w:hAnsi="Times New Roman" w:cs="Times New Roman"/>
          <w:sz w:val="24"/>
          <w:szCs w:val="24"/>
          <w:vertAlign w:val="superscript"/>
        </w:rPr>
        <w:t>3</w:t>
      </w:r>
      <w:r>
        <w:rPr>
          <w:rFonts w:ascii="Times New Roman" w:hAnsi="Times New Roman" w:cs="Times New Roman"/>
          <w:sz w:val="24"/>
          <w:szCs w:val="24"/>
          <w:vertAlign w:val="superscript"/>
        </w:rPr>
        <w:t>*</w:t>
      </w:r>
      <w:r w:rsidRPr="00A43D9D">
        <w:rPr>
          <w:rFonts w:ascii="Times New Roman" w:hAnsi="Times New Roman" w:cs="Times New Roman"/>
          <w:sz w:val="24"/>
          <w:szCs w:val="24"/>
        </w:rPr>
        <w:t>, Renyi Wu</w:t>
      </w:r>
      <w:r w:rsidRPr="00F804AA">
        <w:rPr>
          <w:rFonts w:ascii="Times New Roman" w:hAnsi="Times New Roman" w:cs="Times New Roman"/>
          <w:sz w:val="24"/>
          <w:szCs w:val="24"/>
          <w:vertAlign w:val="superscript"/>
        </w:rPr>
        <w:t>1</w:t>
      </w:r>
      <w:r>
        <w:rPr>
          <w:rFonts w:ascii="Times New Roman" w:hAnsi="Times New Roman" w:cs="Times New Roman"/>
          <w:sz w:val="24"/>
          <w:szCs w:val="24"/>
        </w:rPr>
        <w:t>*</w:t>
      </w:r>
      <w:r w:rsidRPr="00A43D9D">
        <w:rPr>
          <w:rFonts w:ascii="Times New Roman" w:hAnsi="Times New Roman" w:cs="Times New Roman"/>
          <w:sz w:val="24"/>
          <w:szCs w:val="24"/>
        </w:rPr>
        <w:t>, Rasika Hudlikar</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Shanyi</w:t>
      </w:r>
      <w:proofErr w:type="spellEnd"/>
      <w:r w:rsidRPr="00A43D9D">
        <w:rPr>
          <w:rFonts w:ascii="Times New Roman" w:hAnsi="Times New Roman" w:cs="Times New Roman"/>
          <w:sz w:val="24"/>
          <w:szCs w:val="24"/>
        </w:rPr>
        <w:t xml:space="preserve"> Li</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Hsiao-Chen Kuo</w:t>
      </w:r>
      <w:r w:rsidRPr="00A43D9D">
        <w:rPr>
          <w:rFonts w:ascii="Times New Roman" w:hAnsi="Times New Roman" w:cs="Times New Roman"/>
          <w:sz w:val="24"/>
          <w:szCs w:val="24"/>
          <w:vertAlign w:val="superscript"/>
        </w:rPr>
        <w:t>1,2</w:t>
      </w:r>
      <w:r w:rsidRPr="00A43D9D">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Yuyin</w:t>
      </w:r>
      <w:proofErr w:type="spellEnd"/>
      <w:r w:rsidRPr="00A43D9D">
        <w:rPr>
          <w:rFonts w:ascii="Times New Roman" w:hAnsi="Times New Roman" w:cs="Times New Roman"/>
          <w:sz w:val="24"/>
          <w:szCs w:val="24"/>
        </w:rPr>
        <w:t xml:space="preserve"> Zhou</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Zhan Gao</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Amy Howell</w:t>
      </w:r>
      <w:r w:rsidR="00F804AA">
        <w:rPr>
          <w:rFonts w:ascii="Times New Roman" w:hAnsi="Times New Roman" w:cs="Times New Roman"/>
          <w:sz w:val="24"/>
          <w:szCs w:val="24"/>
          <w:vertAlign w:val="superscript"/>
        </w:rPr>
        <w:t>6</w:t>
      </w:r>
      <w:r w:rsidRPr="00A43D9D">
        <w:rPr>
          <w:rFonts w:ascii="Times New Roman" w:hAnsi="Times New Roman" w:cs="Times New Roman"/>
          <w:sz w:val="24"/>
          <w:szCs w:val="24"/>
        </w:rPr>
        <w:t>, Chi Chen</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Martin J. Blaser</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xml:space="preserve"> and Ah-Ng Kong</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w:t>
      </w:r>
    </w:p>
    <w:p w14:paraId="3DDDFE1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Department of Pharmaceutics, Ernest Mario School of Pharmacy, Rutgers, The State University of New Jersey, Piscataway, NJ 08854, USA</w:t>
      </w:r>
    </w:p>
    <w:p w14:paraId="08686DFA" w14:textId="5AE3D41E" w:rsid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2</w:t>
      </w:r>
      <w:r w:rsidRPr="00A43D9D">
        <w:rPr>
          <w:rFonts w:ascii="Times New Roman" w:hAnsi="Times New Roman" w:cs="Times New Roman"/>
          <w:sz w:val="24"/>
          <w:szCs w:val="24"/>
        </w:rPr>
        <w:t>Graduate Program in Pharmaceutical Science, Ernest Mario School of Pharmacy, Rutgers, The State University of New Jersey, Piscataway, NJ 08854, USA</w:t>
      </w:r>
    </w:p>
    <w:p w14:paraId="714D6713" w14:textId="2C8632EB" w:rsidR="00F804AA"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3</w:t>
      </w:r>
      <w:r>
        <w:rPr>
          <w:rFonts w:ascii="Times New Roman" w:hAnsi="Times New Roman" w:cs="Times New Roman"/>
          <w:sz w:val="24"/>
          <w:szCs w:val="24"/>
        </w:rPr>
        <w:t>Janssen Pharmaceuticals, Johnson and Johnson, Spring House, PA, USA</w:t>
      </w:r>
    </w:p>
    <w:p w14:paraId="335C1E5D" w14:textId="444F7AB8" w:rsidR="00F804AA"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4</w:t>
      </w:r>
      <w:r w:rsidRPr="00A43D9D">
        <w:rPr>
          <w:rFonts w:ascii="Times New Roman" w:hAnsi="Times New Roman" w:cs="Times New Roman"/>
          <w:sz w:val="24"/>
          <w:szCs w:val="24"/>
        </w:rPr>
        <w:t>Departrment of Food Science and Nutrition, University of Minnesota, 1354 St. Paul, MN 55108, USA.</w:t>
      </w:r>
    </w:p>
    <w:p w14:paraId="294FD235" w14:textId="0911F93A"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5</w:t>
      </w:r>
      <w:r w:rsidR="00A43D9D" w:rsidRPr="00A43D9D">
        <w:rPr>
          <w:rFonts w:ascii="Times New Roman" w:hAnsi="Times New Roman" w:cs="Times New Roman"/>
          <w:sz w:val="24"/>
          <w:szCs w:val="24"/>
        </w:rPr>
        <w:t>Center for Advanced Biotechnology and Medicine, Rutgers, The State University of New Jersey, Piscataway, NJ, 08854, USA</w:t>
      </w:r>
    </w:p>
    <w:p w14:paraId="7640128B" w14:textId="469013FF"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6</w:t>
      </w:r>
      <w:r w:rsidR="00A43D9D" w:rsidRPr="00A43D9D">
        <w:rPr>
          <w:rFonts w:ascii="Times New Roman" w:hAnsi="Times New Roman" w:cs="Times New Roman"/>
          <w:sz w:val="24"/>
          <w:szCs w:val="24"/>
        </w:rPr>
        <w:t xml:space="preserve">Rutgers University </w:t>
      </w:r>
      <w:proofErr w:type="spellStart"/>
      <w:r w:rsidR="00A43D9D" w:rsidRPr="00A43D9D">
        <w:rPr>
          <w:rFonts w:ascii="Times New Roman" w:hAnsi="Times New Roman" w:cs="Times New Roman"/>
          <w:sz w:val="24"/>
          <w:szCs w:val="24"/>
        </w:rPr>
        <w:t>Marucci</w:t>
      </w:r>
      <w:proofErr w:type="spellEnd"/>
      <w:r w:rsidR="00A43D9D" w:rsidRPr="00A43D9D">
        <w:rPr>
          <w:rFonts w:ascii="Times New Roman" w:hAnsi="Times New Roman" w:cs="Times New Roman"/>
          <w:sz w:val="24"/>
          <w:szCs w:val="24"/>
        </w:rPr>
        <w:t xml:space="preserve"> Center for Blueberry Cranberry Research,125A Lake Oswego Road, Chatsworth, NJ 08019</w:t>
      </w:r>
    </w:p>
    <w:p w14:paraId="0D45C470" w14:textId="53E7FD83" w:rsidR="00A43D9D" w:rsidRPr="00A43D9D" w:rsidRDefault="00A43D9D" w:rsidP="00A43D9D">
      <w:pPr>
        <w:rPr>
          <w:rFonts w:ascii="Times New Roman" w:hAnsi="Times New Roman" w:cs="Times New Roman"/>
          <w:sz w:val="24"/>
          <w:szCs w:val="24"/>
        </w:rPr>
      </w:pPr>
      <w:r>
        <w:rPr>
          <w:rFonts w:ascii="Times New Roman" w:hAnsi="Times New Roman" w:cs="Times New Roman"/>
          <w:sz w:val="24"/>
          <w:szCs w:val="24"/>
        </w:rPr>
        <w:t>*</w:t>
      </w:r>
      <w:r w:rsidRPr="00A43D9D">
        <w:rPr>
          <w:rFonts w:ascii="Times New Roman" w:hAnsi="Times New Roman" w:cs="Times New Roman"/>
          <w:sz w:val="24"/>
          <w:szCs w:val="24"/>
        </w:rPr>
        <w:t xml:space="preserve"> Equal contribution</w:t>
      </w:r>
    </w:p>
    <w:p w14:paraId="488DBE2D" w14:textId="77777777" w:rsidR="00A43D9D" w:rsidRPr="00A43D9D" w:rsidRDefault="00A43D9D" w:rsidP="00A43D9D">
      <w:pPr>
        <w:rPr>
          <w:rFonts w:ascii="Times New Roman" w:hAnsi="Times New Roman" w:cs="Times New Roman"/>
          <w:b/>
          <w:bCs/>
          <w:sz w:val="24"/>
          <w:szCs w:val="24"/>
        </w:rPr>
      </w:pPr>
      <w:r w:rsidRPr="00A43D9D">
        <w:rPr>
          <w:rFonts w:ascii="Times New Roman" w:hAnsi="Times New Roman" w:cs="Times New Roman"/>
          <w:b/>
          <w:bCs/>
          <w:sz w:val="24"/>
          <w:szCs w:val="24"/>
        </w:rPr>
        <w:t>Correspondence</w:t>
      </w:r>
    </w:p>
    <w:p w14:paraId="00C594C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Professor Ah-Ng Tony Tong Kong</w:t>
      </w:r>
    </w:p>
    <w:p w14:paraId="36E8396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Rutgers, the State University of New Jersey</w:t>
      </w:r>
    </w:p>
    <w:p w14:paraId="05EF125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Ernest Mario School of Pharmacy, Room 228</w:t>
      </w:r>
    </w:p>
    <w:p w14:paraId="3F9F6474"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160 Frelinghuysen Road, Piscataway, NJ 08854</w:t>
      </w:r>
    </w:p>
    <w:p w14:paraId="60DD8F9A"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Phone: +1-848-445-6369/8</w:t>
      </w:r>
    </w:p>
    <w:p w14:paraId="40FF9AD1" w14:textId="6031ABF0"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 xml:space="preserve">Email: </w:t>
      </w:r>
      <w:hyperlink r:id="rId8" w:history="1">
        <w:r w:rsidRPr="00A43D9D">
          <w:rPr>
            <w:rStyle w:val="Hyperlink"/>
            <w:rFonts w:ascii="Times New Roman" w:hAnsi="Times New Roman" w:cs="Times New Roman"/>
            <w:sz w:val="24"/>
            <w:szCs w:val="24"/>
          </w:rPr>
          <w:t>kongt@pharmacy.rutgers.edu</w:t>
        </w:r>
      </w:hyperlink>
    </w:p>
    <w:p w14:paraId="107146FD" w14:textId="79C91514" w:rsidR="00A43D9D" w:rsidRDefault="00A43D9D" w:rsidP="00A43D9D"/>
    <w:p w14:paraId="323A98FA" w14:textId="0D0B7A47" w:rsidR="00A43D9D" w:rsidRDefault="00A43D9D" w:rsidP="00A43D9D"/>
    <w:p w14:paraId="0C5EA5E7" w14:textId="009C84A3" w:rsidR="00A43D9D" w:rsidRDefault="00A43D9D" w:rsidP="00A43D9D"/>
    <w:p w14:paraId="0F990422" w14:textId="7C40588D" w:rsidR="00A43D9D" w:rsidRDefault="00A43D9D" w:rsidP="00A43D9D"/>
    <w:p w14:paraId="4B921A83" w14:textId="3F0FEA6F" w:rsidR="00A43D9D" w:rsidRDefault="00A43D9D" w:rsidP="00A43D9D"/>
    <w:p w14:paraId="60A16BCE" w14:textId="2BB1A29E" w:rsidR="00A43D9D" w:rsidRDefault="00A43D9D" w:rsidP="00A43D9D"/>
    <w:sdt>
      <w:sdtPr>
        <w:rPr>
          <w:rFonts w:asciiTheme="minorHAnsi" w:eastAsiaTheme="minorHAnsi" w:hAnsiTheme="minorHAnsi" w:cstheme="minorBidi"/>
          <w:color w:val="auto"/>
          <w:sz w:val="22"/>
          <w:szCs w:val="22"/>
        </w:rPr>
        <w:id w:val="-1186748045"/>
        <w:docPartObj>
          <w:docPartGallery w:val="Table of Contents"/>
          <w:docPartUnique/>
        </w:docPartObj>
      </w:sdtPr>
      <w:sdtEndPr>
        <w:rPr>
          <w:b/>
          <w:bCs/>
          <w:noProof/>
        </w:rPr>
      </w:sdtEndPr>
      <w:sdtContent>
        <w:p w14:paraId="12ED7B39" w14:textId="561E1F43" w:rsidR="00A43D9D" w:rsidRDefault="00A43D9D">
          <w:pPr>
            <w:pStyle w:val="TOCHeading"/>
          </w:pPr>
          <w:r>
            <w:t>Table of Contents</w:t>
          </w:r>
        </w:p>
        <w:p w14:paraId="4D3AC888" w14:textId="5FC9C34F" w:rsidR="00E90F16" w:rsidRDefault="00A43D9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1697070" w:history="1">
            <w:r w:rsidR="00E90F16" w:rsidRPr="00B41F07">
              <w:rPr>
                <w:rStyle w:val="Hyperlink"/>
                <w:noProof/>
              </w:rPr>
              <w:t>Abstract</w:t>
            </w:r>
            <w:r w:rsidR="00E90F16">
              <w:rPr>
                <w:noProof/>
                <w:webHidden/>
              </w:rPr>
              <w:tab/>
            </w:r>
            <w:r w:rsidR="00E90F16">
              <w:rPr>
                <w:noProof/>
                <w:webHidden/>
              </w:rPr>
              <w:fldChar w:fldCharType="begin"/>
            </w:r>
            <w:r w:rsidR="00E90F16">
              <w:rPr>
                <w:noProof/>
                <w:webHidden/>
              </w:rPr>
              <w:instrText xml:space="preserve"> PAGEREF _Toc141697070 \h </w:instrText>
            </w:r>
            <w:r w:rsidR="00E90F16">
              <w:rPr>
                <w:noProof/>
                <w:webHidden/>
              </w:rPr>
            </w:r>
            <w:r w:rsidR="00E90F16">
              <w:rPr>
                <w:noProof/>
                <w:webHidden/>
              </w:rPr>
              <w:fldChar w:fldCharType="separate"/>
            </w:r>
            <w:r w:rsidR="00E90F16">
              <w:rPr>
                <w:noProof/>
                <w:webHidden/>
              </w:rPr>
              <w:t>2</w:t>
            </w:r>
            <w:r w:rsidR="00E90F16">
              <w:rPr>
                <w:noProof/>
                <w:webHidden/>
              </w:rPr>
              <w:fldChar w:fldCharType="end"/>
            </w:r>
          </w:hyperlink>
        </w:p>
        <w:p w14:paraId="632BEC29" w14:textId="3A29BBE5" w:rsidR="00E90F16" w:rsidRDefault="00E90F16">
          <w:pPr>
            <w:pStyle w:val="TOC1"/>
            <w:tabs>
              <w:tab w:val="right" w:leader="dot" w:pos="9350"/>
            </w:tabs>
            <w:rPr>
              <w:rFonts w:eastAsiaTheme="minorEastAsia"/>
              <w:noProof/>
            </w:rPr>
          </w:pPr>
          <w:hyperlink w:anchor="_Toc141697071" w:history="1">
            <w:r w:rsidRPr="00B41F07">
              <w:rPr>
                <w:rStyle w:val="Hyperlink"/>
                <w:noProof/>
              </w:rPr>
              <w:t>1 Introduction</w:t>
            </w:r>
            <w:r>
              <w:rPr>
                <w:noProof/>
                <w:webHidden/>
              </w:rPr>
              <w:tab/>
            </w:r>
            <w:r>
              <w:rPr>
                <w:noProof/>
                <w:webHidden/>
              </w:rPr>
              <w:fldChar w:fldCharType="begin"/>
            </w:r>
            <w:r>
              <w:rPr>
                <w:noProof/>
                <w:webHidden/>
              </w:rPr>
              <w:instrText xml:space="preserve"> PAGEREF _Toc141697071 \h </w:instrText>
            </w:r>
            <w:r>
              <w:rPr>
                <w:noProof/>
                <w:webHidden/>
              </w:rPr>
            </w:r>
            <w:r>
              <w:rPr>
                <w:noProof/>
                <w:webHidden/>
              </w:rPr>
              <w:fldChar w:fldCharType="separate"/>
            </w:r>
            <w:r>
              <w:rPr>
                <w:noProof/>
                <w:webHidden/>
              </w:rPr>
              <w:t>2</w:t>
            </w:r>
            <w:r>
              <w:rPr>
                <w:noProof/>
                <w:webHidden/>
              </w:rPr>
              <w:fldChar w:fldCharType="end"/>
            </w:r>
          </w:hyperlink>
        </w:p>
        <w:p w14:paraId="270FCA2C" w14:textId="023AD877" w:rsidR="00E90F16" w:rsidRDefault="00E90F16">
          <w:pPr>
            <w:pStyle w:val="TOC1"/>
            <w:tabs>
              <w:tab w:val="right" w:leader="dot" w:pos="9350"/>
            </w:tabs>
            <w:rPr>
              <w:rFonts w:eastAsiaTheme="minorEastAsia"/>
              <w:noProof/>
            </w:rPr>
          </w:pPr>
          <w:hyperlink w:anchor="_Toc141697072" w:history="1">
            <w:r w:rsidRPr="00B41F07">
              <w:rPr>
                <w:rStyle w:val="Hyperlink"/>
                <w:noProof/>
              </w:rPr>
              <w:t>2.  Materials and Methods</w:t>
            </w:r>
            <w:r>
              <w:rPr>
                <w:noProof/>
                <w:webHidden/>
              </w:rPr>
              <w:tab/>
            </w:r>
            <w:r>
              <w:rPr>
                <w:noProof/>
                <w:webHidden/>
              </w:rPr>
              <w:fldChar w:fldCharType="begin"/>
            </w:r>
            <w:r>
              <w:rPr>
                <w:noProof/>
                <w:webHidden/>
              </w:rPr>
              <w:instrText xml:space="preserve"> PAGEREF _Toc141697072 \h </w:instrText>
            </w:r>
            <w:r>
              <w:rPr>
                <w:noProof/>
                <w:webHidden/>
              </w:rPr>
            </w:r>
            <w:r>
              <w:rPr>
                <w:noProof/>
                <w:webHidden/>
              </w:rPr>
              <w:fldChar w:fldCharType="separate"/>
            </w:r>
            <w:r>
              <w:rPr>
                <w:noProof/>
                <w:webHidden/>
              </w:rPr>
              <w:t>3</w:t>
            </w:r>
            <w:r>
              <w:rPr>
                <w:noProof/>
                <w:webHidden/>
              </w:rPr>
              <w:fldChar w:fldCharType="end"/>
            </w:r>
          </w:hyperlink>
        </w:p>
        <w:p w14:paraId="23CBB554" w14:textId="69511FD3" w:rsidR="00E90F16" w:rsidRDefault="00E90F16">
          <w:pPr>
            <w:pStyle w:val="TOC2"/>
            <w:tabs>
              <w:tab w:val="right" w:leader="dot" w:pos="9350"/>
            </w:tabs>
            <w:rPr>
              <w:rFonts w:eastAsiaTheme="minorEastAsia"/>
              <w:noProof/>
            </w:rPr>
          </w:pPr>
          <w:hyperlink w:anchor="_Toc141697073" w:history="1">
            <w:r w:rsidRPr="00B41F07">
              <w:rPr>
                <w:rStyle w:val="Hyperlink"/>
                <w:noProof/>
              </w:rPr>
              <w:t>2.1 Animals and Study Design</w:t>
            </w:r>
            <w:r>
              <w:rPr>
                <w:noProof/>
                <w:webHidden/>
              </w:rPr>
              <w:tab/>
            </w:r>
            <w:r>
              <w:rPr>
                <w:noProof/>
                <w:webHidden/>
              </w:rPr>
              <w:fldChar w:fldCharType="begin"/>
            </w:r>
            <w:r>
              <w:rPr>
                <w:noProof/>
                <w:webHidden/>
              </w:rPr>
              <w:instrText xml:space="preserve"> PAGEREF _Toc141697073 \h </w:instrText>
            </w:r>
            <w:r>
              <w:rPr>
                <w:noProof/>
                <w:webHidden/>
              </w:rPr>
            </w:r>
            <w:r>
              <w:rPr>
                <w:noProof/>
                <w:webHidden/>
              </w:rPr>
              <w:fldChar w:fldCharType="separate"/>
            </w:r>
            <w:r>
              <w:rPr>
                <w:noProof/>
                <w:webHidden/>
              </w:rPr>
              <w:t>3</w:t>
            </w:r>
            <w:r>
              <w:rPr>
                <w:noProof/>
                <w:webHidden/>
              </w:rPr>
              <w:fldChar w:fldCharType="end"/>
            </w:r>
          </w:hyperlink>
        </w:p>
        <w:p w14:paraId="58F82BF5" w14:textId="6B4A773A" w:rsidR="00E90F16" w:rsidRDefault="00E90F16">
          <w:pPr>
            <w:pStyle w:val="TOC2"/>
            <w:tabs>
              <w:tab w:val="right" w:leader="dot" w:pos="9350"/>
            </w:tabs>
            <w:rPr>
              <w:rFonts w:eastAsiaTheme="minorEastAsia"/>
              <w:noProof/>
            </w:rPr>
          </w:pPr>
          <w:hyperlink w:anchor="_Toc141697074" w:history="1">
            <w:r w:rsidRPr="00B41F07">
              <w:rPr>
                <w:rStyle w:val="Hyperlink"/>
                <w:noProof/>
              </w:rPr>
              <w:t>2.2 16S ribosomal RNA gene sequencing and analysis</w:t>
            </w:r>
            <w:r>
              <w:rPr>
                <w:noProof/>
                <w:webHidden/>
              </w:rPr>
              <w:tab/>
            </w:r>
            <w:r>
              <w:rPr>
                <w:noProof/>
                <w:webHidden/>
              </w:rPr>
              <w:fldChar w:fldCharType="begin"/>
            </w:r>
            <w:r>
              <w:rPr>
                <w:noProof/>
                <w:webHidden/>
              </w:rPr>
              <w:instrText xml:space="preserve"> PAGEREF _Toc141697074 \h </w:instrText>
            </w:r>
            <w:r>
              <w:rPr>
                <w:noProof/>
                <w:webHidden/>
              </w:rPr>
            </w:r>
            <w:r>
              <w:rPr>
                <w:noProof/>
                <w:webHidden/>
              </w:rPr>
              <w:fldChar w:fldCharType="separate"/>
            </w:r>
            <w:r>
              <w:rPr>
                <w:noProof/>
                <w:webHidden/>
              </w:rPr>
              <w:t>4</w:t>
            </w:r>
            <w:r>
              <w:rPr>
                <w:noProof/>
                <w:webHidden/>
              </w:rPr>
              <w:fldChar w:fldCharType="end"/>
            </w:r>
          </w:hyperlink>
        </w:p>
        <w:p w14:paraId="43BB4B0B" w14:textId="7285E08C" w:rsidR="00E90F16" w:rsidRDefault="00E90F16">
          <w:pPr>
            <w:pStyle w:val="TOC2"/>
            <w:tabs>
              <w:tab w:val="right" w:leader="dot" w:pos="9350"/>
            </w:tabs>
            <w:rPr>
              <w:rFonts w:eastAsiaTheme="minorEastAsia"/>
              <w:noProof/>
            </w:rPr>
          </w:pPr>
          <w:hyperlink w:anchor="_Toc141697075" w:history="1">
            <w:r w:rsidRPr="00B41F07">
              <w:rPr>
                <w:rStyle w:val="Hyperlink"/>
                <w:noProof/>
              </w:rPr>
              <w:t>2.3 Microbial metabolites analysis</w:t>
            </w:r>
            <w:r>
              <w:rPr>
                <w:noProof/>
                <w:webHidden/>
              </w:rPr>
              <w:tab/>
            </w:r>
            <w:r>
              <w:rPr>
                <w:noProof/>
                <w:webHidden/>
              </w:rPr>
              <w:fldChar w:fldCharType="begin"/>
            </w:r>
            <w:r>
              <w:rPr>
                <w:noProof/>
                <w:webHidden/>
              </w:rPr>
              <w:instrText xml:space="preserve"> PAGEREF _Toc141697075 \h </w:instrText>
            </w:r>
            <w:r>
              <w:rPr>
                <w:noProof/>
                <w:webHidden/>
              </w:rPr>
            </w:r>
            <w:r>
              <w:rPr>
                <w:noProof/>
                <w:webHidden/>
              </w:rPr>
              <w:fldChar w:fldCharType="separate"/>
            </w:r>
            <w:r>
              <w:rPr>
                <w:noProof/>
                <w:webHidden/>
              </w:rPr>
              <w:t>4</w:t>
            </w:r>
            <w:r>
              <w:rPr>
                <w:noProof/>
                <w:webHidden/>
              </w:rPr>
              <w:fldChar w:fldCharType="end"/>
            </w:r>
          </w:hyperlink>
        </w:p>
        <w:p w14:paraId="033AB433" w14:textId="0B936637" w:rsidR="00E90F16" w:rsidRDefault="00E90F16">
          <w:pPr>
            <w:pStyle w:val="TOC2"/>
            <w:tabs>
              <w:tab w:val="right" w:leader="dot" w:pos="9350"/>
            </w:tabs>
            <w:rPr>
              <w:rFonts w:eastAsiaTheme="minorEastAsia"/>
              <w:noProof/>
            </w:rPr>
          </w:pPr>
          <w:hyperlink w:anchor="_Toc141697076" w:history="1">
            <w:r w:rsidRPr="00B41F07">
              <w:rPr>
                <w:rStyle w:val="Hyperlink"/>
                <w:noProof/>
              </w:rPr>
              <w:t>2.4 Statistical Analyses</w:t>
            </w:r>
            <w:r>
              <w:rPr>
                <w:noProof/>
                <w:webHidden/>
              </w:rPr>
              <w:tab/>
            </w:r>
            <w:r>
              <w:rPr>
                <w:noProof/>
                <w:webHidden/>
              </w:rPr>
              <w:fldChar w:fldCharType="begin"/>
            </w:r>
            <w:r>
              <w:rPr>
                <w:noProof/>
                <w:webHidden/>
              </w:rPr>
              <w:instrText xml:space="preserve"> PAGEREF _Toc141697076 \h </w:instrText>
            </w:r>
            <w:r>
              <w:rPr>
                <w:noProof/>
                <w:webHidden/>
              </w:rPr>
            </w:r>
            <w:r>
              <w:rPr>
                <w:noProof/>
                <w:webHidden/>
              </w:rPr>
              <w:fldChar w:fldCharType="separate"/>
            </w:r>
            <w:r>
              <w:rPr>
                <w:noProof/>
                <w:webHidden/>
              </w:rPr>
              <w:t>4</w:t>
            </w:r>
            <w:r>
              <w:rPr>
                <w:noProof/>
                <w:webHidden/>
              </w:rPr>
              <w:fldChar w:fldCharType="end"/>
            </w:r>
          </w:hyperlink>
        </w:p>
        <w:p w14:paraId="7E1FBBC6" w14:textId="3B32BD3D" w:rsidR="00E90F16" w:rsidRDefault="00E90F16">
          <w:pPr>
            <w:pStyle w:val="TOC1"/>
            <w:tabs>
              <w:tab w:val="right" w:leader="dot" w:pos="9350"/>
            </w:tabs>
            <w:rPr>
              <w:rFonts w:eastAsiaTheme="minorEastAsia"/>
              <w:noProof/>
            </w:rPr>
          </w:pPr>
          <w:hyperlink w:anchor="_Toc141697077" w:history="1">
            <w:r w:rsidRPr="00B41F07">
              <w:rPr>
                <w:rStyle w:val="Hyperlink"/>
                <w:noProof/>
              </w:rPr>
              <w:t>3 Results</w:t>
            </w:r>
            <w:r>
              <w:rPr>
                <w:noProof/>
                <w:webHidden/>
              </w:rPr>
              <w:tab/>
            </w:r>
            <w:r>
              <w:rPr>
                <w:noProof/>
                <w:webHidden/>
              </w:rPr>
              <w:fldChar w:fldCharType="begin"/>
            </w:r>
            <w:r>
              <w:rPr>
                <w:noProof/>
                <w:webHidden/>
              </w:rPr>
              <w:instrText xml:space="preserve"> PAGEREF _Toc141697077 \h </w:instrText>
            </w:r>
            <w:r>
              <w:rPr>
                <w:noProof/>
                <w:webHidden/>
              </w:rPr>
            </w:r>
            <w:r>
              <w:rPr>
                <w:noProof/>
                <w:webHidden/>
              </w:rPr>
              <w:fldChar w:fldCharType="separate"/>
            </w:r>
            <w:r>
              <w:rPr>
                <w:noProof/>
                <w:webHidden/>
              </w:rPr>
              <w:t>5</w:t>
            </w:r>
            <w:r>
              <w:rPr>
                <w:noProof/>
                <w:webHidden/>
              </w:rPr>
              <w:fldChar w:fldCharType="end"/>
            </w:r>
          </w:hyperlink>
        </w:p>
        <w:p w14:paraId="2273A46D" w14:textId="12A4BD55" w:rsidR="00E90F16" w:rsidRDefault="00E90F16">
          <w:pPr>
            <w:pStyle w:val="TOC2"/>
            <w:tabs>
              <w:tab w:val="right" w:leader="dot" w:pos="9350"/>
            </w:tabs>
            <w:rPr>
              <w:rFonts w:eastAsiaTheme="minorEastAsia"/>
              <w:noProof/>
            </w:rPr>
          </w:pPr>
          <w:hyperlink w:anchor="_Toc141697078" w:history="1">
            <w:r w:rsidRPr="00B41F07">
              <w:rPr>
                <w:rStyle w:val="Hyperlink"/>
                <w:noProof/>
              </w:rPr>
              <w:t>3.1 Data acquisition</w:t>
            </w:r>
            <w:r>
              <w:rPr>
                <w:noProof/>
                <w:webHidden/>
              </w:rPr>
              <w:tab/>
            </w:r>
            <w:r>
              <w:rPr>
                <w:noProof/>
                <w:webHidden/>
              </w:rPr>
              <w:fldChar w:fldCharType="begin"/>
            </w:r>
            <w:r>
              <w:rPr>
                <w:noProof/>
                <w:webHidden/>
              </w:rPr>
              <w:instrText xml:space="preserve"> PAGEREF _Toc141697078 \h </w:instrText>
            </w:r>
            <w:r>
              <w:rPr>
                <w:noProof/>
                <w:webHidden/>
              </w:rPr>
            </w:r>
            <w:r>
              <w:rPr>
                <w:noProof/>
                <w:webHidden/>
              </w:rPr>
              <w:fldChar w:fldCharType="separate"/>
            </w:r>
            <w:r>
              <w:rPr>
                <w:noProof/>
                <w:webHidden/>
              </w:rPr>
              <w:t>5</w:t>
            </w:r>
            <w:r>
              <w:rPr>
                <w:noProof/>
                <w:webHidden/>
              </w:rPr>
              <w:fldChar w:fldCharType="end"/>
            </w:r>
          </w:hyperlink>
        </w:p>
        <w:p w14:paraId="4977BFFD" w14:textId="57C3DE89" w:rsidR="00E90F16" w:rsidRDefault="00E90F16">
          <w:pPr>
            <w:pStyle w:val="TOC2"/>
            <w:tabs>
              <w:tab w:val="right" w:leader="dot" w:pos="9350"/>
            </w:tabs>
            <w:rPr>
              <w:rFonts w:eastAsiaTheme="minorEastAsia"/>
              <w:noProof/>
            </w:rPr>
          </w:pPr>
          <w:hyperlink w:anchor="_Toc141697079" w:history="1">
            <w:r w:rsidRPr="00B41F07">
              <w:rPr>
                <w:rStyle w:val="Hyperlink"/>
                <w:noProof/>
              </w:rPr>
              <w:t>3.2 Diet, genotype and inflammation affect bacterial community richness and diversity</w:t>
            </w:r>
            <w:r>
              <w:rPr>
                <w:noProof/>
                <w:webHidden/>
              </w:rPr>
              <w:tab/>
            </w:r>
            <w:r>
              <w:rPr>
                <w:noProof/>
                <w:webHidden/>
              </w:rPr>
              <w:fldChar w:fldCharType="begin"/>
            </w:r>
            <w:r>
              <w:rPr>
                <w:noProof/>
                <w:webHidden/>
              </w:rPr>
              <w:instrText xml:space="preserve"> PAGEREF _Toc141697079 \h </w:instrText>
            </w:r>
            <w:r>
              <w:rPr>
                <w:noProof/>
                <w:webHidden/>
              </w:rPr>
            </w:r>
            <w:r>
              <w:rPr>
                <w:noProof/>
                <w:webHidden/>
              </w:rPr>
              <w:fldChar w:fldCharType="separate"/>
            </w:r>
            <w:r>
              <w:rPr>
                <w:noProof/>
                <w:webHidden/>
              </w:rPr>
              <w:t>5</w:t>
            </w:r>
            <w:r>
              <w:rPr>
                <w:noProof/>
                <w:webHidden/>
              </w:rPr>
              <w:fldChar w:fldCharType="end"/>
            </w:r>
          </w:hyperlink>
        </w:p>
        <w:p w14:paraId="120D3750" w14:textId="2244B24E" w:rsidR="00E90F16" w:rsidRDefault="00E90F16">
          <w:pPr>
            <w:pStyle w:val="TOC2"/>
            <w:tabs>
              <w:tab w:val="right" w:leader="dot" w:pos="9350"/>
            </w:tabs>
            <w:rPr>
              <w:rFonts w:eastAsiaTheme="minorEastAsia"/>
              <w:noProof/>
            </w:rPr>
          </w:pPr>
          <w:hyperlink w:anchor="_Toc141697080" w:history="1">
            <w:r w:rsidRPr="00B41F07">
              <w:rPr>
                <w:rStyle w:val="Hyperlink"/>
                <w:noProof/>
              </w:rPr>
              <w:t>3.2 Principal components analysis reveal association of microbiome composition with diet and genotype</w:t>
            </w:r>
            <w:r>
              <w:rPr>
                <w:noProof/>
                <w:webHidden/>
              </w:rPr>
              <w:tab/>
            </w:r>
            <w:r>
              <w:rPr>
                <w:noProof/>
                <w:webHidden/>
              </w:rPr>
              <w:fldChar w:fldCharType="begin"/>
            </w:r>
            <w:r>
              <w:rPr>
                <w:noProof/>
                <w:webHidden/>
              </w:rPr>
              <w:instrText xml:space="preserve"> PAGEREF _Toc141697080 \h </w:instrText>
            </w:r>
            <w:r>
              <w:rPr>
                <w:noProof/>
                <w:webHidden/>
              </w:rPr>
            </w:r>
            <w:r>
              <w:rPr>
                <w:noProof/>
                <w:webHidden/>
              </w:rPr>
              <w:fldChar w:fldCharType="separate"/>
            </w:r>
            <w:r>
              <w:rPr>
                <w:noProof/>
                <w:webHidden/>
              </w:rPr>
              <w:t>6</w:t>
            </w:r>
            <w:r>
              <w:rPr>
                <w:noProof/>
                <w:webHidden/>
              </w:rPr>
              <w:fldChar w:fldCharType="end"/>
            </w:r>
          </w:hyperlink>
        </w:p>
        <w:p w14:paraId="200FA8D8" w14:textId="375C0FD8" w:rsidR="00E90F16" w:rsidRDefault="00E90F16">
          <w:pPr>
            <w:pStyle w:val="TOC2"/>
            <w:tabs>
              <w:tab w:val="right" w:leader="dot" w:pos="9350"/>
            </w:tabs>
            <w:rPr>
              <w:rFonts w:eastAsiaTheme="minorEastAsia"/>
              <w:noProof/>
            </w:rPr>
          </w:pPr>
          <w:hyperlink w:anchor="_Toc141697081" w:history="1">
            <w:r w:rsidRPr="00B41F07">
              <w:rPr>
                <w:rStyle w:val="Hyperlink"/>
                <w:noProof/>
              </w:rPr>
              <w:t>3.3 Firmicutes/Bacteroidetes ratio</w:t>
            </w:r>
            <w:r>
              <w:rPr>
                <w:noProof/>
                <w:webHidden/>
              </w:rPr>
              <w:tab/>
            </w:r>
            <w:r>
              <w:rPr>
                <w:noProof/>
                <w:webHidden/>
              </w:rPr>
              <w:fldChar w:fldCharType="begin"/>
            </w:r>
            <w:r>
              <w:rPr>
                <w:noProof/>
                <w:webHidden/>
              </w:rPr>
              <w:instrText xml:space="preserve"> PAGEREF _Toc141697081 \h </w:instrText>
            </w:r>
            <w:r>
              <w:rPr>
                <w:noProof/>
                <w:webHidden/>
              </w:rPr>
            </w:r>
            <w:r>
              <w:rPr>
                <w:noProof/>
                <w:webHidden/>
              </w:rPr>
              <w:fldChar w:fldCharType="separate"/>
            </w:r>
            <w:r>
              <w:rPr>
                <w:noProof/>
                <w:webHidden/>
              </w:rPr>
              <w:t>7</w:t>
            </w:r>
            <w:r>
              <w:rPr>
                <w:noProof/>
                <w:webHidden/>
              </w:rPr>
              <w:fldChar w:fldCharType="end"/>
            </w:r>
          </w:hyperlink>
        </w:p>
        <w:p w14:paraId="13CD2377" w14:textId="1BE9A90F" w:rsidR="00E90F16" w:rsidRDefault="00E90F16">
          <w:pPr>
            <w:pStyle w:val="TOC2"/>
            <w:tabs>
              <w:tab w:val="right" w:leader="dot" w:pos="9350"/>
            </w:tabs>
            <w:rPr>
              <w:rFonts w:eastAsiaTheme="minorEastAsia"/>
              <w:noProof/>
            </w:rPr>
          </w:pPr>
          <w:hyperlink w:anchor="_Toc141697082" w:history="1">
            <w:r w:rsidRPr="00B41F07">
              <w:rPr>
                <w:rStyle w:val="Hyperlink"/>
                <w:noProof/>
              </w:rPr>
              <w:t>3.4 Linear Discriminant Analysis of aging and dietary effects</w:t>
            </w:r>
            <w:r>
              <w:rPr>
                <w:noProof/>
                <w:webHidden/>
              </w:rPr>
              <w:tab/>
            </w:r>
            <w:r>
              <w:rPr>
                <w:noProof/>
                <w:webHidden/>
              </w:rPr>
              <w:fldChar w:fldCharType="begin"/>
            </w:r>
            <w:r>
              <w:rPr>
                <w:noProof/>
                <w:webHidden/>
              </w:rPr>
              <w:instrText xml:space="preserve"> PAGEREF _Toc141697082 \h </w:instrText>
            </w:r>
            <w:r>
              <w:rPr>
                <w:noProof/>
                <w:webHidden/>
              </w:rPr>
            </w:r>
            <w:r>
              <w:rPr>
                <w:noProof/>
                <w:webHidden/>
              </w:rPr>
              <w:fldChar w:fldCharType="separate"/>
            </w:r>
            <w:r>
              <w:rPr>
                <w:noProof/>
                <w:webHidden/>
              </w:rPr>
              <w:t>7</w:t>
            </w:r>
            <w:r>
              <w:rPr>
                <w:noProof/>
                <w:webHidden/>
              </w:rPr>
              <w:fldChar w:fldCharType="end"/>
            </w:r>
          </w:hyperlink>
        </w:p>
        <w:p w14:paraId="3FD63A29" w14:textId="5044A2C5" w:rsidR="00E90F16" w:rsidRDefault="00E90F16">
          <w:pPr>
            <w:pStyle w:val="TOC2"/>
            <w:tabs>
              <w:tab w:val="right" w:leader="dot" w:pos="9350"/>
            </w:tabs>
            <w:rPr>
              <w:rFonts w:eastAsiaTheme="minorEastAsia"/>
              <w:noProof/>
            </w:rPr>
          </w:pPr>
          <w:hyperlink w:anchor="_Toc141697083" w:history="1">
            <w:r w:rsidRPr="00B41F07">
              <w:rPr>
                <w:rStyle w:val="Hyperlink"/>
                <w:noProof/>
              </w:rPr>
              <w:t>3.5 PEITC and cranberry feeding partially reverse the DSS-induced changes in fecal metabolome</w:t>
            </w:r>
            <w:r>
              <w:rPr>
                <w:noProof/>
                <w:webHidden/>
              </w:rPr>
              <w:tab/>
            </w:r>
            <w:r>
              <w:rPr>
                <w:noProof/>
                <w:webHidden/>
              </w:rPr>
              <w:fldChar w:fldCharType="begin"/>
            </w:r>
            <w:r>
              <w:rPr>
                <w:noProof/>
                <w:webHidden/>
              </w:rPr>
              <w:instrText xml:space="preserve"> PAGEREF _Toc141697083 \h </w:instrText>
            </w:r>
            <w:r>
              <w:rPr>
                <w:noProof/>
                <w:webHidden/>
              </w:rPr>
            </w:r>
            <w:r>
              <w:rPr>
                <w:noProof/>
                <w:webHidden/>
              </w:rPr>
              <w:fldChar w:fldCharType="separate"/>
            </w:r>
            <w:r>
              <w:rPr>
                <w:noProof/>
                <w:webHidden/>
              </w:rPr>
              <w:t>8</w:t>
            </w:r>
            <w:r>
              <w:rPr>
                <w:noProof/>
                <w:webHidden/>
              </w:rPr>
              <w:fldChar w:fldCharType="end"/>
            </w:r>
          </w:hyperlink>
        </w:p>
        <w:p w14:paraId="18821E00" w14:textId="4CD25D11" w:rsidR="00E90F16" w:rsidRDefault="00E90F16">
          <w:pPr>
            <w:pStyle w:val="TOC1"/>
            <w:tabs>
              <w:tab w:val="right" w:leader="dot" w:pos="9350"/>
            </w:tabs>
            <w:rPr>
              <w:rFonts w:eastAsiaTheme="minorEastAsia"/>
              <w:noProof/>
            </w:rPr>
          </w:pPr>
          <w:hyperlink w:anchor="_Toc141697084" w:history="1">
            <w:r w:rsidRPr="00B41F07">
              <w:rPr>
                <w:rStyle w:val="Hyperlink"/>
                <w:noProof/>
              </w:rPr>
              <w:t>4 Discussion</w:t>
            </w:r>
            <w:r>
              <w:rPr>
                <w:noProof/>
                <w:webHidden/>
              </w:rPr>
              <w:tab/>
            </w:r>
            <w:r>
              <w:rPr>
                <w:noProof/>
                <w:webHidden/>
              </w:rPr>
              <w:fldChar w:fldCharType="begin"/>
            </w:r>
            <w:r>
              <w:rPr>
                <w:noProof/>
                <w:webHidden/>
              </w:rPr>
              <w:instrText xml:space="preserve"> PAGEREF _Toc141697084 \h </w:instrText>
            </w:r>
            <w:r>
              <w:rPr>
                <w:noProof/>
                <w:webHidden/>
              </w:rPr>
            </w:r>
            <w:r>
              <w:rPr>
                <w:noProof/>
                <w:webHidden/>
              </w:rPr>
              <w:fldChar w:fldCharType="separate"/>
            </w:r>
            <w:r>
              <w:rPr>
                <w:noProof/>
                <w:webHidden/>
              </w:rPr>
              <w:t>9</w:t>
            </w:r>
            <w:r>
              <w:rPr>
                <w:noProof/>
                <w:webHidden/>
              </w:rPr>
              <w:fldChar w:fldCharType="end"/>
            </w:r>
          </w:hyperlink>
        </w:p>
        <w:p w14:paraId="52C59714" w14:textId="7A390111" w:rsidR="00E90F16" w:rsidRDefault="00E90F16">
          <w:pPr>
            <w:pStyle w:val="TOC1"/>
            <w:tabs>
              <w:tab w:val="right" w:leader="dot" w:pos="9350"/>
            </w:tabs>
            <w:rPr>
              <w:rFonts w:eastAsiaTheme="minorEastAsia"/>
              <w:noProof/>
            </w:rPr>
          </w:pPr>
          <w:hyperlink w:anchor="_Toc141697085" w:history="1">
            <w:r w:rsidRPr="00B41F07">
              <w:rPr>
                <w:rStyle w:val="Hyperlink"/>
                <w:noProof/>
              </w:rPr>
              <w:t>5 Acknowledgment</w:t>
            </w:r>
            <w:r>
              <w:rPr>
                <w:noProof/>
                <w:webHidden/>
              </w:rPr>
              <w:tab/>
            </w:r>
            <w:r>
              <w:rPr>
                <w:noProof/>
                <w:webHidden/>
              </w:rPr>
              <w:fldChar w:fldCharType="begin"/>
            </w:r>
            <w:r>
              <w:rPr>
                <w:noProof/>
                <w:webHidden/>
              </w:rPr>
              <w:instrText xml:space="preserve"> PAGEREF _Toc141697085 \h </w:instrText>
            </w:r>
            <w:r>
              <w:rPr>
                <w:noProof/>
                <w:webHidden/>
              </w:rPr>
            </w:r>
            <w:r>
              <w:rPr>
                <w:noProof/>
                <w:webHidden/>
              </w:rPr>
              <w:fldChar w:fldCharType="separate"/>
            </w:r>
            <w:r>
              <w:rPr>
                <w:noProof/>
                <w:webHidden/>
              </w:rPr>
              <w:t>11</w:t>
            </w:r>
            <w:r>
              <w:rPr>
                <w:noProof/>
                <w:webHidden/>
              </w:rPr>
              <w:fldChar w:fldCharType="end"/>
            </w:r>
          </w:hyperlink>
        </w:p>
        <w:p w14:paraId="0141B322" w14:textId="40D9882A" w:rsidR="00E90F16" w:rsidRDefault="00E90F16">
          <w:pPr>
            <w:pStyle w:val="TOC1"/>
            <w:tabs>
              <w:tab w:val="right" w:leader="dot" w:pos="9350"/>
            </w:tabs>
            <w:rPr>
              <w:rFonts w:eastAsiaTheme="minorEastAsia"/>
              <w:noProof/>
            </w:rPr>
          </w:pPr>
          <w:hyperlink w:anchor="_Toc141697086" w:history="1">
            <w:r w:rsidRPr="00B41F07">
              <w:rPr>
                <w:rStyle w:val="Hyperlink"/>
                <w:noProof/>
              </w:rPr>
              <w:t>6 Conflict of Interests</w:t>
            </w:r>
            <w:r>
              <w:rPr>
                <w:noProof/>
                <w:webHidden/>
              </w:rPr>
              <w:tab/>
            </w:r>
            <w:r>
              <w:rPr>
                <w:noProof/>
                <w:webHidden/>
              </w:rPr>
              <w:fldChar w:fldCharType="begin"/>
            </w:r>
            <w:r>
              <w:rPr>
                <w:noProof/>
                <w:webHidden/>
              </w:rPr>
              <w:instrText xml:space="preserve"> PAGEREF _Toc141697086 \h </w:instrText>
            </w:r>
            <w:r>
              <w:rPr>
                <w:noProof/>
                <w:webHidden/>
              </w:rPr>
            </w:r>
            <w:r>
              <w:rPr>
                <w:noProof/>
                <w:webHidden/>
              </w:rPr>
              <w:fldChar w:fldCharType="separate"/>
            </w:r>
            <w:r>
              <w:rPr>
                <w:noProof/>
                <w:webHidden/>
              </w:rPr>
              <w:t>11</w:t>
            </w:r>
            <w:r>
              <w:rPr>
                <w:noProof/>
                <w:webHidden/>
              </w:rPr>
              <w:fldChar w:fldCharType="end"/>
            </w:r>
          </w:hyperlink>
        </w:p>
        <w:p w14:paraId="5081E329" w14:textId="6E86734F" w:rsidR="00E90F16" w:rsidRDefault="00E90F16">
          <w:pPr>
            <w:pStyle w:val="TOC1"/>
            <w:tabs>
              <w:tab w:val="right" w:leader="dot" w:pos="9350"/>
            </w:tabs>
            <w:rPr>
              <w:rFonts w:eastAsiaTheme="minorEastAsia"/>
              <w:noProof/>
            </w:rPr>
          </w:pPr>
          <w:hyperlink w:anchor="_Toc141697087" w:history="1">
            <w:r w:rsidRPr="00B41F07">
              <w:rPr>
                <w:rStyle w:val="Hyperlink"/>
                <w:noProof/>
              </w:rPr>
              <w:t>7 Autor Contribution</w:t>
            </w:r>
            <w:r>
              <w:rPr>
                <w:noProof/>
                <w:webHidden/>
              </w:rPr>
              <w:tab/>
            </w:r>
            <w:r>
              <w:rPr>
                <w:noProof/>
                <w:webHidden/>
              </w:rPr>
              <w:fldChar w:fldCharType="begin"/>
            </w:r>
            <w:r>
              <w:rPr>
                <w:noProof/>
                <w:webHidden/>
              </w:rPr>
              <w:instrText xml:space="preserve"> PAGEREF _Toc141697087 \h </w:instrText>
            </w:r>
            <w:r>
              <w:rPr>
                <w:noProof/>
                <w:webHidden/>
              </w:rPr>
            </w:r>
            <w:r>
              <w:rPr>
                <w:noProof/>
                <w:webHidden/>
              </w:rPr>
              <w:fldChar w:fldCharType="separate"/>
            </w:r>
            <w:r>
              <w:rPr>
                <w:noProof/>
                <w:webHidden/>
              </w:rPr>
              <w:t>11</w:t>
            </w:r>
            <w:r>
              <w:rPr>
                <w:noProof/>
                <w:webHidden/>
              </w:rPr>
              <w:fldChar w:fldCharType="end"/>
            </w:r>
          </w:hyperlink>
        </w:p>
        <w:p w14:paraId="21F4847F" w14:textId="3A5FB8B1" w:rsidR="00E90F16" w:rsidRDefault="00E90F16">
          <w:pPr>
            <w:pStyle w:val="TOC1"/>
            <w:tabs>
              <w:tab w:val="right" w:leader="dot" w:pos="9350"/>
            </w:tabs>
            <w:rPr>
              <w:rFonts w:eastAsiaTheme="minorEastAsia"/>
              <w:noProof/>
            </w:rPr>
          </w:pPr>
          <w:hyperlink w:anchor="_Toc141697088" w:history="1">
            <w:r w:rsidRPr="00B41F07">
              <w:rPr>
                <w:rStyle w:val="Hyperlink"/>
                <w:noProof/>
              </w:rPr>
              <w:t>8 Figures and Tables</w:t>
            </w:r>
            <w:r>
              <w:rPr>
                <w:noProof/>
                <w:webHidden/>
              </w:rPr>
              <w:tab/>
            </w:r>
            <w:r>
              <w:rPr>
                <w:noProof/>
                <w:webHidden/>
              </w:rPr>
              <w:fldChar w:fldCharType="begin"/>
            </w:r>
            <w:r>
              <w:rPr>
                <w:noProof/>
                <w:webHidden/>
              </w:rPr>
              <w:instrText xml:space="preserve"> PAGEREF _Toc141697088 \h </w:instrText>
            </w:r>
            <w:r>
              <w:rPr>
                <w:noProof/>
                <w:webHidden/>
              </w:rPr>
            </w:r>
            <w:r>
              <w:rPr>
                <w:noProof/>
                <w:webHidden/>
              </w:rPr>
              <w:fldChar w:fldCharType="separate"/>
            </w:r>
            <w:r>
              <w:rPr>
                <w:noProof/>
                <w:webHidden/>
              </w:rPr>
              <w:t>11</w:t>
            </w:r>
            <w:r>
              <w:rPr>
                <w:noProof/>
                <w:webHidden/>
              </w:rPr>
              <w:fldChar w:fldCharType="end"/>
            </w:r>
          </w:hyperlink>
        </w:p>
        <w:p w14:paraId="3C8BD0F5" w14:textId="2A99BC23" w:rsidR="00E90F16" w:rsidRDefault="00E90F16">
          <w:pPr>
            <w:pStyle w:val="TOC1"/>
            <w:tabs>
              <w:tab w:val="right" w:leader="dot" w:pos="9350"/>
            </w:tabs>
            <w:rPr>
              <w:rFonts w:eastAsiaTheme="minorEastAsia"/>
              <w:noProof/>
            </w:rPr>
          </w:pPr>
          <w:hyperlink w:anchor="_Toc141697089" w:history="1">
            <w:r w:rsidRPr="00B41F07">
              <w:rPr>
                <w:rStyle w:val="Hyperlink"/>
                <w:noProof/>
              </w:rPr>
              <w:t>9 References</w:t>
            </w:r>
            <w:r>
              <w:rPr>
                <w:noProof/>
                <w:webHidden/>
              </w:rPr>
              <w:tab/>
            </w:r>
            <w:r>
              <w:rPr>
                <w:noProof/>
                <w:webHidden/>
              </w:rPr>
              <w:fldChar w:fldCharType="begin"/>
            </w:r>
            <w:r>
              <w:rPr>
                <w:noProof/>
                <w:webHidden/>
              </w:rPr>
              <w:instrText xml:space="preserve"> PAGEREF _Toc141697089 \h </w:instrText>
            </w:r>
            <w:r>
              <w:rPr>
                <w:noProof/>
                <w:webHidden/>
              </w:rPr>
            </w:r>
            <w:r>
              <w:rPr>
                <w:noProof/>
                <w:webHidden/>
              </w:rPr>
              <w:fldChar w:fldCharType="separate"/>
            </w:r>
            <w:r>
              <w:rPr>
                <w:noProof/>
                <w:webHidden/>
              </w:rPr>
              <w:t>21</w:t>
            </w:r>
            <w:r>
              <w:rPr>
                <w:noProof/>
                <w:webHidden/>
              </w:rPr>
              <w:fldChar w:fldCharType="end"/>
            </w:r>
          </w:hyperlink>
        </w:p>
        <w:p w14:paraId="29C65339" w14:textId="3E163FD1" w:rsidR="00A43D9D" w:rsidRPr="00A43D9D" w:rsidRDefault="00A43D9D" w:rsidP="00A43D9D">
          <w:r>
            <w:rPr>
              <w:b/>
              <w:bCs/>
              <w:noProof/>
            </w:rPr>
            <w:fldChar w:fldCharType="end"/>
          </w:r>
        </w:p>
      </w:sdtContent>
    </w:sdt>
    <w:p w14:paraId="5D146618" w14:textId="021E58DF" w:rsidR="00BB18AB" w:rsidRDefault="00BB18AB" w:rsidP="00A43D9D">
      <w:pPr>
        <w:pStyle w:val="Heading1"/>
      </w:pPr>
      <w:bookmarkStart w:id="1" w:name="_Toc128143904"/>
      <w:bookmarkStart w:id="2" w:name="_Toc141697070"/>
      <w:r>
        <w:t>Abstract</w:t>
      </w:r>
      <w:bookmarkEnd w:id="2"/>
    </w:p>
    <w:p w14:paraId="1225330B" w14:textId="77777777" w:rsidR="00E90F16" w:rsidRPr="00E90F16" w:rsidRDefault="00E90F16" w:rsidP="00F24D6B">
      <w:pPr>
        <w:pStyle w:val="Heading2"/>
        <w:rPr>
          <w:ins w:id="3" w:author="Sargsyan, Davit [JRDUS]" w:date="2023-07-31T11:58:00Z"/>
        </w:rPr>
        <w:pPrChange w:id="4" w:author="Sargsyan, Davit [JRDUS]" w:date="2023-07-31T12:14:00Z">
          <w:pPr/>
        </w:pPrChange>
      </w:pPr>
      <w:ins w:id="5" w:author="Sargsyan, Davit [JRDUS]" w:date="2023-07-31T11:58:00Z">
        <w:r w:rsidRPr="00E90F16">
          <w:t>Scope</w:t>
        </w:r>
      </w:ins>
    </w:p>
    <w:p w14:paraId="3823E0B3" w14:textId="77777777" w:rsidR="00E90F16" w:rsidRPr="00E90F16" w:rsidRDefault="00E90F16" w:rsidP="00E90F16">
      <w:pPr>
        <w:rPr>
          <w:ins w:id="6" w:author="Sargsyan, Davit [JRDUS]" w:date="2023-07-31T11:58:00Z"/>
          <w:rFonts w:ascii="Times New Roman" w:hAnsi="Times New Roman" w:cs="Times New Roman"/>
          <w:sz w:val="24"/>
          <w:szCs w:val="24"/>
        </w:rPr>
      </w:pPr>
      <w:ins w:id="7" w:author="Sargsyan, Davit [JRDUS]" w:date="2023-07-31T11:58:00Z">
        <w:r w:rsidRPr="00E90F16">
          <w:rPr>
            <w:rFonts w:ascii="Times New Roman" w:hAnsi="Times New Roman" w:cs="Times New Roman"/>
            <w:sz w:val="24"/>
            <w:szCs w:val="24"/>
          </w:rPr>
          <w:t>Cranberries are enriched with antioxidants and can help prevent bacterial infections, while phenethyl isothiocyanate (PEITC) found in cruciferous vegetables has anti-cancer and anti-inflammatory properties. Incorporating these into diet may have potential health benefits for human gut. Microbes and metabolites interactions play crucial roles in maintaining gastrointestinal tract balance.</w:t>
        </w:r>
      </w:ins>
    </w:p>
    <w:p w14:paraId="536FF33D" w14:textId="77777777" w:rsidR="00E90F16" w:rsidRPr="00E90F16" w:rsidRDefault="00E90F16" w:rsidP="00F24D6B">
      <w:pPr>
        <w:pStyle w:val="Heading2"/>
        <w:rPr>
          <w:ins w:id="8" w:author="Sargsyan, Davit [JRDUS]" w:date="2023-07-31T11:58:00Z"/>
        </w:rPr>
        <w:pPrChange w:id="9" w:author="Sargsyan, Davit [JRDUS]" w:date="2023-07-31T12:15:00Z">
          <w:pPr/>
        </w:pPrChange>
      </w:pPr>
      <w:ins w:id="10" w:author="Sargsyan, Davit [JRDUS]" w:date="2023-07-31T11:58:00Z">
        <w:r w:rsidRPr="00E90F16">
          <w:t>Methods and results</w:t>
        </w:r>
      </w:ins>
    </w:p>
    <w:p w14:paraId="2FDF1693" w14:textId="3ED0850D" w:rsidR="00E90F16" w:rsidRPr="00E90F16" w:rsidRDefault="00E90F16" w:rsidP="00E90F16">
      <w:pPr>
        <w:rPr>
          <w:ins w:id="11" w:author="Sargsyan, Davit [JRDUS]" w:date="2023-07-31T11:58:00Z"/>
          <w:rFonts w:ascii="Times New Roman" w:hAnsi="Times New Roman" w:cs="Times New Roman"/>
          <w:sz w:val="24"/>
          <w:szCs w:val="24"/>
        </w:rPr>
      </w:pPr>
      <w:ins w:id="12" w:author="Sargsyan, Davit [JRDUS]" w:date="2023-07-31T11:58:00Z">
        <w:r w:rsidRPr="00E90F16">
          <w:rPr>
            <w:rFonts w:ascii="Times New Roman" w:hAnsi="Times New Roman" w:cs="Times New Roman"/>
            <w:sz w:val="24"/>
            <w:szCs w:val="24"/>
          </w:rPr>
          <w:t xml:space="preserve">In this study, we </w:t>
        </w:r>
        <w:r w:rsidRPr="00E90F16">
          <w:rPr>
            <w:rFonts w:ascii="Times New Roman" w:hAnsi="Times New Roman" w:cs="Times New Roman"/>
            <w:sz w:val="24"/>
            <w:szCs w:val="24"/>
          </w:rPr>
          <w:t>focused</w:t>
        </w:r>
        <w:r w:rsidRPr="00E90F16">
          <w:rPr>
            <w:rFonts w:ascii="Times New Roman" w:hAnsi="Times New Roman" w:cs="Times New Roman"/>
            <w:sz w:val="24"/>
            <w:szCs w:val="24"/>
          </w:rPr>
          <w:t xml:space="preserve"> on the alteration of </w:t>
        </w:r>
      </w:ins>
      <w:ins w:id="13" w:author="Sargsyan, Davit [JRDUS]" w:date="2023-07-31T11:59:00Z">
        <w:r>
          <w:rPr>
            <w:rFonts w:ascii="Times New Roman" w:hAnsi="Times New Roman" w:cs="Times New Roman"/>
            <w:sz w:val="24"/>
            <w:szCs w:val="24"/>
          </w:rPr>
          <w:t xml:space="preserve">gut microbiomes </w:t>
        </w:r>
      </w:ins>
      <w:ins w:id="14" w:author="Sargsyan, Davit [JRDUS]" w:date="2023-07-31T12:00:00Z">
        <w:r>
          <w:rPr>
            <w:rFonts w:ascii="Times New Roman" w:hAnsi="Times New Roman" w:cs="Times New Roman"/>
            <w:sz w:val="24"/>
            <w:szCs w:val="24"/>
          </w:rPr>
          <w:t xml:space="preserve">and metabolomes </w:t>
        </w:r>
      </w:ins>
      <w:ins w:id="15" w:author="Sargsyan, Davit [JRDUS]" w:date="2023-07-31T11:59:00Z">
        <w:r>
          <w:rPr>
            <w:rFonts w:ascii="Times New Roman" w:hAnsi="Times New Roman" w:cs="Times New Roman"/>
            <w:sz w:val="24"/>
            <w:szCs w:val="24"/>
          </w:rPr>
          <w:t xml:space="preserve">by </w:t>
        </w:r>
      </w:ins>
      <w:ins w:id="16" w:author="Sargsyan, Davit [JRDUS]" w:date="2023-07-31T11:58:00Z">
        <w:r w:rsidRPr="00E90F16">
          <w:rPr>
            <w:rFonts w:ascii="Times New Roman" w:hAnsi="Times New Roman" w:cs="Times New Roman"/>
            <w:sz w:val="24"/>
            <w:szCs w:val="24"/>
          </w:rPr>
          <w:t xml:space="preserve">cranberry and PEITC </w:t>
        </w:r>
      </w:ins>
      <w:ins w:id="17" w:author="Sargsyan, Davit [JRDUS]" w:date="2023-07-31T11:59:00Z">
        <w:r>
          <w:rPr>
            <w:rFonts w:ascii="Times New Roman" w:hAnsi="Times New Roman" w:cs="Times New Roman"/>
            <w:sz w:val="24"/>
            <w:szCs w:val="24"/>
          </w:rPr>
          <w:t>enriched diets in</w:t>
        </w:r>
      </w:ins>
      <w:ins w:id="18" w:author="Sargsyan, Davit [JRDUS]" w:date="2023-07-31T11:58:00Z">
        <w:r w:rsidRPr="00E90F16">
          <w:rPr>
            <w:rFonts w:ascii="Times New Roman" w:hAnsi="Times New Roman" w:cs="Times New Roman"/>
            <w:sz w:val="24"/>
            <w:szCs w:val="24"/>
          </w:rPr>
          <w:t xml:space="preserve"> wide-type (WT) and Nrf2 knockout (KO), and its potentials in reducing the risk of inflammation. We </w:t>
        </w:r>
      </w:ins>
      <w:ins w:id="19" w:author="Sargsyan, Davit [JRDUS]" w:date="2023-07-31T12:00:00Z">
        <w:r>
          <w:rPr>
            <w:rFonts w:ascii="Times New Roman" w:hAnsi="Times New Roman" w:cs="Times New Roman"/>
            <w:sz w:val="24"/>
            <w:szCs w:val="24"/>
          </w:rPr>
          <w:t xml:space="preserve">have </w:t>
        </w:r>
      </w:ins>
      <w:ins w:id="20" w:author="Sargsyan, Davit [JRDUS]" w:date="2023-07-31T11:58:00Z">
        <w:r w:rsidRPr="00E90F16">
          <w:rPr>
            <w:rFonts w:ascii="Times New Roman" w:hAnsi="Times New Roman" w:cs="Times New Roman"/>
            <w:sz w:val="24"/>
            <w:szCs w:val="24"/>
          </w:rPr>
          <w:t xml:space="preserve">found that Nrf2 KO mice had higher alpha diversity </w:t>
        </w:r>
      </w:ins>
      <w:ins w:id="21" w:author="Sargsyan, Davit [JRDUS]" w:date="2023-07-31T12:00:00Z">
        <w:r>
          <w:rPr>
            <w:rFonts w:ascii="Times New Roman" w:hAnsi="Times New Roman" w:cs="Times New Roman"/>
            <w:sz w:val="24"/>
            <w:szCs w:val="24"/>
          </w:rPr>
          <w:lastRenderedPageBreak/>
          <w:t>compared to</w:t>
        </w:r>
      </w:ins>
      <w:ins w:id="22" w:author="Sargsyan, Davit [JRDUS]" w:date="2023-07-31T11:58:00Z">
        <w:r w:rsidRPr="00E90F16">
          <w:rPr>
            <w:rFonts w:ascii="Times New Roman" w:hAnsi="Times New Roman" w:cs="Times New Roman"/>
            <w:sz w:val="24"/>
            <w:szCs w:val="24"/>
          </w:rPr>
          <w:t xml:space="preserve"> WT. Cranberry and PEITC </w:t>
        </w:r>
      </w:ins>
      <w:ins w:id="23" w:author="Sargsyan, Davit [JRDUS]" w:date="2023-07-31T12:01:00Z">
        <w:r>
          <w:rPr>
            <w:rFonts w:ascii="Times New Roman" w:hAnsi="Times New Roman" w:cs="Times New Roman"/>
            <w:sz w:val="24"/>
            <w:szCs w:val="24"/>
          </w:rPr>
          <w:t>limited</w:t>
        </w:r>
      </w:ins>
      <w:ins w:id="24" w:author="Sargsyan, Davit [JRDUS]" w:date="2023-07-31T11:58:00Z">
        <w:r w:rsidRPr="00E90F16">
          <w:rPr>
            <w:rFonts w:ascii="Times New Roman" w:hAnsi="Times New Roman" w:cs="Times New Roman"/>
            <w:sz w:val="24"/>
            <w:szCs w:val="24"/>
          </w:rPr>
          <w:t xml:space="preserve"> the inflammatory effect of dextran sulfate sodium </w:t>
        </w:r>
      </w:ins>
      <w:ins w:id="25" w:author="Sargsyan, Davit [JRDUS]" w:date="2023-07-31T12:01:00Z">
        <w:r>
          <w:rPr>
            <w:rFonts w:ascii="Times New Roman" w:hAnsi="Times New Roman" w:cs="Times New Roman"/>
            <w:sz w:val="24"/>
            <w:szCs w:val="24"/>
          </w:rPr>
          <w:t xml:space="preserve">(DSS) </w:t>
        </w:r>
      </w:ins>
      <w:ins w:id="26" w:author="Sargsyan, Davit [JRDUS]" w:date="2023-07-31T11:58:00Z">
        <w:r w:rsidRPr="00E90F16">
          <w:rPr>
            <w:rFonts w:ascii="Times New Roman" w:hAnsi="Times New Roman" w:cs="Times New Roman"/>
            <w:sz w:val="24"/>
            <w:szCs w:val="24"/>
          </w:rPr>
          <w:t>through increasing the diversity of mice gut microbiota.</w:t>
        </w:r>
      </w:ins>
    </w:p>
    <w:p w14:paraId="1C71C698" w14:textId="31433789" w:rsidR="00E90F16" w:rsidRDefault="00E90F16" w:rsidP="00F24D6B">
      <w:pPr>
        <w:pStyle w:val="Heading2"/>
        <w:rPr>
          <w:ins w:id="27" w:author="Sargsyan, Davit [JRDUS]" w:date="2023-07-31T12:08:00Z"/>
        </w:rPr>
        <w:pPrChange w:id="28" w:author="Sargsyan, Davit [JRDUS]" w:date="2023-07-31T12:15:00Z">
          <w:pPr/>
        </w:pPrChange>
      </w:pPr>
      <w:ins w:id="29" w:author="Sargsyan, Davit [JRDUS]" w:date="2023-07-31T11:58:00Z">
        <w:r w:rsidRPr="00E90F16">
          <w:t>Conclusions</w:t>
        </w:r>
      </w:ins>
    </w:p>
    <w:p w14:paraId="7AB65DBB" w14:textId="6104E88A" w:rsidR="00F24D6B" w:rsidRPr="00E90F16" w:rsidRDefault="00F24D6B" w:rsidP="00E90F16">
      <w:pPr>
        <w:rPr>
          <w:ins w:id="30" w:author="Sargsyan, Davit [JRDUS]" w:date="2023-07-31T11:58:00Z"/>
          <w:rFonts w:ascii="Times New Roman" w:hAnsi="Times New Roman" w:cs="Times New Roman"/>
          <w:sz w:val="24"/>
          <w:szCs w:val="24"/>
        </w:rPr>
      </w:pPr>
      <w:ins w:id="31" w:author="Sargsyan, Davit [JRDUS]" w:date="2023-07-31T12:09:00Z">
        <w:r>
          <w:rPr>
            <w:rFonts w:ascii="Times New Roman" w:hAnsi="Times New Roman" w:cs="Times New Roman"/>
            <w:sz w:val="24"/>
            <w:szCs w:val="24"/>
          </w:rPr>
          <w:t xml:space="preserve">We observed higher microbiome alpha diversity in the Nrf2 KO mice compared to WT. </w:t>
        </w:r>
      </w:ins>
      <w:ins w:id="32" w:author="Sargsyan, Davit [JRDUS]" w:date="2023-07-31T12:10:00Z">
        <w:r>
          <w:rPr>
            <w:rFonts w:ascii="Times New Roman" w:hAnsi="Times New Roman" w:cs="Times New Roman"/>
            <w:sz w:val="24"/>
            <w:szCs w:val="24"/>
          </w:rPr>
          <w:t xml:space="preserve">The results suggest that </w:t>
        </w:r>
        <w:r w:rsidRPr="00F24D6B">
          <w:rPr>
            <w:rFonts w:ascii="Times New Roman" w:hAnsi="Times New Roman" w:cs="Times New Roman"/>
            <w:sz w:val="24"/>
            <w:szCs w:val="24"/>
          </w:rPr>
          <w:t>PEITC and cranberry-rich diets had protective effect on the hosts’ microbiome diversity</w:t>
        </w:r>
        <w:r>
          <w:rPr>
            <w:rFonts w:ascii="Times New Roman" w:hAnsi="Times New Roman" w:cs="Times New Roman"/>
            <w:sz w:val="24"/>
            <w:szCs w:val="24"/>
          </w:rPr>
          <w:t xml:space="preserve">. The dietary supplements also showed the reversal of the effect of </w:t>
        </w:r>
      </w:ins>
      <w:ins w:id="33" w:author="Sargsyan, Davit [JRDUS]" w:date="2023-07-31T12:11:00Z">
        <w:r>
          <w:rPr>
            <w:rFonts w:ascii="Times New Roman" w:hAnsi="Times New Roman" w:cs="Times New Roman"/>
            <w:sz w:val="24"/>
            <w:szCs w:val="24"/>
          </w:rPr>
          <w:t xml:space="preserve">DSS-induced </w:t>
        </w:r>
      </w:ins>
      <w:ins w:id="34" w:author="Sargsyan, Davit [JRDUS]" w:date="2023-07-31T12:10:00Z">
        <w:r>
          <w:rPr>
            <w:rFonts w:ascii="Times New Roman" w:hAnsi="Times New Roman" w:cs="Times New Roman"/>
            <w:sz w:val="24"/>
            <w:szCs w:val="24"/>
          </w:rPr>
          <w:t>inflammation</w:t>
        </w:r>
      </w:ins>
      <w:ins w:id="35" w:author="Sargsyan, Davit [JRDUS]" w:date="2023-07-31T12:11:00Z">
        <w:r>
          <w:rPr>
            <w:rFonts w:ascii="Times New Roman" w:hAnsi="Times New Roman" w:cs="Times New Roman"/>
            <w:sz w:val="24"/>
            <w:szCs w:val="24"/>
          </w:rPr>
          <w:t xml:space="preserve"> </w:t>
        </w:r>
        <w:r w:rsidRPr="00F24D6B">
          <w:rPr>
            <w:rFonts w:ascii="Times New Roman" w:hAnsi="Times New Roman" w:cs="Times New Roman"/>
            <w:sz w:val="24"/>
            <w:szCs w:val="24"/>
          </w:rPr>
          <w:t>on the balance of Firmicutes and Bacteroidetes in the hosts’ intestines</w:t>
        </w:r>
      </w:ins>
      <w:ins w:id="36" w:author="Sargsyan, Davit [JRDUS]" w:date="2023-07-31T12:12:00Z">
        <w:r>
          <w:rPr>
            <w:rFonts w:ascii="Times New Roman" w:hAnsi="Times New Roman" w:cs="Times New Roman"/>
            <w:sz w:val="24"/>
            <w:szCs w:val="24"/>
          </w:rPr>
          <w:t xml:space="preserve">. </w:t>
        </w:r>
      </w:ins>
    </w:p>
    <w:p w14:paraId="61442060" w14:textId="359105E7" w:rsidR="00BB18AB" w:rsidRPr="00BB18AB" w:rsidDel="00E90F16" w:rsidRDefault="00F24D6B" w:rsidP="00F24D6B">
      <w:pPr>
        <w:rPr>
          <w:del w:id="37" w:author="Sargsyan, Davit [JRDUS]" w:date="2023-07-31T12:03:00Z"/>
          <w:rFonts w:ascii="Times New Roman" w:hAnsi="Times New Roman" w:cs="Times New Roman"/>
          <w:sz w:val="24"/>
          <w:szCs w:val="24"/>
        </w:rPr>
      </w:pPr>
      <w:ins w:id="38" w:author="Sargsyan, Davit [JRDUS]" w:date="2023-07-31T12:12:00Z">
        <w:r w:rsidRPr="00F24D6B">
          <w:rPr>
            <w:rFonts w:ascii="Times New Roman" w:hAnsi="Times New Roman" w:cs="Times New Roman"/>
            <w:sz w:val="24"/>
            <w:szCs w:val="24"/>
          </w:rPr>
          <w:t xml:space="preserve">DSS </w:t>
        </w:r>
        <w:r>
          <w:rPr>
            <w:rFonts w:ascii="Times New Roman" w:hAnsi="Times New Roman" w:cs="Times New Roman"/>
            <w:sz w:val="24"/>
            <w:szCs w:val="24"/>
          </w:rPr>
          <w:t>challenge</w:t>
        </w:r>
        <w:r w:rsidRPr="00F24D6B">
          <w:rPr>
            <w:rFonts w:ascii="Times New Roman" w:hAnsi="Times New Roman" w:cs="Times New Roman"/>
            <w:sz w:val="24"/>
            <w:szCs w:val="24"/>
          </w:rPr>
          <w:t xml:space="preserve"> altered the production of several metabolites while PEITC and cranberry feeding reversed the changes</w:t>
        </w:r>
      </w:ins>
      <w:ins w:id="39" w:author="Sargsyan, Davit [JRDUS]" w:date="2023-07-31T12:13:00Z">
        <w:r>
          <w:rPr>
            <w:rFonts w:ascii="Times New Roman" w:hAnsi="Times New Roman" w:cs="Times New Roman"/>
            <w:sz w:val="24"/>
            <w:szCs w:val="24"/>
          </w:rPr>
          <w:t xml:space="preserve">. The enriched diets </w:t>
        </w:r>
      </w:ins>
      <w:proofErr w:type="gramStart"/>
      <w:ins w:id="40" w:author="Sargsyan, Davit [JRDUS]" w:date="2023-07-31T12:12:00Z">
        <w:r>
          <w:rPr>
            <w:rFonts w:ascii="Times New Roman" w:hAnsi="Times New Roman" w:cs="Times New Roman"/>
            <w:sz w:val="24"/>
            <w:szCs w:val="24"/>
          </w:rPr>
          <w:t>were</w:t>
        </w:r>
        <w:r w:rsidRPr="00F24D6B">
          <w:rPr>
            <w:rFonts w:ascii="Times New Roman" w:hAnsi="Times New Roman" w:cs="Times New Roman"/>
            <w:sz w:val="24"/>
            <w:szCs w:val="24"/>
          </w:rPr>
          <w:t xml:space="preserve"> capable of modulating</w:t>
        </w:r>
        <w:proofErr w:type="gramEnd"/>
        <w:r w:rsidRPr="00F24D6B">
          <w:rPr>
            <w:rFonts w:ascii="Times New Roman" w:hAnsi="Times New Roman" w:cs="Times New Roman"/>
            <w:sz w:val="24"/>
            <w:szCs w:val="24"/>
          </w:rPr>
          <w:t xml:space="preserve"> the metabolic responses to </w:t>
        </w:r>
      </w:ins>
      <w:ins w:id="41" w:author="Sargsyan, Davit [JRDUS]" w:date="2023-07-31T12:13:00Z">
        <w:r>
          <w:rPr>
            <w:rFonts w:ascii="Times New Roman" w:hAnsi="Times New Roman" w:cs="Times New Roman"/>
            <w:sz w:val="24"/>
            <w:szCs w:val="24"/>
          </w:rPr>
          <w:t>induced inflammation</w:t>
        </w:r>
      </w:ins>
      <w:ins w:id="42" w:author="Sargsyan, Davit [JRDUS]" w:date="2023-07-31T12:12:00Z">
        <w:r w:rsidRPr="00F24D6B">
          <w:rPr>
            <w:rFonts w:ascii="Times New Roman" w:hAnsi="Times New Roman" w:cs="Times New Roman"/>
            <w:sz w:val="24"/>
            <w:szCs w:val="24"/>
          </w:rPr>
          <w:t xml:space="preserve"> </w:t>
        </w:r>
      </w:ins>
      <w:ins w:id="43" w:author="Sargsyan, Davit [JRDUS]" w:date="2023-07-31T12:13:00Z">
        <w:r>
          <w:rPr>
            <w:rFonts w:ascii="Times New Roman" w:hAnsi="Times New Roman" w:cs="Times New Roman"/>
            <w:sz w:val="24"/>
            <w:szCs w:val="24"/>
          </w:rPr>
          <w:t>likely via</w:t>
        </w:r>
      </w:ins>
      <w:ins w:id="44" w:author="Sargsyan, Davit [JRDUS]" w:date="2023-07-31T12:12:00Z">
        <w:r w:rsidRPr="00F24D6B">
          <w:rPr>
            <w:rFonts w:ascii="Times New Roman" w:hAnsi="Times New Roman" w:cs="Times New Roman"/>
            <w:sz w:val="24"/>
            <w:szCs w:val="24"/>
          </w:rPr>
          <w:t xml:space="preserve"> </w:t>
        </w:r>
      </w:ins>
      <w:ins w:id="45" w:author="Sargsyan, Davit [JRDUS]" w:date="2023-07-31T12:14:00Z">
        <w:r>
          <w:rPr>
            <w:rFonts w:ascii="Times New Roman" w:hAnsi="Times New Roman" w:cs="Times New Roman"/>
            <w:sz w:val="24"/>
            <w:szCs w:val="24"/>
          </w:rPr>
          <w:t xml:space="preserve">microbial composition alterations. </w:t>
        </w:r>
      </w:ins>
      <w:ins w:id="46" w:author="Sargsyan, Davit [JRDUS]" w:date="2023-07-31T12:12:00Z">
        <w:r w:rsidRPr="00F24D6B">
          <w:rPr>
            <w:rFonts w:ascii="Times New Roman" w:hAnsi="Times New Roman" w:cs="Times New Roman"/>
            <w:sz w:val="24"/>
            <w:szCs w:val="24"/>
          </w:rPr>
          <w:t xml:space="preserve">Nrf2 KO mice had lower levels of amino acids (shown by glutamate, phenylalanine, and proline) and SCFA, and higher levels of secondary bile acids (shown by DCA, LCA, and MCA) </w:t>
        </w:r>
      </w:ins>
      <w:ins w:id="47" w:author="Sargsyan, Davit [JRDUS]" w:date="2023-07-31T12:14:00Z">
        <w:r>
          <w:rPr>
            <w:rFonts w:ascii="Times New Roman" w:hAnsi="Times New Roman" w:cs="Times New Roman"/>
            <w:sz w:val="24"/>
            <w:szCs w:val="24"/>
          </w:rPr>
          <w:t>compared to</w:t>
        </w:r>
      </w:ins>
      <w:ins w:id="48" w:author="Sargsyan, Davit [JRDUS]" w:date="2023-07-31T12:12:00Z">
        <w:r w:rsidRPr="00F24D6B">
          <w:rPr>
            <w:rFonts w:ascii="Times New Roman" w:hAnsi="Times New Roman" w:cs="Times New Roman"/>
            <w:sz w:val="24"/>
            <w:szCs w:val="24"/>
          </w:rPr>
          <w:t xml:space="preserve"> WT mice</w:t>
        </w:r>
      </w:ins>
    </w:p>
    <w:p w14:paraId="241C88CA" w14:textId="77777777" w:rsidR="00BB18AB" w:rsidRDefault="00BB18AB" w:rsidP="00E90F16">
      <w:pPr>
        <w:pPrChange w:id="49" w:author="Sargsyan, Davit [JRDUS]" w:date="2023-07-31T12:03:00Z">
          <w:pPr>
            <w:pStyle w:val="Heading1"/>
          </w:pPr>
        </w:pPrChange>
      </w:pPr>
    </w:p>
    <w:p w14:paraId="2D6C5568" w14:textId="729DA053" w:rsidR="00AB6127" w:rsidRDefault="00AB6127" w:rsidP="00A43D9D">
      <w:pPr>
        <w:pStyle w:val="Heading1"/>
      </w:pPr>
      <w:bookmarkStart w:id="50" w:name="_Toc141697071"/>
      <w:r w:rsidRPr="00CC44A5">
        <w:t>1 Introduction</w:t>
      </w:r>
      <w:bookmarkEnd w:id="1"/>
      <w:bookmarkEnd w:id="50"/>
    </w:p>
    <w:p w14:paraId="29806264" w14:textId="26566B23" w:rsidR="00137FBE"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Human and animal health can be affected by microorganisms including bacteria, archaea and fungi which are distributed in large quantities on surfaces throughout their bodies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&lt;EndNote&gt;&lt;Cite&gt;&lt;Author&gt;Dethlefsen&lt;/Author&gt;&lt;Year&gt;2007&lt;/Year&gt;&lt;RecNum&gt;193&lt;/RecNum&gt;&lt;DisplayText&gt;[1]&lt;/DisplayText&gt;&lt;record&gt;&lt;rec-number&gt;193&lt;/rec-number&gt;&lt;foreign-keys&gt;&lt;key app="EN" db-id="p5x02z22jstaavezs2optfptvxdv9padpft5" timestamp="1674511025"&gt;193&lt;/key&gt;&lt;/foreign-keys&gt;&lt;ref-type name="Journal Article"&gt;17&lt;/ref-type&gt;&lt;contributors&gt;&lt;authors&gt;&lt;author&gt;Dethlefsen, L.&lt;/author&gt;&lt;author&gt;McFall-Ngai, M.&lt;/author&gt;&lt;author&gt;Relman, D. A.&lt;/author&gt;&lt;/authors&gt;&lt;/contributors&gt;&lt;auth-address&gt;Department of Microbiology and Immunology, Stanford University, Stanford, California 94305, USA.&lt;/auth-address&gt;&lt;titles&gt;&lt;title&gt;An ecological and evolutionary perspective on human-microbe mutualism and disease&lt;/title&gt;&lt;secondary-title&gt;Nature&lt;/secondary-title&gt;&lt;/titles&gt;&lt;pages&gt;811-8&lt;/pages&gt;&lt;volume&gt;449&lt;/volume&gt;&lt;number&gt;7164&lt;/number&gt;&lt;edition&gt;2007/10/19&lt;/edition&gt;&lt;keywords&gt;&lt;keyword&gt;Animals&lt;/keyword&gt;&lt;keyword&gt;Bacterial Physiological Phenomena&lt;/keyword&gt;&lt;keyword&gt;*Biological Evolution&lt;/keyword&gt;&lt;keyword&gt;*Disease&lt;/keyword&gt;&lt;keyword&gt;Health&lt;/keyword&gt;&lt;keyword&gt;*Host-Pathogen Interactions&lt;/keyword&gt;&lt;keyword&gt;Humans&lt;/keyword&gt;&lt;keyword&gt;*Symbiosis&lt;/keyword&gt;&lt;/keywords&gt;&lt;dates&gt;&lt;year&gt;2007&lt;/year&gt;&lt;pub-dates&gt;&lt;date&gt;Oct 18&lt;/date&gt;&lt;/pub-dates&gt;&lt;/dates&gt;&lt;isbn&gt;1476-4687 (Electronic)&amp;#xD;0028-0836 (Linking)&lt;/isbn&gt;&lt;accession-num&gt;17943117&lt;/accession-num&gt;&lt;urls&gt;&lt;related-urls&gt;&lt;url&gt;https://www.ncbi.nlm.nih.gov/pubmed/17943117&lt;/url&gt;&lt;/related-urls&gt;&lt;/urls&gt;&lt;electronic-resource-num&gt;10.1038/nature06245&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[1]</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role of gut bacteria is especially noted for their potential beneficial effects in metabolizing essential nutrients, providing </w:t>
      </w:r>
      <w:proofErr w:type="gramStart"/>
      <w:r w:rsidRPr="00137FBE">
        <w:rPr>
          <w:rFonts w:ascii="Times New Roman" w:hAnsi="Times New Roman" w:cs="Times New Roman"/>
          <w:sz w:val="24"/>
          <w:szCs w:val="24"/>
        </w:rPr>
        <w:t>energy</w:t>
      </w:r>
      <w:proofErr w:type="gramEnd"/>
      <w:r w:rsidRPr="00137FBE">
        <w:rPr>
          <w:rFonts w:ascii="Times New Roman" w:hAnsi="Times New Roman" w:cs="Times New Roman"/>
          <w:sz w:val="24"/>
          <w:szCs w:val="24"/>
        </w:rPr>
        <w:t xml:space="preserve"> and enhancing immune system </w:t>
      </w:r>
      <w:r w:rsidR="003678A9">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w:t>
      </w:r>
      <w:ins w:id="51" w:author="Sargsyan, Davit [JRDUS]" w:date="2023-07-30T14:11:00Z">
        <w:r w:rsidR="00D671BA">
          <w:rPr>
            <w:rFonts w:ascii="Times New Roman" w:hAnsi="Times New Roman" w:cs="Times New Roman"/>
            <w:sz w:val="24"/>
            <w:szCs w:val="24"/>
          </w:rPr>
          <w:t>For example</w:t>
        </w:r>
      </w:ins>
      <w:r w:rsidRPr="00137FBE">
        <w:rPr>
          <w:rFonts w:ascii="Times New Roman" w:hAnsi="Times New Roman" w:cs="Times New Roman"/>
          <w:sz w:val="24"/>
          <w:szCs w:val="24"/>
        </w:rPr>
        <w:t xml:space="preserve">, gut bacteria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and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produce butyrate, an essential metabolite for human GI homeostasis and disease prevention </w:t>
      </w:r>
      <w:r w:rsidR="003678A9">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w:t>
      </w:r>
      <w:r w:rsidR="003678A9">
        <w:rPr>
          <w:rFonts w:ascii="Times New Roman" w:hAnsi="Times New Roman" w:cs="Times New Roman"/>
          <w:sz w:val="24"/>
          <w:szCs w:val="24"/>
        </w:rPr>
        <w:t xml:space="preserve"> </w:t>
      </w:r>
      <w:r w:rsidRPr="00137FBE">
        <w:rPr>
          <w:rFonts w:ascii="Times New Roman" w:hAnsi="Times New Roman" w:cs="Times New Roman"/>
          <w:sz w:val="24"/>
          <w:szCs w:val="24"/>
        </w:rPr>
        <w:t xml:space="preserve">lactobacillus strains are involved in essential vitamins metabolism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&lt;EndNote&gt;&lt;Cite&gt;&lt;Author&gt;LeBlanc&lt;/Author&gt;&lt;Year&gt;2013&lt;/Year&gt;&lt;RecNum&gt;200&lt;/RecNum&gt;&lt;DisplayText&gt;[6]&lt;/DisplayText&gt;&lt;record&gt;&lt;rec-number&gt;200&lt;/rec-number&gt;&lt;foreign-keys&gt;&lt;key app="EN" db-id="p5x02z22jstaavezs2optfptvxdv9padpft5" timestamp="1674511025"&gt;200&lt;/key&gt;&lt;/foreign-keys&gt;&lt;ref-type name="Journal Article"&gt;17&lt;/ref-type&gt;&lt;contributors&gt;&lt;authors&gt;&lt;author&gt;LeBlanc, J. G.&lt;/author&gt;&lt;author&gt;Milani, C.&lt;/author&gt;&lt;author&gt;de Giori, G. S.&lt;/author&gt;&lt;author&gt;Sesma, F.&lt;/author&gt;&lt;author&gt;van Sinderen, D.&lt;/author&gt;&lt;author&gt;Ventura, M.&lt;/author&gt;&lt;/authors&gt;&lt;/contributors&gt;&lt;auth-address&gt;Ctr Referencia Lactobacilos CERELA CONICET, San Miguel De Tucuman, Argentina&amp;#xD;Univ Parma, Dept Genet Biol Microorganisms Anthropol &amp;amp; Evolut, Lab Probiogenom, I-43100 Parma, Italy&amp;#xD;Univ Nacl Tucuman, Catedra Microbiol Super, San Miguel De Tucuman, Argentina&amp;#xD;Natl Univ Ireland Cork, Biosci Inst, Dept Microbiol, Cork, Ireland&amp;#xD;Natl Univ Ireland Cork, Biosci Inst, Alimentary Pharmabiot Ctr, Cork, Ireland&lt;/auth-address&gt;&lt;titles&gt;&lt;title&gt;Bacteria as vitamin suppliers to their host: a gut microbiota perspective&lt;/title&gt;&lt;secondary-title&gt;Current Opinion in Biotechnology&lt;/secondary-title&gt;&lt;alt-title&gt;Curr Opin Biotech&lt;/alt-title&gt;&lt;/titles&gt;&lt;pages&gt;160-168&lt;/pages&gt;&lt;volume&gt;24&lt;/volume&gt;&lt;number&gt;2&lt;/number&gt;&lt;keywords&gt;&lt;keyword&gt;lactobacillus-reuteri crl1098&lt;/keyword&gt;&lt;keyword&gt;complete genome sequence&lt;/keyword&gt;&lt;keyword&gt;water-soluble vitamins&lt;/keyword&gt;&lt;keyword&gt;lactic-acid bacteria&lt;/keyword&gt;&lt;keyword&gt;folate production&lt;/keyword&gt;&lt;keyword&gt;bifidobacterial population&lt;/keyword&gt;&lt;keyword&gt;starter cultures&lt;/keyword&gt;&lt;keyword&gt;folic-acid&lt;/keyword&gt;&lt;keyword&gt;b-12&lt;/keyword&gt;&lt;keyword&gt;biosynthesis&lt;/keyword&gt;&lt;/keywords&gt;&lt;dates&gt;&lt;year&gt;2013&lt;/year&gt;&lt;pub-dates&gt;&lt;date&gt;Apr&lt;/date&gt;&lt;/pub-dates&gt;&lt;/dates&gt;&lt;isbn&gt;0958-1669&lt;/isbn&gt;&lt;accession-num&gt;WOS:000316830700008&lt;/accession-num&gt;&lt;urls&gt;&lt;related-urls&gt;&lt;url&gt;&amp;lt;Go to ISI&amp;gt;://WOS:000316830700008&lt;/url&gt;&lt;/related-urls&gt;&lt;/urls&gt;&lt;electronic-resource-num&gt;10.1016/j.copbio.2012.08.005&lt;/electronic-resource-num&gt;&lt;language&gt;English&lt;/language&gt;&lt;/record&gt;&lt;/Cite&gt;&lt;/EndNote&gt;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human sleep quality improvement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&lt;EndNote&gt;&lt;Cite&gt;&lt;Author&gt;Aizawa&lt;/Author&gt;&lt;Year&gt;2018&lt;/Year&gt;&lt;RecNum&gt;201&lt;/RecNum&gt;&lt;DisplayText&gt;[7]&lt;/DisplayText&gt;&lt;record&gt;&lt;rec-number&gt;201&lt;/rec-number&gt;&lt;foreign-keys&gt;&lt;key app="EN" db-id="p5x02z22jstaavezs2optfptvxdv9padpft5" timestamp="1674511025"&gt;201&lt;/key&gt;&lt;/foreign-keys&gt;&lt;ref-type name="Journal Article"&gt;17&lt;/ref-type&gt;&lt;contributors&gt;&lt;authors&gt;&lt;author&gt;Aizawa, E.&lt;/author&gt;&lt;author&gt;Tsuji, H.&lt;/author&gt;&lt;author&gt;Asahara, T.&lt;/author&gt;&lt;author&gt;Takahashi, T.&lt;/author&gt;&lt;author&gt;Teraishi, T.&lt;/author&gt;&lt;author&gt;Yoshida, S.&lt;/author&gt;&lt;author&gt;Koga, N.&lt;/author&gt;&lt;author&gt;Hattori, K.&lt;/author&gt;&lt;author&gt;Ota, M.&lt;/author&gt;&lt;author&gt;Kunugi, H.&lt;/author&gt;&lt;/authors&gt;&lt;/contributors&gt;&lt;auth-address&gt;Department of Mental Disorder Research, National Institute of Neuroscience, National Center of Neurology and Psychiatry, Tokyo, Japan.&amp;#xD;Department of Human Life Science, Nagoya University of Economics, Aichi, Japan.&amp;#xD;Yakult Central Institute, Tokyo, Japan.&amp;#xD;Department of Psychiatry, National Center of Neurology and Psychiatry Hospital, Tokyo, Japan.&lt;/auth-address&gt;&lt;titles&gt;&lt;title&gt;Bifidobacterium and Lactobacillus Counts in the Gut Microbiota of Patients With Bipolar Disorder and Healthy Controls&lt;/title&gt;&lt;secondary-title&gt;Front Psychiatry&lt;/secondary-title&gt;&lt;/titles&gt;&lt;pages&gt;730&lt;/pages&gt;&lt;volume&gt;9&lt;/volume&gt;&lt;edition&gt;2019/02/05&lt;/edition&gt;&lt;keywords&gt;&lt;keyword&gt;Bifidobacterium&lt;/keyword&gt;&lt;keyword&gt;Lactobacillus&lt;/keyword&gt;&lt;keyword&gt;bipolar disorder&lt;/keyword&gt;&lt;keyword&gt;cortisol levels&lt;/keyword&gt;&lt;keyword&gt;stress response&lt;/keyword&gt;&lt;/keywords&gt;&lt;dates&gt;&lt;year&gt;2018&lt;/year&gt;&lt;/dates&gt;&lt;isbn&gt;1664-0640 (Print)&amp;#xD;1664-0640 (Linking)&lt;/isbn&gt;&lt;accession-num&gt;30713509&lt;/accession-num&gt;&lt;urls&gt;&lt;related-urls&gt;&lt;url&gt;https://www.ncbi.nlm.nih.gov/pubmed/30713509&lt;/url&gt;&lt;/related-urls&gt;&lt;/urls&gt;&lt;custom2&gt;PMC6346636&lt;/custom2&gt;&lt;electronic-resource-num&gt;10.3389/fpsyt.2018.00730&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[7]</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w:t>
      </w:r>
      <w:proofErr w:type="spellStart"/>
      <w:r w:rsidRPr="00137FBE">
        <w:rPr>
          <w:rFonts w:ascii="Times New Roman" w:hAnsi="Times New Roman" w:cs="Times New Roman"/>
          <w:sz w:val="24"/>
          <w:szCs w:val="24"/>
        </w:rPr>
        <w:t>bifidobacterium</w:t>
      </w:r>
      <w:proofErr w:type="spellEnd"/>
      <w:r w:rsidRPr="00137FBE">
        <w:rPr>
          <w:rFonts w:ascii="Times New Roman" w:hAnsi="Times New Roman" w:cs="Times New Roman"/>
          <w:sz w:val="24"/>
          <w:szCs w:val="24"/>
        </w:rPr>
        <w:t xml:space="preserve"> strains might be able to influence human emotions like depression, reduce painful feeling, and alter brain activity during stress </w:t>
      </w:r>
      <w:r w:rsidR="00875C4B">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RU4iIGRiLWlkPSJwNXgwMnoyMmpzdGFhdmV6czJvcHRmcHR2eGR2OXBhZHBmdDUiIHRpbWVzdGFt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bmNlPC9hbHQtdGl0bGU+PC90aXRsZXM+PHBhZ2VzPjExNzktMTE4ODwvcGFnZXM+PHZvbHVtZT4x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RU4iIGRiLWlkPSJwNXgwMnoyMmpzdGFhdmV6czJvcHRmcHR2eGR2OXBhZHBmdDUiIHRpbWVzdGFt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bmNlPC9hbHQtdGl0bGU+PC90aXRsZXM+PHBhZ2VzPjExNzktMTE4ODwvcGFnZXM+PHZvbHVtZT4x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A43D9D">
        <w:rPr>
          <w:rFonts w:ascii="Times New Roman" w:hAnsi="Times New Roman" w:cs="Times New Roman"/>
          <w:noProof/>
          <w:sz w:val="24"/>
          <w:szCs w:val="24"/>
        </w:rPr>
        <w:t>[8-12]</w:t>
      </w:r>
      <w:r w:rsidR="00875C4B">
        <w:rPr>
          <w:rFonts w:ascii="Times New Roman" w:hAnsi="Times New Roman" w:cs="Times New Roman"/>
          <w:sz w:val="24"/>
          <w:szCs w:val="24"/>
        </w:rPr>
        <w:fldChar w:fldCharType="end"/>
      </w:r>
      <w:r w:rsidRPr="00137FBE">
        <w:rPr>
          <w:rFonts w:ascii="Times New Roman" w:hAnsi="Times New Roman" w:cs="Times New Roman"/>
          <w:sz w:val="24"/>
          <w:szCs w:val="24"/>
        </w:rPr>
        <w:t xml:space="preserve">. Numerous studies have been conducted to explore gut microbiota composition responding to specific conditions such as high fat </w:t>
      </w:r>
      <w:del w:id="52" w:author="Sargsyan, Davit [JRDUS]" w:date="2023-07-30T15:58:00Z">
        <w:r w:rsidRPr="00137FBE" w:rsidDel="00EE2525">
          <w:rPr>
            <w:rFonts w:ascii="Times New Roman" w:hAnsi="Times New Roman" w:cs="Times New Roman"/>
            <w:sz w:val="24"/>
            <w:szCs w:val="24"/>
          </w:rPr>
          <w:delText>diet</w:delText>
        </w:r>
      </w:del>
      <w:ins w:id="53" w:author="Sargsyan, Davit [JRDUS]" w:date="2023-07-30T15:58:00Z">
        <w:r w:rsidR="00EE2525">
          <w:rPr>
            <w:rFonts w:ascii="Times New Roman" w:hAnsi="Times New Roman" w:cs="Times New Roman"/>
            <w:sz w:val="24"/>
            <w:szCs w:val="24"/>
          </w:rPr>
          <w:t>or</w:t>
        </w:r>
      </w:ins>
      <w:ins w:id="54" w:author="Sargsyan, Davit [JRDUS]" w:date="2023-07-30T15:45:00Z">
        <w:r w:rsidR="00BE252A">
          <w:rPr>
            <w:rFonts w:ascii="Times New Roman" w:hAnsi="Times New Roman" w:cs="Times New Roman"/>
            <w:sz w:val="24"/>
            <w:szCs w:val="24"/>
          </w:rPr>
          <w:t xml:space="preserve"> high fi</w:t>
        </w:r>
      </w:ins>
      <w:ins w:id="55" w:author="Sargsyan, Davit [JRDUS]" w:date="2023-07-30T15:46:00Z">
        <w:r w:rsidR="00BE252A">
          <w:rPr>
            <w:rFonts w:ascii="Times New Roman" w:hAnsi="Times New Roman" w:cs="Times New Roman"/>
            <w:sz w:val="24"/>
            <w:szCs w:val="24"/>
          </w:rPr>
          <w:t>ber diet</w:t>
        </w:r>
      </w:ins>
      <w:del w:id="56" w:author="Sargsyan, Davit [JRDUS]" w:date="2023-07-30T16:03:00Z">
        <w:r w:rsidR="001706E7" w:rsidDel="00EE2525">
          <w:rPr>
            <w:rFonts w:ascii="Times New Roman" w:hAnsi="Times New Roman" w:cs="Times New Roman"/>
            <w:sz w:val="24"/>
            <w:szCs w:val="24"/>
          </w:rPr>
          <w:fldChar w:fldCharType="begin">
            <w:fldData xml:space="preserve">PEVuZE5vdGU+PENpdGU+PEF1dGhvcj5DaGVuPC9BdXRob3I+PFllYXI+MjAyMzwvWWVhcj48UmVj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=
</w:fldData>
          </w:fldChar>
        </w:r>
        <w:r w:rsidR="001706E7" w:rsidDel="00EE2525">
          <w:rPr>
            <w:rFonts w:ascii="Times New Roman" w:hAnsi="Times New Roman" w:cs="Times New Roman"/>
            <w:sz w:val="24"/>
            <w:szCs w:val="24"/>
          </w:rPr>
          <w:delInstrText xml:space="preserve"> ADDIN EN.CITE </w:delInstrText>
        </w:r>
        <w:r w:rsidR="001706E7" w:rsidDel="00EE2525">
          <w:rPr>
            <w:rFonts w:ascii="Times New Roman" w:hAnsi="Times New Roman" w:cs="Times New Roman"/>
            <w:sz w:val="24"/>
            <w:szCs w:val="24"/>
          </w:rPr>
          <w:fldChar w:fldCharType="begin">
            <w:fldData xml:space="preserve">PEVuZE5vdGU+PENpdGU+PEF1dGhvcj5DaGVuPC9BdXRob3I+PFllYXI+MjAyMzwvWWVhcj48UmVj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=
</w:fldData>
          </w:fldChar>
        </w:r>
        <w:r w:rsidR="001706E7" w:rsidDel="00EE2525">
          <w:rPr>
            <w:rFonts w:ascii="Times New Roman" w:hAnsi="Times New Roman" w:cs="Times New Roman"/>
            <w:sz w:val="24"/>
            <w:szCs w:val="24"/>
          </w:rPr>
          <w:delInstrText xml:space="preserve"> ADDIN EN.CITE.DATA </w:delInstrText>
        </w:r>
        <w:r w:rsidR="001706E7" w:rsidDel="00EE2525">
          <w:rPr>
            <w:rFonts w:ascii="Times New Roman" w:hAnsi="Times New Roman" w:cs="Times New Roman"/>
            <w:sz w:val="24"/>
            <w:szCs w:val="24"/>
          </w:rPr>
        </w:r>
        <w:r w:rsidR="001706E7" w:rsidDel="00EE2525">
          <w:rPr>
            <w:rFonts w:ascii="Times New Roman" w:hAnsi="Times New Roman" w:cs="Times New Roman"/>
            <w:sz w:val="24"/>
            <w:szCs w:val="24"/>
          </w:rPr>
          <w:fldChar w:fldCharType="end"/>
        </w:r>
        <w:r w:rsidR="001706E7" w:rsidDel="00EE2525">
          <w:rPr>
            <w:rFonts w:ascii="Times New Roman" w:hAnsi="Times New Roman" w:cs="Times New Roman"/>
            <w:sz w:val="24"/>
            <w:szCs w:val="24"/>
          </w:rPr>
        </w:r>
        <w:r w:rsidR="001706E7" w:rsidDel="00EE2525">
          <w:rPr>
            <w:rFonts w:ascii="Times New Roman" w:hAnsi="Times New Roman" w:cs="Times New Roman"/>
            <w:sz w:val="24"/>
            <w:szCs w:val="24"/>
          </w:rPr>
          <w:fldChar w:fldCharType="separate"/>
        </w:r>
        <w:r w:rsidR="001706E7" w:rsidDel="00EE2525">
          <w:rPr>
            <w:rFonts w:ascii="Times New Roman" w:hAnsi="Times New Roman" w:cs="Times New Roman"/>
            <w:noProof/>
            <w:sz w:val="24"/>
            <w:szCs w:val="24"/>
          </w:rPr>
          <w:delText>[13]</w:delText>
        </w:r>
        <w:r w:rsidR="001706E7" w:rsidDel="00EE2525">
          <w:rPr>
            <w:rFonts w:ascii="Times New Roman" w:hAnsi="Times New Roman" w:cs="Times New Roman"/>
            <w:sz w:val="24"/>
            <w:szCs w:val="24"/>
          </w:rPr>
          <w:fldChar w:fldCharType="end"/>
        </w:r>
      </w:del>
      <w:ins w:id="57" w:author="Sargsyan, Davit [JRDUS]" w:date="2023-07-30T16:03:00Z">
        <w:r w:rsidR="00EE2525">
          <w:rPr>
            <w:rFonts w:ascii="Times New Roman" w:hAnsi="Times New Roman" w:cs="Times New Roman"/>
            <w:sz w:val="24"/>
            <w:szCs w:val="24"/>
          </w:rPr>
          <w:t>,</w:t>
        </w:r>
      </w:ins>
      <w:r w:rsidRPr="00137FBE">
        <w:rPr>
          <w:rFonts w:ascii="Times New Roman" w:hAnsi="Times New Roman" w:cs="Times New Roman"/>
          <w:sz w:val="24"/>
          <w:szCs w:val="24"/>
        </w:rPr>
        <w:t xml:space="preserve"> or inflammatory bowel disease </w:t>
      </w:r>
      <w:r w:rsidR="00875C4B">
        <w:rPr>
          <w:rFonts w:ascii="Times New Roman" w:hAnsi="Times New Roman" w:cs="Times New Roman"/>
          <w:sz w:val="24"/>
          <w:szCs w:val="24"/>
        </w:rPr>
        <w:fldChar w:fldCharType="begin">
          <w:fldData xml:space="preserve">PEVuZE5vdGU+PENpdGU+PEF1dGhvcj5DYW5pPC9BdXRob3I+PFllYXI+MjAwODwvWWVhcj48UmVj
TnVtPjIwNzwvUmVjTnVtPjxEaXNwbGF5VGV4dD5bMTMtMjFdPC9EaXNwbGF5VGV4dD48cmVjb3Jk
PjxyZWMtbnVtYmVyPjIwNzwvcmVjLW51bWJlcj48Zm9yZWlnbi1rZXlzPjxrZXkgYXBwPSJFTiIg
ZGItaWQ9InA1eDAyejIyanN0YWF2ZXpzMm9wdGZwdHZ4ZHY5cGFkcGZ0NSIgdGltZXN0YW1wPSIx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ZT48c2Vjb25kYXJ5LXRpdGxlPkRpYWJldGVzPC9zZWNvbmRhcnktdGl0bGU+PC90aXRsZXM+PHBh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cj4yMTA8L3JlYy1udW1iZXI+PGZvcmVpZ24ta2V5cz48a2V5IGFwcD0iRU4iIGRiLWlkPSJwNXgw
MnoyMmpzdGFhdmV6czJvcHRmcHR2eGR2OXBhZHBmdDUiIHRpbWVzdGFtcD0iMTY3NDUxMTAyNSI+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YWdlcz4xNy0yMTwvcGFnZXM+PHZvbHVtZT4xNjwvdm9sdW1lPjxudW1iZXI+MTwvbnVtYmVyPjxl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</w:fldData>
        </w:fldChar>
      </w:r>
      <w:r w:rsidR="008D6B9D">
        <w:rPr>
          <w:rFonts w:ascii="Times New Roman" w:hAnsi="Times New Roman" w:cs="Times New Roman"/>
          <w:sz w:val="24"/>
          <w:szCs w:val="24"/>
        </w:rPr>
        <w:instrText xml:space="preserve"> ADDIN EN.CITE </w:instrText>
      </w:r>
      <w:r w:rsidR="008D6B9D">
        <w:rPr>
          <w:rFonts w:ascii="Times New Roman" w:hAnsi="Times New Roman" w:cs="Times New Roman"/>
          <w:sz w:val="24"/>
          <w:szCs w:val="24"/>
        </w:rPr>
        <w:fldChar w:fldCharType="begin">
          <w:fldData xml:space="preserve">PEVuZE5vdGU+PENpdGU+PEF1dGhvcj5DYW5pPC9BdXRob3I+PFllYXI+MjAwODwvWWVhcj48UmVj
TnVtPjIwNzwvUmVjTnVtPjxEaXNwbGF5VGV4dD5bMTMtMjFdPC9EaXNwbGF5VGV4dD48cmVjb3Jk
PjxyZWMtbnVtYmVyPjIwNzwvcmVjLW51bWJlcj48Zm9yZWlnbi1rZXlzPjxrZXkgYXBwPSJFTiIg
ZGItaWQ9InA1eDAyejIyanN0YWF2ZXpzMm9wdGZwdHZ4ZHY5cGFkcGZ0NSIgdGltZXN0YW1wPSIx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ZT48c2Vjb25kYXJ5LXRpdGxlPkRpYWJldGVzPC9zZWNvbmRhcnktdGl0bGU+PC90aXRsZXM+PHBh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cj4yMTA8L3JlYy1udW1iZXI+PGZvcmVpZ24ta2V5cz48a2V5IGFwcD0iRU4iIGRiLWlkPSJwNXgw
MnoyMmpzdGFhdmV6czJvcHRmcHR2eGR2OXBhZHBmdDUiIHRpbWVzdGFtcD0iMTY3NDUxMTAyNSI+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YWdlcz4xNy0yMTwvcGFnZXM+PHZvbHVtZT4xNjwvdm9sdW1lPjxudW1iZXI+MTwvbnVtYmVyPjxl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</w:fldData>
        </w:fldChar>
      </w:r>
      <w:r w:rsidR="008D6B9D">
        <w:rPr>
          <w:rFonts w:ascii="Times New Roman" w:hAnsi="Times New Roman" w:cs="Times New Roman"/>
          <w:sz w:val="24"/>
          <w:szCs w:val="24"/>
        </w:rPr>
        <w:instrText xml:space="preserve"> ADDIN EN.CITE.DATA </w:instrText>
      </w:r>
      <w:r w:rsidR="008D6B9D">
        <w:rPr>
          <w:rFonts w:ascii="Times New Roman" w:hAnsi="Times New Roman" w:cs="Times New Roman"/>
          <w:sz w:val="24"/>
          <w:szCs w:val="24"/>
        </w:rPr>
      </w:r>
      <w:r w:rsidR="008D6B9D">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8D6B9D">
        <w:rPr>
          <w:rFonts w:ascii="Times New Roman" w:hAnsi="Times New Roman" w:cs="Times New Roman"/>
          <w:noProof/>
          <w:sz w:val="24"/>
          <w:szCs w:val="24"/>
        </w:rPr>
        <w:t>[13-21]</w:t>
      </w:r>
      <w:r w:rsidR="00875C4B">
        <w:rPr>
          <w:rFonts w:ascii="Times New Roman" w:hAnsi="Times New Roman" w:cs="Times New Roman"/>
          <w:sz w:val="24"/>
          <w:szCs w:val="24"/>
        </w:rPr>
        <w:fldChar w:fldCharType="end"/>
      </w:r>
      <w:ins w:id="58" w:author="Sargsyan, Davit [JRDUS]" w:date="2023-07-31T09:56:00Z">
        <w:r w:rsidR="00E713A5">
          <w:rPr>
            <w:rFonts w:ascii="Times New Roman" w:hAnsi="Times New Roman" w:cs="Times New Roman"/>
            <w:sz w:val="24"/>
            <w:szCs w:val="24"/>
          </w:rPr>
          <w:t>.</w:t>
        </w:r>
      </w:ins>
      <w:del w:id="59" w:author="Sargsyan, Davit [JRDUS]" w:date="2023-07-31T09:56:00Z">
        <w:r w:rsidRPr="00137FBE" w:rsidDel="00E713A5">
          <w:rPr>
            <w:rFonts w:ascii="Times New Roman" w:hAnsi="Times New Roman" w:cs="Times New Roman"/>
            <w:sz w:val="24"/>
            <w:szCs w:val="24"/>
          </w:rPr>
          <w:delText xml:space="preserve">, however, some of the basic underlying molecular mechanism of gut regulation by these bacteria are poorly understood. </w:delText>
        </w:r>
      </w:del>
      <w:ins w:id="60" w:author="Sargsyan, Davit [JRDUS]" w:date="2023-07-31T09:56:00Z">
        <w:r w:rsidR="00E713A5">
          <w:rPr>
            <w:rFonts w:ascii="Times New Roman" w:hAnsi="Times New Roman" w:cs="Times New Roman"/>
            <w:sz w:val="24"/>
            <w:szCs w:val="24"/>
          </w:rPr>
          <w:t>In addition, research suggest that h</w:t>
        </w:r>
        <w:r w:rsidR="00E713A5" w:rsidRPr="00137FBE">
          <w:rPr>
            <w:rFonts w:ascii="Times New Roman" w:hAnsi="Times New Roman" w:cs="Times New Roman"/>
            <w:sz w:val="24"/>
            <w:szCs w:val="24"/>
          </w:rPr>
          <w:t xml:space="preserve">ost genotype may influence the human gut microbiota, </w:t>
        </w:r>
        <w:r w:rsidR="00E713A5">
          <w:rPr>
            <w:rFonts w:ascii="Times New Roman" w:hAnsi="Times New Roman" w:cs="Times New Roman"/>
            <w:sz w:val="24"/>
            <w:szCs w:val="24"/>
          </w:rPr>
          <w:t>especially the infant period</w:t>
        </w:r>
      </w:ins>
      <w:ins w:id="61" w:author="Sargsyan, Davit [JRDUS]" w:date="2023-07-31T09:58:00Z">
        <w:r w:rsidR="00E713A5">
          <w:rPr>
            <w:rFonts w:ascii="Times New Roman" w:hAnsi="Times New Roman" w:cs="Times New Roman"/>
            <w:sz w:val="24"/>
            <w:szCs w:val="24"/>
          </w:rPr>
          <w:t xml:space="preserve"> </w:t>
        </w:r>
      </w:ins>
      <w:r w:rsidR="00E713A5">
        <w:rPr>
          <w:rFonts w:ascii="Times New Roman" w:hAnsi="Times New Roman" w:cs="Times New Roman"/>
          <w:sz w:val="24"/>
          <w:szCs w:val="24"/>
        </w:rPr>
        <w:fldChar w:fldCharType="begin">
          <w:fldData xml:space="preserve">PEVuZE5vdGU+PENpdGU+PEF1dGhvcj5TcG9yPC9BdXRob3I+PFllYXI+MjAxMTwvWWVhcj48UmVj
TnVtPjI2ODwvUmVjTnVtPjxEaXNwbGF5VGV4dD5bMjIsIDIzXTwvRGlzcGxheVRleHQ+PHJlY29y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PEVuZE5vdGU+PENpdGU+PEF1dGhvcj5TcG9yPC9BdXRob3I+PFllYXI+MjAxMTwvWWVhcj48UmVj
TnVtPjI2ODwvUmVjTnVtPjxEaXNwbGF5VGV4dD5bMjIsIDIzXTwvRGlzcGxheVRleHQ+PHJlY29y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E713A5">
        <w:rPr>
          <w:rFonts w:ascii="Times New Roman" w:hAnsi="Times New Roman" w:cs="Times New Roman"/>
          <w:sz w:val="24"/>
          <w:szCs w:val="24"/>
        </w:rPr>
      </w:r>
      <w:r w:rsidR="00E713A5">
        <w:rPr>
          <w:rFonts w:ascii="Times New Roman" w:hAnsi="Times New Roman" w:cs="Times New Roman"/>
          <w:sz w:val="24"/>
          <w:szCs w:val="24"/>
        </w:rPr>
        <w:fldChar w:fldCharType="separate"/>
      </w:r>
      <w:r w:rsidR="00E713A5">
        <w:rPr>
          <w:rFonts w:ascii="Times New Roman" w:hAnsi="Times New Roman" w:cs="Times New Roman"/>
          <w:noProof/>
          <w:sz w:val="24"/>
          <w:szCs w:val="24"/>
        </w:rPr>
        <w:t>[22, 23]</w:t>
      </w:r>
      <w:r w:rsidR="00E713A5">
        <w:rPr>
          <w:rFonts w:ascii="Times New Roman" w:hAnsi="Times New Roman" w:cs="Times New Roman"/>
          <w:sz w:val="24"/>
          <w:szCs w:val="24"/>
        </w:rPr>
        <w:fldChar w:fldCharType="end"/>
      </w:r>
      <w:ins w:id="62" w:author="Sargsyan, Davit [JRDUS]" w:date="2023-07-31T09:56:00Z">
        <w:r w:rsidR="00E713A5">
          <w:rPr>
            <w:rFonts w:ascii="Times New Roman" w:hAnsi="Times New Roman" w:cs="Times New Roman"/>
            <w:sz w:val="24"/>
            <w:szCs w:val="24"/>
          </w:rPr>
          <w:t xml:space="preserve">. The combination of host genotype, gut microbiota, as well as </w:t>
        </w:r>
        <w:r w:rsidR="00E713A5" w:rsidRPr="00BD37C4">
          <w:rPr>
            <w:rFonts w:ascii="Times New Roman" w:hAnsi="Times New Roman" w:cs="Times New Roman"/>
            <w:sz w:val="24"/>
            <w:szCs w:val="24"/>
          </w:rPr>
          <w:t>postnatal</w:t>
        </w:r>
        <w:r w:rsidR="00E713A5">
          <w:rPr>
            <w:rFonts w:ascii="Times New Roman" w:hAnsi="Times New Roman" w:cs="Times New Roman"/>
            <w:sz w:val="24"/>
            <w:szCs w:val="24"/>
          </w:rPr>
          <w:t xml:space="preserve"> </w:t>
        </w:r>
        <w:r w:rsidR="00E713A5">
          <w:rPr>
            <w:rFonts w:ascii="Times New Roman" w:hAnsi="Times New Roman" w:cs="Times New Roman"/>
            <w:sz w:val="24"/>
            <w:szCs w:val="24"/>
            <w:lang w:eastAsia="zh-CN"/>
          </w:rPr>
          <w:t>factors such as antibiotic usage, dietary pattern and environmental microbes shows significant influence on human gut development and homeostasis</w:t>
        </w:r>
      </w:ins>
      <w:ins w:id="63" w:author="Sargsyan, Davit [JRDUS]" w:date="2023-07-31T10:01:00Z">
        <w:r w:rsidR="00E713A5">
          <w:rPr>
            <w:rFonts w:ascii="Times New Roman" w:hAnsi="Times New Roman" w:cs="Times New Roman"/>
            <w:sz w:val="24"/>
            <w:szCs w:val="24"/>
            <w:lang w:eastAsia="zh-CN"/>
          </w:rPr>
          <w:t xml:space="preserve"> </w:t>
        </w:r>
      </w:ins>
      <w:r w:rsidR="00E713A5">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UmVjTnVtPjI3MDwvUmVjTnVtPjxEaXNwbGF5VGV4dD5bMjQsIDI1XTwvRGlzcGxheVRleHQ+PHJl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E713A5">
        <w:rPr>
          <w:rFonts w:ascii="Times New Roman" w:hAnsi="Times New Roman" w:cs="Times New Roman"/>
          <w:sz w:val="24"/>
          <w:szCs w:val="24"/>
          <w:lang w:eastAsia="zh-CN"/>
        </w:rPr>
        <w:instrText xml:space="preserve"> ADDIN EN.CITE </w:instrText>
      </w:r>
      <w:r w:rsidR="00E713A5">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UmVjTnVtPjI3MDwvUmVjTnVtPjxEaXNwbGF5VGV4dD5bMjQsIDI1XTwvRGlzcGxheVRleHQ+PHJl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E713A5">
        <w:rPr>
          <w:rFonts w:ascii="Times New Roman" w:hAnsi="Times New Roman" w:cs="Times New Roman"/>
          <w:sz w:val="24"/>
          <w:szCs w:val="24"/>
          <w:lang w:eastAsia="zh-CN"/>
        </w:rPr>
        <w:instrText xml:space="preserve"> ADDIN EN.CITE.DATA </w:instrText>
      </w:r>
      <w:r w:rsidR="00E713A5">
        <w:rPr>
          <w:rFonts w:ascii="Times New Roman" w:hAnsi="Times New Roman" w:cs="Times New Roman"/>
          <w:sz w:val="24"/>
          <w:szCs w:val="24"/>
          <w:lang w:eastAsia="zh-CN"/>
        </w:rPr>
      </w:r>
      <w:r w:rsidR="00E713A5">
        <w:rPr>
          <w:rFonts w:ascii="Times New Roman" w:hAnsi="Times New Roman" w:cs="Times New Roman"/>
          <w:sz w:val="24"/>
          <w:szCs w:val="24"/>
          <w:lang w:eastAsia="zh-CN"/>
        </w:rPr>
        <w:fldChar w:fldCharType="end"/>
      </w:r>
      <w:r w:rsidR="00E713A5">
        <w:rPr>
          <w:rFonts w:ascii="Times New Roman" w:hAnsi="Times New Roman" w:cs="Times New Roman"/>
          <w:sz w:val="24"/>
          <w:szCs w:val="24"/>
          <w:lang w:eastAsia="zh-CN"/>
        </w:rPr>
      </w:r>
      <w:r w:rsidR="00E713A5">
        <w:rPr>
          <w:rFonts w:ascii="Times New Roman" w:hAnsi="Times New Roman" w:cs="Times New Roman"/>
          <w:sz w:val="24"/>
          <w:szCs w:val="24"/>
          <w:lang w:eastAsia="zh-CN"/>
        </w:rPr>
        <w:fldChar w:fldCharType="separate"/>
      </w:r>
      <w:r w:rsidR="00E713A5">
        <w:rPr>
          <w:rFonts w:ascii="Times New Roman" w:hAnsi="Times New Roman" w:cs="Times New Roman"/>
          <w:noProof/>
          <w:sz w:val="24"/>
          <w:szCs w:val="24"/>
          <w:lang w:eastAsia="zh-CN"/>
        </w:rPr>
        <w:t>[24, 25]</w:t>
      </w:r>
      <w:r w:rsidR="00E713A5">
        <w:rPr>
          <w:rFonts w:ascii="Times New Roman" w:hAnsi="Times New Roman" w:cs="Times New Roman"/>
          <w:sz w:val="24"/>
          <w:szCs w:val="24"/>
          <w:lang w:eastAsia="zh-CN"/>
        </w:rPr>
        <w:fldChar w:fldCharType="end"/>
      </w:r>
      <w:ins w:id="64" w:author="Sargsyan, Davit [JRDUS]" w:date="2023-07-31T09:56:00Z">
        <w:r w:rsidR="00E713A5">
          <w:rPr>
            <w:rFonts w:ascii="Times New Roman" w:hAnsi="Times New Roman" w:cs="Times New Roman"/>
            <w:sz w:val="24"/>
            <w:szCs w:val="24"/>
          </w:rPr>
          <w:t>. Hence,</w:t>
        </w:r>
        <w:r w:rsidR="00E713A5" w:rsidRPr="00137FBE">
          <w:rPr>
            <w:rFonts w:ascii="Times New Roman" w:hAnsi="Times New Roman" w:cs="Times New Roman"/>
            <w:sz w:val="24"/>
            <w:szCs w:val="24"/>
          </w:rPr>
          <w:t xml:space="preserve"> the underlying mechanism of </w:t>
        </w:r>
        <w:r w:rsidR="00E713A5">
          <w:rPr>
            <w:rFonts w:ascii="Times New Roman" w:hAnsi="Times New Roman" w:cs="Times New Roman"/>
            <w:sz w:val="24"/>
            <w:szCs w:val="24"/>
          </w:rPr>
          <w:t>such microbiota-host crosstalk is crucial yet remains poorly understood.</w:t>
        </w:r>
      </w:ins>
    </w:p>
    <w:p w14:paraId="3D4B64A1" w14:textId="49ADAEFE" w:rsidR="00137FBE" w:rsidRPr="00137FBE" w:rsidDel="00D4766B" w:rsidRDefault="00137FBE" w:rsidP="00137FBE">
      <w:pPr>
        <w:rPr>
          <w:moveFrom w:id="65" w:author="Sargsyan, Davit [JRDUS]" w:date="2023-07-08T19:41:00Z"/>
          <w:rFonts w:ascii="Times New Roman" w:hAnsi="Times New Roman" w:cs="Times New Roman"/>
          <w:sz w:val="24"/>
          <w:szCs w:val="24"/>
        </w:rPr>
      </w:pPr>
      <w:bookmarkStart w:id="66" w:name="_Hlk127786726"/>
      <w:moveFromRangeStart w:id="67" w:author="Sargsyan, Davit [JRDUS]" w:date="2023-07-08T19:41:00Z" w:name="move139737720"/>
      <w:moveFrom w:id="68" w:author="Sargsyan, Davit [JRDUS]" w:date="2023-07-08T19:41:00Z">
        <w:r w:rsidRPr="00137FBE" w:rsidDel="00D4766B">
          <w:rPr>
            <w:rFonts w:ascii="Times New Roman" w:hAnsi="Times New Roman" w:cs="Times New Roman"/>
            <w:sz w:val="24"/>
            <w:szCs w:val="24"/>
          </w:rPr>
          <w:t>Systematic studies of gut microbiome</w:t>
        </w:r>
        <w:r w:rsidR="00555DE6" w:rsidDel="00D4766B">
          <w:rPr>
            <w:rFonts w:ascii="Times New Roman" w:hAnsi="Times New Roman" w:cs="Times New Roman"/>
            <w:sz w:val="24"/>
            <w:szCs w:val="24"/>
          </w:rPr>
          <w:t xml:space="preserve"> regulators</w:t>
        </w:r>
        <w:r w:rsidRPr="00137FBE" w:rsidDel="00D4766B">
          <w:rPr>
            <w:rFonts w:ascii="Times New Roman" w:hAnsi="Times New Roman" w:cs="Times New Roman"/>
            <w:sz w:val="24"/>
            <w:szCs w:val="24"/>
          </w:rPr>
          <w:t xml:space="preserve"> have </w:t>
        </w:r>
        <w:r w:rsidR="00555DE6" w:rsidDel="00D4766B">
          <w:rPr>
            <w:rFonts w:ascii="Times New Roman" w:hAnsi="Times New Roman" w:cs="Times New Roman"/>
            <w:sz w:val="24"/>
            <w:szCs w:val="24"/>
          </w:rPr>
          <w:t>shown</w:t>
        </w:r>
        <w:r w:rsidRPr="00137FBE" w:rsidDel="00D4766B">
          <w:rPr>
            <w:rFonts w:ascii="Times New Roman" w:hAnsi="Times New Roman" w:cs="Times New Roman"/>
            <w:sz w:val="24"/>
            <w:szCs w:val="24"/>
          </w:rPr>
          <w:t xml:space="preserve"> that</w:t>
        </w:r>
        <w:bookmarkEnd w:id="66"/>
        <w:r w:rsidRPr="00137FBE" w:rsidDel="00D4766B">
          <w:rPr>
            <w:rFonts w:ascii="Times New Roman" w:hAnsi="Times New Roman" w:cs="Times New Roman"/>
            <w:sz w:val="24"/>
            <w:szCs w:val="24"/>
          </w:rPr>
          <w:t xml:space="preserve"> diet and host genotype play important role in host-diet-microbiome interaction. For instance, a rapid and consistent dietary response to low fat/high</w:t>
        </w:r>
        <w:r w:rsidR="00555DE6"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plant</w:t>
        </w:r>
        <w:r w:rsidR="00555DE6"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 xml:space="preserve">polysaccharide, and high fat/sugar diet on gene deficient mice has been reported to co-occur with significant increase of relative abundance of </w:t>
        </w:r>
        <w:r w:rsidRPr="00555DE6" w:rsidDel="00D4766B">
          <w:rPr>
            <w:rFonts w:ascii="Times New Roman" w:hAnsi="Times New Roman" w:cs="Times New Roman"/>
            <w:i/>
            <w:iCs/>
            <w:sz w:val="24"/>
            <w:szCs w:val="24"/>
          </w:rPr>
          <w:t>Firmicutes</w:t>
        </w:r>
        <w:r w:rsidRPr="00137FBE" w:rsidDel="00D4766B">
          <w:rPr>
            <w:rFonts w:ascii="Times New Roman" w:hAnsi="Times New Roman" w:cs="Times New Roman"/>
            <w:sz w:val="24"/>
            <w:szCs w:val="24"/>
          </w:rPr>
          <w:t xml:space="preserve"> (</w:t>
        </w:r>
        <w:r w:rsidRPr="00555DE6" w:rsidDel="00D4766B">
          <w:rPr>
            <w:rFonts w:ascii="Times New Roman" w:hAnsi="Times New Roman" w:cs="Times New Roman"/>
            <w:i/>
            <w:iCs/>
            <w:sz w:val="24"/>
            <w:szCs w:val="24"/>
          </w:rPr>
          <w:t>Clostridiales</w:t>
        </w:r>
        <w:r w:rsidRPr="00137FBE" w:rsidDel="00D4766B">
          <w:rPr>
            <w:rFonts w:ascii="Times New Roman" w:hAnsi="Times New Roman" w:cs="Times New Roman"/>
            <w:sz w:val="24"/>
            <w:szCs w:val="24"/>
          </w:rPr>
          <w:t xml:space="preserve">, </w:t>
        </w:r>
        <w:r w:rsidRPr="00555DE6" w:rsidDel="00D4766B">
          <w:rPr>
            <w:rFonts w:ascii="Times New Roman" w:hAnsi="Times New Roman" w:cs="Times New Roman"/>
            <w:i/>
            <w:iCs/>
            <w:sz w:val="24"/>
            <w:szCs w:val="24"/>
          </w:rPr>
          <w:t>Lactobacillales</w:t>
        </w:r>
        <w:r w:rsidRPr="00137FBE" w:rsidDel="00D4766B">
          <w:rPr>
            <w:rFonts w:ascii="Times New Roman" w:hAnsi="Times New Roman" w:cs="Times New Roman"/>
            <w:sz w:val="24"/>
            <w:szCs w:val="24"/>
          </w:rPr>
          <w:t xml:space="preserve">, </w:t>
        </w:r>
        <w:r w:rsidRPr="00555DE6" w:rsidDel="00D4766B">
          <w:rPr>
            <w:rFonts w:ascii="Times New Roman" w:hAnsi="Times New Roman" w:cs="Times New Roman"/>
            <w:i/>
            <w:iCs/>
            <w:sz w:val="24"/>
            <w:szCs w:val="24"/>
          </w:rPr>
          <w:t>Turicibacterales</w:t>
        </w:r>
        <w:r w:rsidRPr="00137FBE" w:rsidDel="00D4766B">
          <w:rPr>
            <w:rFonts w:ascii="Times New Roman" w:hAnsi="Times New Roman" w:cs="Times New Roman"/>
            <w:sz w:val="24"/>
            <w:szCs w:val="24"/>
          </w:rPr>
          <w:t xml:space="preserve">) and </w:t>
        </w:r>
        <w:r w:rsidRPr="00555DE6" w:rsidDel="00D4766B">
          <w:rPr>
            <w:rFonts w:ascii="Times New Roman" w:hAnsi="Times New Roman" w:cs="Times New Roman"/>
            <w:i/>
            <w:iCs/>
            <w:sz w:val="24"/>
            <w:szCs w:val="24"/>
          </w:rPr>
          <w:t>Verrucomicrobia</w:t>
        </w:r>
        <w:r w:rsidRPr="00137FBE" w:rsidDel="00D4766B">
          <w:rPr>
            <w:rFonts w:ascii="Times New Roman" w:hAnsi="Times New Roman" w:cs="Times New Roman"/>
            <w:sz w:val="24"/>
            <w:szCs w:val="24"/>
          </w:rPr>
          <w:t xml:space="preserve"> (</w:t>
        </w:r>
        <w:r w:rsidRPr="00555DE6" w:rsidDel="00D4766B">
          <w:rPr>
            <w:rFonts w:ascii="Times New Roman" w:hAnsi="Times New Roman" w:cs="Times New Roman"/>
            <w:i/>
            <w:iCs/>
            <w:sz w:val="24"/>
            <w:szCs w:val="24"/>
          </w:rPr>
          <w:t>Verrucomicrobiales</w:t>
        </w:r>
        <w:r w:rsidRPr="00137FBE" w:rsidDel="00D4766B">
          <w:rPr>
            <w:rFonts w:ascii="Times New Roman" w:hAnsi="Times New Roman" w:cs="Times New Roman"/>
            <w:sz w:val="24"/>
            <w:szCs w:val="24"/>
          </w:rPr>
          <w:t xml:space="preserve">) </w:t>
        </w:r>
        <w:r w:rsidR="002E6A05" w:rsidDel="00D4766B">
          <w:rPr>
            <w:rFonts w:ascii="Times New Roman" w:hAnsi="Times New Roman" w:cs="Times New Roman"/>
            <w:sz w:val="24"/>
            <w:szCs w:val="24"/>
          </w:rPr>
          <w:fldChar w:fldCharType="begin"/>
        </w:r>
      </w:moveFrom>
      <w:r w:rsidR="00E713A5">
        <w:rPr>
          <w:rFonts w:ascii="Times New Roman" w:hAnsi="Times New Roman" w:cs="Times New Roman"/>
          <w:sz w:val="24"/>
          <w:szCs w:val="24"/>
        </w:rPr>
        <w:instrText xml:space="preserve"> ADDIN EN.CITE &lt;EndNote&gt;&lt;Cite&gt;&lt;Author&gt;Carmody&lt;/Author&gt;&lt;Year&gt;2015&lt;/Year&gt;&lt;RecNum&gt;214&lt;/RecNum&gt;&lt;DisplayText&gt;[26]&lt;/DisplayText&gt;&lt;record&gt;&lt;rec-number&gt;214&lt;/rec-number&gt;&lt;foreign-keys&gt;&lt;key app="EN" db-id="p5x02z22jstaavezs2optfptvxdv9padpft5" timestamp="1674511025"&gt;214&lt;/key&gt;&lt;/foreign-keys&gt;&lt;ref-type name="Journal Article"&gt;17&lt;/ref-type&gt;&lt;contributors&gt;&lt;authors&gt;&lt;author&gt;Carmody, R. N.&lt;/author&gt;&lt;author&gt;Gerber, G. K.&lt;/author&gt;&lt;author&gt;Luevano, J. M.&lt;/author&gt;&lt;author&gt;Gatti, D. M.&lt;/author&gt;&lt;author&gt;Somes, L.&lt;/author&gt;&lt;author&gt;Svenson, K. L.&lt;/author&gt;&lt;author&gt;Turnbaugh, P. J.&lt;/author&gt;&lt;/authors&gt;&lt;/contributors&gt;&lt;auth-address&gt;Harvard Univ, FAS Ctr Syst Biol, Cambridge, MA 02138 USA&amp;#xD;Univ Calif San Francisco, Dept Microbiol &amp;amp; Immunol, Hooper Fdn, San Francisco, CA 94143 USA&amp;#xD;Harvard Univ, Brigham &amp;amp; Womens Hosp, Dept Pathol, Ctr Clin &amp;amp; Translat Metagenom, Boston, MA 02115 USA&amp;#xD;Jackson Lab, Bar Harbor, ME 04609 USA&lt;/auth-address&gt;&lt;titles&gt;&lt;title&gt;Diet Dominates Host Genotype in Shaping the Murine Gut Microbiota&lt;/title&gt;&lt;secondary-title&gt;Cell Host &amp;amp; Microbe&lt;/secondary-title&gt;&lt;alt-title&gt;Cell Host Microbe&lt;/alt-title&gt;&lt;/titles&gt;&lt;alt-periodical&gt;&lt;full-title&gt;Cell Host Microbe&lt;/full-title&gt;&lt;/alt-periodical&gt;&lt;pages&gt;72-84&lt;/pages&gt;&lt;volume&gt;17&lt;/volume&gt;&lt;number&gt;1&lt;/number&gt;&lt;keywords&gt;&lt;keyword&gt;high-fat&lt;/keyword&gt;&lt;keyword&gt;mice&lt;/keyword&gt;&lt;keyword&gt;hysteresis&lt;/keyword&gt;&lt;keyword&gt;inflammation&lt;/keyword&gt;&lt;keyword&gt;population&lt;/keyword&gt;&lt;keyword&gt;discovery&lt;/keyword&gt;&lt;keyword&gt;ecology&lt;/keyword&gt;&lt;keyword&gt;obesity&lt;/keyword&gt;&lt;keyword&gt;humans&lt;/keyword&gt;&lt;/keywords&gt;&lt;dates&gt;&lt;year&gt;2015&lt;/year&gt;&lt;pub-dates&gt;&lt;date&gt;Jan 14&lt;/date&gt;&lt;/pub-dates&gt;&lt;/dates&gt;&lt;isbn&gt;1931-3128&lt;/isbn&gt;&lt;accession-num&gt;WOS:000348030100011&lt;/accession-num&gt;&lt;urls&gt;&lt;related-urls&gt;&lt;url&gt;&amp;lt;Go to ISI&amp;gt;://WOS:000348030100011&lt;/url&gt;&lt;/related-urls&gt;&lt;/urls&gt;&lt;electronic-resource-num&gt;10.1016/j.chom.2014.11.010&lt;/electronic-resource-num&gt;&lt;language&gt;English&lt;/language&gt;&lt;/record&gt;&lt;/Cite&gt;&lt;/EndNote&gt;</w:instrText>
      </w:r>
      <w:moveFrom w:id="69" w:author="Sargsyan, Davit [JRDUS]" w:date="2023-07-08T19:41:00Z">
        <w:r w:rsidR="002E6A05" w:rsidDel="00D4766B">
          <w:rPr>
            <w:rFonts w:ascii="Times New Roman" w:hAnsi="Times New Roman" w:cs="Times New Roman"/>
            <w:sz w:val="24"/>
            <w:szCs w:val="24"/>
          </w:rPr>
          <w:fldChar w:fldCharType="separate"/>
        </w:r>
      </w:moveFrom>
      <w:r w:rsidR="00E713A5">
        <w:rPr>
          <w:rFonts w:ascii="Times New Roman" w:hAnsi="Times New Roman" w:cs="Times New Roman"/>
          <w:noProof/>
          <w:sz w:val="24"/>
          <w:szCs w:val="24"/>
        </w:rPr>
        <w:t>[26]</w:t>
      </w:r>
      <w:moveFrom w:id="70" w:author="Sargsyan, Davit [JRDUS]" w:date="2023-07-08T19:41:00Z">
        <w:r w:rsidR="002E6A05" w:rsidDel="00D4766B">
          <w:rPr>
            <w:rFonts w:ascii="Times New Roman" w:hAnsi="Times New Roman" w:cs="Times New Roman"/>
            <w:sz w:val="24"/>
            <w:szCs w:val="24"/>
          </w:rPr>
          <w:fldChar w:fldCharType="end"/>
        </w:r>
        <w:r w:rsidRPr="00137FBE" w:rsidDel="00D4766B">
          <w:rPr>
            <w:rFonts w:ascii="Times New Roman" w:hAnsi="Times New Roman" w:cs="Times New Roman"/>
            <w:sz w:val="24"/>
            <w:szCs w:val="24"/>
          </w:rPr>
          <w:t xml:space="preserve">. In contrast, </w:t>
        </w:r>
        <w:r w:rsidRPr="00555DE6" w:rsidDel="00D4766B">
          <w:rPr>
            <w:rFonts w:ascii="Times New Roman" w:hAnsi="Times New Roman" w:cs="Times New Roman"/>
            <w:i/>
            <w:iCs/>
            <w:sz w:val="24"/>
            <w:szCs w:val="24"/>
          </w:rPr>
          <w:t>Bacterioidetes</w:t>
        </w:r>
        <w:r w:rsidRPr="00137FBE" w:rsidDel="00D4766B">
          <w:rPr>
            <w:rFonts w:ascii="Times New Roman" w:hAnsi="Times New Roman" w:cs="Times New Roman"/>
            <w:sz w:val="24"/>
            <w:szCs w:val="24"/>
          </w:rPr>
          <w:t xml:space="preserve"> (</w:t>
        </w:r>
        <w:r w:rsidRPr="00555DE6" w:rsidDel="00D4766B">
          <w:rPr>
            <w:rFonts w:ascii="Times New Roman" w:hAnsi="Times New Roman" w:cs="Times New Roman"/>
            <w:i/>
            <w:iCs/>
            <w:sz w:val="24"/>
            <w:szCs w:val="24"/>
          </w:rPr>
          <w:t>Bacteroidales</w:t>
        </w:r>
        <w:r w:rsidRPr="00137FBE" w:rsidDel="00D4766B">
          <w:rPr>
            <w:rFonts w:ascii="Times New Roman" w:hAnsi="Times New Roman" w:cs="Times New Roman"/>
            <w:sz w:val="24"/>
            <w:szCs w:val="24"/>
          </w:rPr>
          <w:t xml:space="preserve">) significantly decreased in high fat/sugar diet group. Additionally, </w:t>
        </w:r>
        <w:r w:rsidRPr="00555DE6" w:rsidDel="00D4766B">
          <w:rPr>
            <w:rFonts w:ascii="Times New Roman" w:hAnsi="Times New Roman" w:cs="Times New Roman"/>
            <w:i/>
            <w:iCs/>
            <w:sz w:val="24"/>
            <w:szCs w:val="24"/>
          </w:rPr>
          <w:t>Clostridiales</w:t>
        </w:r>
        <w:r w:rsidRPr="00137FBE" w:rsidDel="00D4766B">
          <w:rPr>
            <w:rFonts w:ascii="Times New Roman" w:hAnsi="Times New Roman" w:cs="Times New Roman"/>
            <w:sz w:val="24"/>
            <w:szCs w:val="24"/>
          </w:rPr>
          <w:t xml:space="preserve"> and </w:t>
        </w:r>
        <w:r w:rsidRPr="00555DE6" w:rsidDel="00D4766B">
          <w:rPr>
            <w:rFonts w:ascii="Times New Roman" w:hAnsi="Times New Roman" w:cs="Times New Roman"/>
            <w:i/>
            <w:iCs/>
            <w:sz w:val="24"/>
            <w:szCs w:val="24"/>
          </w:rPr>
          <w:t>Bacterioidales</w:t>
        </w:r>
        <w:r w:rsidRPr="00137FBE" w:rsidDel="00D4766B">
          <w:rPr>
            <w:rFonts w:ascii="Times New Roman" w:hAnsi="Times New Roman" w:cs="Times New Roman"/>
            <w:sz w:val="24"/>
            <w:szCs w:val="24"/>
          </w:rPr>
          <w:t xml:space="preserve"> significantly altered composition of bacterial orders during the dietary shift between low fat/high</w:t>
        </w:r>
        <w:r w:rsidR="00555DE6"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plant</w:t>
        </w:r>
        <w:r w:rsidR="00555DE6"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 xml:space="preserve">polysaccharide diet and high fat/sugar diet. Utilizing gnotobiotic mouse model with transplantation of healthy human fecal </w:t>
        </w:r>
        <w:r w:rsidRPr="00137FBE" w:rsidDel="00D4766B">
          <w:rPr>
            <w:rFonts w:ascii="Times New Roman" w:hAnsi="Times New Roman" w:cs="Times New Roman"/>
            <w:sz w:val="24"/>
            <w:szCs w:val="24"/>
          </w:rPr>
          <w:lastRenderedPageBreak/>
          <w:t>sample, the low fat/high</w:t>
        </w:r>
        <w:r w:rsidR="00555DE6"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plant</w:t>
        </w:r>
        <w:r w:rsidR="00555DE6"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 xml:space="preserve">polysaccharide diet decreased the relative abundance of </w:t>
        </w:r>
        <w:r w:rsidRPr="00555DE6" w:rsidDel="00D4766B">
          <w:rPr>
            <w:rFonts w:ascii="Times New Roman" w:hAnsi="Times New Roman" w:cs="Times New Roman"/>
            <w:i/>
            <w:iCs/>
            <w:sz w:val="24"/>
            <w:szCs w:val="24"/>
          </w:rPr>
          <w:t>Firmicutes</w:t>
        </w:r>
        <w:r w:rsidRPr="00137FBE" w:rsidDel="00D4766B">
          <w:rPr>
            <w:rFonts w:ascii="Times New Roman" w:hAnsi="Times New Roman" w:cs="Times New Roman"/>
            <w:sz w:val="24"/>
            <w:szCs w:val="24"/>
          </w:rPr>
          <w:t xml:space="preserve"> </w:t>
        </w:r>
        <w:r w:rsidRPr="00555DE6" w:rsidDel="00D4766B">
          <w:rPr>
            <w:rFonts w:ascii="Times New Roman" w:hAnsi="Times New Roman" w:cs="Times New Roman"/>
            <w:i/>
            <w:iCs/>
            <w:sz w:val="24"/>
            <w:szCs w:val="24"/>
          </w:rPr>
          <w:t>Erysipelotrichi</w:t>
        </w:r>
        <w:r w:rsidRPr="00137FBE" w:rsidDel="00D4766B">
          <w:rPr>
            <w:rFonts w:ascii="Times New Roman" w:hAnsi="Times New Roman" w:cs="Times New Roman"/>
            <w:sz w:val="24"/>
            <w:szCs w:val="24"/>
          </w:rPr>
          <w:t xml:space="preserve">, </w:t>
        </w:r>
        <w:r w:rsidRPr="00555DE6" w:rsidDel="00D4766B">
          <w:rPr>
            <w:rFonts w:ascii="Times New Roman" w:hAnsi="Times New Roman" w:cs="Times New Roman"/>
            <w:i/>
            <w:iCs/>
            <w:sz w:val="24"/>
            <w:szCs w:val="24"/>
          </w:rPr>
          <w:t>Firmicutes Bacilli</w:t>
        </w:r>
        <w:r w:rsidRPr="00137FBE" w:rsidDel="00D4766B">
          <w:rPr>
            <w:rFonts w:ascii="Times New Roman" w:hAnsi="Times New Roman" w:cs="Times New Roman"/>
            <w:sz w:val="24"/>
            <w:szCs w:val="24"/>
          </w:rPr>
          <w:t xml:space="preserve">, and increased the relative abundance of </w:t>
        </w:r>
        <w:r w:rsidRPr="00555DE6" w:rsidDel="00D4766B">
          <w:rPr>
            <w:rFonts w:ascii="Times New Roman" w:hAnsi="Times New Roman" w:cs="Times New Roman"/>
            <w:i/>
            <w:iCs/>
            <w:sz w:val="24"/>
            <w:szCs w:val="24"/>
          </w:rPr>
          <w:t>Bacteroidetes Bacteroidetes</w:t>
        </w:r>
        <w:r w:rsidRPr="00137FBE" w:rsidDel="00D4766B">
          <w:rPr>
            <w:rFonts w:ascii="Times New Roman" w:hAnsi="Times New Roman" w:cs="Times New Roman"/>
            <w:sz w:val="24"/>
            <w:szCs w:val="24"/>
          </w:rPr>
          <w:t xml:space="preserve"> compared with high fat/sugar Western diet. Twenty-eight healthy subjects were given 60 g of whole grain barley, brown rice or equal mixture of two ingredients every day for 4 weeks </w:t>
        </w:r>
        <w:r w:rsidR="00997870" w:rsidDel="00D4766B">
          <w:rPr>
            <w:rFonts w:ascii="Times New Roman" w:hAnsi="Times New Roman" w:cs="Times New Roman"/>
            <w:sz w:val="24"/>
            <w:szCs w:val="24"/>
          </w:rPr>
          <w:fldChar w:fldCharType="begin">
            <w:fldData xml:space="preserve">PEVuZE5vdGU+PENpdGU+PEF1dGhvcj5NYXJ0aW5lejwvQXV0aG9yPjxZZWFyPjIwMTM8L1llYXI+
PFJlY051bT4yMTU8L1JlY051bT48RGlzcGxheVRleHQ+WzI3XTwvRGlzcGxheVRleHQ+PHJlY29y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moveFrom>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PEVuZE5vdGU+PENpdGU+PEF1dGhvcj5NYXJ0aW5lejwvQXV0aG9yPjxZZWFyPjIwMTM8L1llYXI+
PFJlY051bT4yMTU8L1JlY051bT48RGlzcGxheVRleHQ+WzI3XTwvRGlzcGxheVRleHQ+PHJlY29y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del w:id="71" w:author="Sargsyan, Davit [JRDUS]" w:date="2023-07-08T19:41:00Z">
        <w:r w:rsidR="00997870" w:rsidDel="00D4766B">
          <w:rPr>
            <w:rFonts w:ascii="Times New Roman" w:hAnsi="Times New Roman" w:cs="Times New Roman"/>
            <w:sz w:val="24"/>
            <w:szCs w:val="24"/>
          </w:rPr>
        </w:r>
      </w:del>
      <w:moveFrom w:id="72" w:author="Sargsyan, Davit [JRDUS]" w:date="2023-07-08T19:41:00Z">
        <w:r w:rsidR="00997870" w:rsidDel="00D4766B">
          <w:rPr>
            <w:rFonts w:ascii="Times New Roman" w:hAnsi="Times New Roman" w:cs="Times New Roman"/>
            <w:sz w:val="24"/>
            <w:szCs w:val="24"/>
          </w:rPr>
          <w:fldChar w:fldCharType="separate"/>
        </w:r>
      </w:moveFrom>
      <w:r w:rsidR="00E713A5">
        <w:rPr>
          <w:rFonts w:ascii="Times New Roman" w:hAnsi="Times New Roman" w:cs="Times New Roman"/>
          <w:noProof/>
          <w:sz w:val="24"/>
          <w:szCs w:val="24"/>
        </w:rPr>
        <w:t>[27]</w:t>
      </w:r>
      <w:moveFrom w:id="73" w:author="Sargsyan, Davit [JRDUS]" w:date="2023-07-08T19:41:00Z">
        <w:r w:rsidR="00997870" w:rsidDel="00D4766B">
          <w:rPr>
            <w:rFonts w:ascii="Times New Roman" w:hAnsi="Times New Roman" w:cs="Times New Roman"/>
            <w:sz w:val="24"/>
            <w:szCs w:val="24"/>
          </w:rPr>
          <w:fldChar w:fldCharType="end"/>
        </w:r>
        <w:r w:rsidRPr="00137FBE" w:rsidDel="00D4766B">
          <w:rPr>
            <w:rFonts w:ascii="Times New Roman" w:hAnsi="Times New Roman" w:cs="Times New Roman"/>
            <w:sz w:val="24"/>
            <w:szCs w:val="24"/>
          </w:rPr>
          <w:t>. All three whole</w:t>
        </w:r>
        <w:r w:rsidR="00555DE6"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 xml:space="preserve">grain diets significantly increased the gut bacterial diversity (Shannon’s and Simpson’s indices), and the proportion of phylum </w:t>
        </w:r>
        <w:r w:rsidRPr="00555DE6" w:rsidDel="00D4766B">
          <w:rPr>
            <w:rFonts w:ascii="Times New Roman" w:hAnsi="Times New Roman" w:cs="Times New Roman"/>
            <w:i/>
            <w:iCs/>
            <w:sz w:val="24"/>
            <w:szCs w:val="24"/>
          </w:rPr>
          <w:t>Firmicutes</w:t>
        </w:r>
        <w:r w:rsidRPr="00137FBE" w:rsidDel="00D4766B">
          <w:rPr>
            <w:rFonts w:ascii="Times New Roman" w:hAnsi="Times New Roman" w:cs="Times New Roman"/>
            <w:sz w:val="24"/>
            <w:szCs w:val="24"/>
          </w:rPr>
          <w:t xml:space="preserve">, while decreases the proportion of phylum </w:t>
        </w:r>
        <w:r w:rsidRPr="00555DE6" w:rsidDel="00D4766B">
          <w:rPr>
            <w:rFonts w:ascii="Times New Roman" w:hAnsi="Times New Roman" w:cs="Times New Roman"/>
            <w:i/>
            <w:iCs/>
            <w:sz w:val="24"/>
            <w:szCs w:val="24"/>
          </w:rPr>
          <w:t>Bacterioidetes</w:t>
        </w:r>
        <w:r w:rsidRPr="00137FBE" w:rsidDel="00D4766B">
          <w:rPr>
            <w:rFonts w:ascii="Times New Roman" w:hAnsi="Times New Roman" w:cs="Times New Roman"/>
            <w:sz w:val="24"/>
            <w:szCs w:val="24"/>
          </w:rPr>
          <w:t xml:space="preserve">. At the individual level, genus </w:t>
        </w:r>
        <w:r w:rsidRPr="00555DE6" w:rsidDel="00D4766B">
          <w:rPr>
            <w:rFonts w:ascii="Times New Roman" w:hAnsi="Times New Roman" w:cs="Times New Roman"/>
            <w:i/>
            <w:iCs/>
            <w:sz w:val="24"/>
            <w:szCs w:val="24"/>
          </w:rPr>
          <w:t xml:space="preserve">Bacerioides </w:t>
        </w:r>
        <w:r w:rsidRPr="00137FBE" w:rsidDel="00D4766B">
          <w:rPr>
            <w:rFonts w:ascii="Times New Roman" w:hAnsi="Times New Roman" w:cs="Times New Roman"/>
            <w:sz w:val="24"/>
            <w:szCs w:val="24"/>
          </w:rPr>
          <w:t xml:space="preserve">were significantly decreased by whole barley and brown rice mix diet but were not affected by either of the single ingredient diet. In addition, genus </w:t>
        </w:r>
        <w:r w:rsidRPr="00555DE6" w:rsidDel="00D4766B">
          <w:rPr>
            <w:rFonts w:ascii="Times New Roman" w:hAnsi="Times New Roman" w:cs="Times New Roman"/>
            <w:i/>
            <w:iCs/>
            <w:sz w:val="24"/>
            <w:szCs w:val="24"/>
          </w:rPr>
          <w:t>Roseburia</w:t>
        </w:r>
        <w:r w:rsidRPr="00137FBE" w:rsidDel="00D4766B">
          <w:rPr>
            <w:rFonts w:ascii="Times New Roman" w:hAnsi="Times New Roman" w:cs="Times New Roman"/>
            <w:sz w:val="24"/>
            <w:szCs w:val="24"/>
          </w:rPr>
          <w:t xml:space="preserve">, </w:t>
        </w:r>
        <w:r w:rsidRPr="00555DE6" w:rsidDel="00D4766B">
          <w:rPr>
            <w:rFonts w:ascii="Times New Roman" w:hAnsi="Times New Roman" w:cs="Times New Roman"/>
            <w:i/>
            <w:iCs/>
            <w:sz w:val="24"/>
            <w:szCs w:val="24"/>
          </w:rPr>
          <w:t>Bifidobacterium</w:t>
        </w:r>
        <w:r w:rsidRPr="00137FBE" w:rsidDel="00D4766B">
          <w:rPr>
            <w:rFonts w:ascii="Times New Roman" w:hAnsi="Times New Roman" w:cs="Times New Roman"/>
            <w:sz w:val="24"/>
            <w:szCs w:val="24"/>
          </w:rPr>
          <w:t xml:space="preserve">, </w:t>
        </w:r>
        <w:r w:rsidRPr="00555DE6" w:rsidDel="00D4766B">
          <w:rPr>
            <w:rFonts w:ascii="Times New Roman" w:hAnsi="Times New Roman" w:cs="Times New Roman"/>
            <w:i/>
            <w:iCs/>
            <w:sz w:val="24"/>
            <w:szCs w:val="24"/>
          </w:rPr>
          <w:t>Dialister</w:t>
        </w:r>
        <w:r w:rsidRPr="00137FBE" w:rsidDel="00D4766B">
          <w:rPr>
            <w:rFonts w:ascii="Times New Roman" w:hAnsi="Times New Roman" w:cs="Times New Roman"/>
            <w:sz w:val="24"/>
            <w:szCs w:val="24"/>
          </w:rPr>
          <w:t xml:space="preserve"> and </w:t>
        </w:r>
        <w:r w:rsidRPr="00555DE6" w:rsidDel="00D4766B">
          <w:rPr>
            <w:rFonts w:ascii="Times New Roman" w:hAnsi="Times New Roman" w:cs="Times New Roman"/>
            <w:i/>
            <w:iCs/>
            <w:sz w:val="24"/>
            <w:szCs w:val="24"/>
          </w:rPr>
          <w:t>Odoribacter</w:t>
        </w:r>
        <w:r w:rsidRPr="00137FBE" w:rsidDel="00D4766B">
          <w:rPr>
            <w:rFonts w:ascii="Times New Roman" w:hAnsi="Times New Roman" w:cs="Times New Roman"/>
            <w:sz w:val="24"/>
            <w:szCs w:val="24"/>
          </w:rPr>
          <w:t xml:space="preserve"> were significantly altered only by whole grain barley diet, and genus </w:t>
        </w:r>
        <w:r w:rsidRPr="00555DE6" w:rsidDel="00D4766B">
          <w:rPr>
            <w:rFonts w:ascii="Times New Roman" w:hAnsi="Times New Roman" w:cs="Times New Roman"/>
            <w:i/>
            <w:iCs/>
            <w:sz w:val="24"/>
            <w:szCs w:val="24"/>
          </w:rPr>
          <w:t>Blautia</w:t>
        </w:r>
        <w:r w:rsidRPr="00137FBE" w:rsidDel="00D4766B">
          <w:rPr>
            <w:rFonts w:ascii="Times New Roman" w:hAnsi="Times New Roman" w:cs="Times New Roman"/>
            <w:sz w:val="24"/>
            <w:szCs w:val="24"/>
          </w:rPr>
          <w:t xml:space="preserve"> by both, mix diet and whole grain barley diet. </w:t>
        </w:r>
      </w:moveFrom>
    </w:p>
    <w:p w14:paraId="10604736" w14:textId="7FBEEE2B" w:rsidR="00137FBE" w:rsidRPr="00137FBE" w:rsidDel="00D4766B" w:rsidRDefault="00137FBE" w:rsidP="00137FBE">
      <w:pPr>
        <w:rPr>
          <w:moveFrom w:id="74" w:author="Sargsyan, Davit [JRDUS]" w:date="2023-07-08T19:41:00Z"/>
          <w:rFonts w:ascii="Times New Roman" w:hAnsi="Times New Roman" w:cs="Times New Roman"/>
          <w:sz w:val="24"/>
          <w:szCs w:val="24"/>
        </w:rPr>
      </w:pPr>
      <w:bookmarkStart w:id="75" w:name="_Hlk127787597"/>
      <w:moveFrom w:id="76" w:author="Sargsyan, Davit [JRDUS]" w:date="2023-07-08T19:41:00Z">
        <w:r w:rsidRPr="00137FBE" w:rsidDel="00D4766B">
          <w:rPr>
            <w:rFonts w:ascii="Times New Roman" w:hAnsi="Times New Roman" w:cs="Times New Roman"/>
            <w:sz w:val="24"/>
            <w:szCs w:val="24"/>
          </w:rPr>
          <w:t xml:space="preserve">Host genotype may also influence the human gut microbiota, </w:t>
        </w:r>
        <w:r w:rsidR="00555DE6" w:rsidDel="00D4766B">
          <w:rPr>
            <w:rFonts w:ascii="Times New Roman" w:hAnsi="Times New Roman" w:cs="Times New Roman"/>
            <w:sz w:val="24"/>
            <w:szCs w:val="24"/>
          </w:rPr>
          <w:t>although</w:t>
        </w:r>
        <w:r w:rsidRPr="00137FBE" w:rsidDel="00D4766B">
          <w:rPr>
            <w:rFonts w:ascii="Times New Roman" w:hAnsi="Times New Roman" w:cs="Times New Roman"/>
            <w:sz w:val="24"/>
            <w:szCs w:val="24"/>
          </w:rPr>
          <w:t xml:space="preserve"> opinions regarding its contribution </w:t>
        </w:r>
        <w:r w:rsidR="00555DE6" w:rsidDel="00D4766B">
          <w:rPr>
            <w:rFonts w:ascii="Times New Roman" w:hAnsi="Times New Roman" w:cs="Times New Roman"/>
            <w:sz w:val="24"/>
            <w:szCs w:val="24"/>
          </w:rPr>
          <w:t xml:space="preserve">diverge </w:t>
        </w:r>
        <w:r w:rsidRPr="00137FBE" w:rsidDel="00D4766B">
          <w:rPr>
            <w:rFonts w:ascii="Times New Roman" w:hAnsi="Times New Roman" w:cs="Times New Roman"/>
            <w:sz w:val="24"/>
            <w:szCs w:val="24"/>
          </w:rPr>
          <w:t>due to the potential confounding factors such as the diet</w:t>
        </w:r>
        <w:bookmarkEnd w:id="75"/>
        <w:r w:rsidRPr="00137FBE" w:rsidDel="00D4766B">
          <w:rPr>
            <w:rFonts w:ascii="Times New Roman" w:hAnsi="Times New Roman" w:cs="Times New Roman"/>
            <w:sz w:val="24"/>
            <w:szCs w:val="24"/>
          </w:rPr>
          <w:t xml:space="preserve"> </w:t>
        </w:r>
        <w:r w:rsidR="00997870" w:rsidDel="00D4766B">
          <w:rPr>
            <w:rFonts w:ascii="Times New Roman" w:hAnsi="Times New Roman" w:cs="Times New Roman"/>
            <w:sz w:val="24"/>
            <w:szCs w:val="24"/>
          </w:rPr>
          <w:fldChar w:fldCharType="begin">
            <w:fldData xml:space="preserve">PEVuZE5vdGU+PENpdGU+PEF1dGhvcj5DYXJtb2R5PC9BdXRob3I+PFllYXI+MjAxNTwvWWVhcj48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</w:fldData>
          </w:fldChar>
        </w:r>
      </w:moveFrom>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PEVuZE5vdGU+PENpdGU+PEF1dGhvcj5DYXJtb2R5PC9BdXRob3I+PFllYXI+MjAxNTwvWWVhcj48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del w:id="77" w:author="Sargsyan, Davit [JRDUS]" w:date="2023-07-08T19:41:00Z">
        <w:r w:rsidR="00997870" w:rsidDel="00D4766B">
          <w:rPr>
            <w:rFonts w:ascii="Times New Roman" w:hAnsi="Times New Roman" w:cs="Times New Roman"/>
            <w:sz w:val="24"/>
            <w:szCs w:val="24"/>
          </w:rPr>
        </w:r>
      </w:del>
      <w:moveFrom w:id="78" w:author="Sargsyan, Davit [JRDUS]" w:date="2023-07-08T19:41:00Z">
        <w:r w:rsidR="00997870" w:rsidDel="00D4766B">
          <w:rPr>
            <w:rFonts w:ascii="Times New Roman" w:hAnsi="Times New Roman" w:cs="Times New Roman"/>
            <w:sz w:val="24"/>
            <w:szCs w:val="24"/>
          </w:rPr>
          <w:fldChar w:fldCharType="separate"/>
        </w:r>
      </w:moveFrom>
      <w:r w:rsidR="00E713A5">
        <w:rPr>
          <w:rFonts w:ascii="Times New Roman" w:hAnsi="Times New Roman" w:cs="Times New Roman"/>
          <w:noProof/>
          <w:sz w:val="24"/>
          <w:szCs w:val="24"/>
        </w:rPr>
        <w:t>[26, 28]</w:t>
      </w:r>
      <w:moveFrom w:id="79" w:author="Sargsyan, Davit [JRDUS]" w:date="2023-07-08T19:41:00Z">
        <w:r w:rsidR="00997870" w:rsidDel="00D4766B">
          <w:rPr>
            <w:rFonts w:ascii="Times New Roman" w:hAnsi="Times New Roman" w:cs="Times New Roman"/>
            <w:sz w:val="24"/>
            <w:szCs w:val="24"/>
          </w:rPr>
          <w:fldChar w:fldCharType="end"/>
        </w:r>
        <w:r w:rsidRPr="00137FBE" w:rsidDel="00D4766B">
          <w:rPr>
            <w:rFonts w:ascii="Times New Roman" w:hAnsi="Times New Roman" w:cs="Times New Roman"/>
            <w:sz w:val="24"/>
            <w:szCs w:val="24"/>
          </w:rPr>
          <w:t xml:space="preserve">. </w:t>
        </w:r>
        <w:bookmarkStart w:id="80" w:name="_Hlk127787707"/>
        <w:r w:rsidRPr="00137FBE" w:rsidDel="00D4766B">
          <w:rPr>
            <w:rFonts w:ascii="Times New Roman" w:hAnsi="Times New Roman" w:cs="Times New Roman"/>
            <w:sz w:val="24"/>
            <w:szCs w:val="24"/>
          </w:rPr>
          <w:t xml:space="preserve">Simplified animal model using the same diet and living environment can help reveal the potential </w:t>
        </w:r>
        <w:r w:rsidR="00587126" w:rsidDel="00D4766B">
          <w:rPr>
            <w:rFonts w:ascii="Times New Roman" w:hAnsi="Times New Roman" w:cs="Times New Roman"/>
            <w:sz w:val="24"/>
            <w:szCs w:val="24"/>
          </w:rPr>
          <w:t>relationship between</w:t>
        </w:r>
        <w:r w:rsidRPr="00137FBE" w:rsidDel="00D4766B">
          <w:rPr>
            <w:rFonts w:ascii="Times New Roman" w:hAnsi="Times New Roman" w:cs="Times New Roman"/>
            <w:sz w:val="24"/>
            <w:szCs w:val="24"/>
          </w:rPr>
          <w:t xml:space="preserve"> genotype </w:t>
        </w:r>
        <w:r w:rsidR="00587126" w:rsidDel="00D4766B">
          <w:rPr>
            <w:rFonts w:ascii="Times New Roman" w:hAnsi="Times New Roman" w:cs="Times New Roman"/>
            <w:sz w:val="24"/>
            <w:szCs w:val="24"/>
          </w:rPr>
          <w:t>and</w:t>
        </w:r>
        <w:r w:rsidRPr="00137FBE" w:rsidDel="00D4766B">
          <w:rPr>
            <w:rFonts w:ascii="Times New Roman" w:hAnsi="Times New Roman" w:cs="Times New Roman"/>
            <w:sz w:val="24"/>
            <w:szCs w:val="24"/>
          </w:rPr>
          <w:t xml:space="preserve"> gut </w:t>
        </w:r>
        <w:r w:rsidR="00587126" w:rsidRPr="00137FBE" w:rsidDel="00D4766B">
          <w:rPr>
            <w:rFonts w:ascii="Times New Roman" w:hAnsi="Times New Roman" w:cs="Times New Roman"/>
            <w:sz w:val="24"/>
            <w:szCs w:val="24"/>
          </w:rPr>
          <w:t>microbiota</w:t>
        </w:r>
        <w:r w:rsidR="00587126" w:rsidDel="00D4766B">
          <w:rPr>
            <w:rFonts w:ascii="Times New Roman" w:hAnsi="Times New Roman" w:cs="Times New Roman"/>
            <w:sz w:val="24"/>
            <w:szCs w:val="24"/>
          </w:rPr>
          <w:t xml:space="preserve"> and</w:t>
        </w:r>
        <w:r w:rsidRPr="00137FBE" w:rsidDel="00D4766B">
          <w:rPr>
            <w:rFonts w:ascii="Times New Roman" w:hAnsi="Times New Roman" w:cs="Times New Roman"/>
            <w:sz w:val="24"/>
            <w:szCs w:val="24"/>
          </w:rPr>
          <w:t xml:space="preserve"> helps remov</w:t>
        </w:r>
        <w:r w:rsidR="00587126" w:rsidDel="00D4766B">
          <w:rPr>
            <w:rFonts w:ascii="Times New Roman" w:hAnsi="Times New Roman" w:cs="Times New Roman"/>
            <w:sz w:val="24"/>
            <w:szCs w:val="24"/>
          </w:rPr>
          <w:t>e</w:t>
        </w:r>
        <w:r w:rsidRPr="00137FBE" w:rsidDel="00D4766B">
          <w:rPr>
            <w:rFonts w:ascii="Times New Roman" w:hAnsi="Times New Roman" w:cs="Times New Roman"/>
            <w:sz w:val="24"/>
            <w:szCs w:val="24"/>
          </w:rPr>
          <w:t xml:space="preserve"> some of the doubts.</w:t>
        </w:r>
        <w:bookmarkEnd w:id="80"/>
        <w:r w:rsidRPr="00137FBE" w:rsidDel="00D4766B">
          <w:rPr>
            <w:rFonts w:ascii="Times New Roman" w:hAnsi="Times New Roman" w:cs="Times New Roman"/>
            <w:sz w:val="24"/>
            <w:szCs w:val="24"/>
          </w:rPr>
          <w:t xml:space="preserve"> Results from a mice study conducted in 2011</w:t>
        </w:r>
        <w:r w:rsidR="0008782D" w:rsidDel="00D4766B">
          <w:rPr>
            <w:rFonts w:ascii="Times New Roman" w:hAnsi="Times New Roman" w:cs="Times New Roman"/>
            <w:sz w:val="24"/>
            <w:szCs w:val="24"/>
          </w:rPr>
          <w:t xml:space="preserve"> </w:t>
        </w:r>
        <w:r w:rsidR="0008782D" w:rsidDel="00D4766B">
          <w:rPr>
            <w:rFonts w:ascii="Times New Roman" w:hAnsi="Times New Roman" w:cs="Times New Roman"/>
            <w:sz w:val="24"/>
            <w:szCs w:val="24"/>
          </w:rPr>
          <w:fldChar w:fldCharType="begin"/>
        </w:r>
      </w:moveFrom>
      <w:r w:rsidR="00E713A5">
        <w:rPr>
          <w:rFonts w:ascii="Times New Roman" w:hAnsi="Times New Roman" w:cs="Times New Roman"/>
          <w:sz w:val="24"/>
          <w:szCs w:val="24"/>
        </w:rPr>
        <w:instrText xml:space="preserve"> ADDIN EN.CITE &lt;EndNote&gt;&lt;Cite&gt;&lt;Author&gt;Kovacs&lt;/Author&gt;&lt;Year&gt;2011&lt;/Year&gt;&lt;RecNum&gt;217&lt;/RecNum&gt;&lt;DisplayText&gt;[29]&lt;/DisplayText&gt;&lt;record&gt;&lt;rec-number&gt;217&lt;/rec-number&gt;&lt;foreign-keys&gt;&lt;key app="EN" db-id="p5x02z22jstaavezs2optfptvxdv9padpft5" timestamp="1674511025"&gt;217&lt;/key&gt;&lt;/foreign-keys&gt;&lt;ref-type name="Journal Article"&gt;17&lt;/ref-type&gt;&lt;contributors&gt;&lt;authors&gt;&lt;author&gt;Kovacs, A.&lt;/author&gt;&lt;author&gt;Ben-Jacob, N.&lt;/author&gt;&lt;author&gt;Tayem, H.&lt;/author&gt;&lt;author&gt;Halperin, E.&lt;/author&gt;&lt;author&gt;Iraqi, F. A.&lt;/author&gt;&lt;author&gt;Gophna, U.&lt;/author&gt;&lt;/authors&gt;&lt;/contributors&gt;&lt;auth-address&gt;Tel Aviv Univ, George S Wise Fac Life Sci, Dept Mol Microbiol &amp;amp; Biotechnol, IL-69978 Tel Aviv, Israel&amp;#xD;Tel Aviv Univ, Sackler Fac Med, Dept Clin Microbiol &amp;amp; Immunol, IL-69978 Tel Aviv, Israel&lt;/auth-address&gt;&lt;titles&gt;&lt;title&gt;Genotype Is a Stronger Determinant than Sex of the Mouse Gut Microbiota&lt;/title&gt;&lt;secondary-title&gt;Microbial Ecology&lt;/secondary-title&gt;&lt;alt-title&gt;Microb Ecol&lt;/alt-title&gt;&lt;/titles&gt;&lt;pages&gt;423-428&lt;/pages&gt;&lt;volume&gt;61&lt;/volume&gt;&lt;number&gt;2&lt;/number&gt;&lt;keywords&gt;&lt;keyword&gt;listeria-monocytogenes infection&lt;/keyword&gt;&lt;keyword&gt;invasive escherichia-coli&lt;/keyword&gt;&lt;keyword&gt;irritable-bowel-syndrome&lt;/keyword&gt;&lt;keyword&gt;fecal microbiota&lt;/keyword&gt;&lt;keyword&gt;crohns-disease&lt;/keyword&gt;&lt;keyword&gt;collaborative cross&lt;/keyword&gt;&lt;keyword&gt;community structure&lt;/keyword&gt;&lt;keyword&gt;systems genetics&lt;/keyword&gt;&lt;keyword&gt;host genetics&lt;/keyword&gt;&lt;keyword&gt;ileal mucosa&lt;/keyword&gt;&lt;/keywords&gt;&lt;dates&gt;&lt;year&gt;2011&lt;/year&gt;&lt;pub-dates&gt;&lt;date&gt;Feb&lt;/date&gt;&lt;/pub-dates&gt;&lt;/dates&gt;&lt;isbn&gt;0095-3628&lt;/isbn&gt;&lt;accession-num&gt;WOS:000287251000017&lt;/accession-num&gt;&lt;urls&gt;&lt;related-urls&gt;&lt;url&gt;&amp;lt;Go to ISI&amp;gt;://WOS:000287251000017&lt;/url&gt;&lt;/related-urls&gt;&lt;/urls&gt;&lt;electronic-resource-num&gt;10.1007/s00248-010-9787-2&lt;/electronic-resource-num&gt;&lt;language&gt;English&lt;/language&gt;&lt;/record&gt;&lt;/Cite&gt;&lt;/EndNote&gt;</w:instrText>
      </w:r>
      <w:moveFrom w:id="81" w:author="Sargsyan, Davit [JRDUS]" w:date="2023-07-08T19:41:00Z">
        <w:r w:rsidR="0008782D" w:rsidDel="00D4766B">
          <w:rPr>
            <w:rFonts w:ascii="Times New Roman" w:hAnsi="Times New Roman" w:cs="Times New Roman"/>
            <w:sz w:val="24"/>
            <w:szCs w:val="24"/>
          </w:rPr>
          <w:fldChar w:fldCharType="separate"/>
        </w:r>
      </w:moveFrom>
      <w:r w:rsidR="00E713A5">
        <w:rPr>
          <w:rFonts w:ascii="Times New Roman" w:hAnsi="Times New Roman" w:cs="Times New Roman"/>
          <w:noProof/>
          <w:sz w:val="24"/>
          <w:szCs w:val="24"/>
        </w:rPr>
        <w:t>[29]</w:t>
      </w:r>
      <w:moveFrom w:id="82" w:author="Sargsyan, Davit [JRDUS]" w:date="2023-07-08T19:41:00Z">
        <w:r w:rsidR="0008782D" w:rsidDel="00D4766B">
          <w:rPr>
            <w:rFonts w:ascii="Times New Roman" w:hAnsi="Times New Roman" w:cs="Times New Roman"/>
            <w:sz w:val="24"/>
            <w:szCs w:val="24"/>
          </w:rPr>
          <w:fldChar w:fldCharType="end"/>
        </w:r>
        <w:r w:rsidR="0008782D"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 xml:space="preserve">that used automated ribosomal intergenic spacer analysis and </w:t>
        </w:r>
        <w:r w:rsidR="0024065A" w:rsidDel="00D4766B">
          <w:rPr>
            <w:rFonts w:ascii="Times New Roman" w:hAnsi="Times New Roman" w:cs="Times New Roman"/>
            <w:sz w:val="24"/>
            <w:szCs w:val="24"/>
          </w:rPr>
          <w:t>l</w:t>
        </w:r>
        <w:r w:rsidRPr="00137FBE" w:rsidDel="00D4766B">
          <w:rPr>
            <w:rFonts w:ascii="Times New Roman" w:hAnsi="Times New Roman" w:cs="Times New Roman"/>
            <w:sz w:val="24"/>
            <w:szCs w:val="24"/>
          </w:rPr>
          <w:t>ength</w:t>
        </w:r>
        <w:r w:rsidR="00587126" w:rsidDel="00D4766B">
          <w:rPr>
            <w:rFonts w:ascii="Times New Roman" w:hAnsi="Times New Roman" w:cs="Times New Roman"/>
            <w:sz w:val="24"/>
            <w:szCs w:val="24"/>
          </w:rPr>
          <w:t>-</w:t>
        </w:r>
        <w:r w:rsidR="0024065A" w:rsidDel="00D4766B">
          <w:rPr>
            <w:rFonts w:ascii="Times New Roman" w:hAnsi="Times New Roman" w:cs="Times New Roman"/>
            <w:sz w:val="24"/>
            <w:szCs w:val="24"/>
          </w:rPr>
          <w:t>h</w:t>
        </w:r>
        <w:r w:rsidRPr="00137FBE" w:rsidDel="00D4766B">
          <w:rPr>
            <w:rFonts w:ascii="Times New Roman" w:hAnsi="Times New Roman" w:cs="Times New Roman"/>
            <w:sz w:val="24"/>
            <w:szCs w:val="24"/>
          </w:rPr>
          <w:t xml:space="preserve">eterogeneity </w:t>
        </w:r>
        <w:r w:rsidR="0024065A" w:rsidDel="00D4766B">
          <w:rPr>
            <w:rFonts w:ascii="Times New Roman" w:hAnsi="Times New Roman" w:cs="Times New Roman"/>
            <w:sz w:val="24"/>
            <w:szCs w:val="24"/>
          </w:rPr>
          <w:t>p</w:t>
        </w:r>
        <w:r w:rsidRPr="00137FBE" w:rsidDel="00D4766B">
          <w:rPr>
            <w:rFonts w:ascii="Times New Roman" w:hAnsi="Times New Roman" w:cs="Times New Roman"/>
            <w:sz w:val="24"/>
            <w:szCs w:val="24"/>
          </w:rPr>
          <w:t xml:space="preserve">olymerase </w:t>
        </w:r>
        <w:r w:rsidR="0024065A" w:rsidDel="00D4766B">
          <w:rPr>
            <w:rFonts w:ascii="Times New Roman" w:hAnsi="Times New Roman" w:cs="Times New Roman"/>
            <w:sz w:val="24"/>
            <w:szCs w:val="24"/>
          </w:rPr>
          <w:t>C</w:t>
        </w:r>
        <w:r w:rsidRPr="00137FBE" w:rsidDel="00D4766B">
          <w:rPr>
            <w:rFonts w:ascii="Times New Roman" w:hAnsi="Times New Roman" w:cs="Times New Roman"/>
            <w:sz w:val="24"/>
            <w:szCs w:val="24"/>
          </w:rPr>
          <w:t xml:space="preserve">hain </w:t>
        </w:r>
        <w:r w:rsidR="0024065A" w:rsidDel="00D4766B">
          <w:rPr>
            <w:rFonts w:ascii="Times New Roman" w:hAnsi="Times New Roman" w:cs="Times New Roman"/>
            <w:sz w:val="24"/>
            <w:szCs w:val="24"/>
          </w:rPr>
          <w:t>R</w:t>
        </w:r>
        <w:r w:rsidRPr="00137FBE" w:rsidDel="00D4766B">
          <w:rPr>
            <w:rFonts w:ascii="Times New Roman" w:hAnsi="Times New Roman" w:cs="Times New Roman"/>
            <w:sz w:val="24"/>
            <w:szCs w:val="24"/>
          </w:rPr>
          <w:t xml:space="preserve">eaction </w:t>
        </w:r>
        <w:r w:rsidR="0024065A" w:rsidDel="00D4766B">
          <w:rPr>
            <w:rFonts w:ascii="Times New Roman" w:hAnsi="Times New Roman" w:cs="Times New Roman"/>
            <w:sz w:val="24"/>
            <w:szCs w:val="24"/>
          </w:rPr>
          <w:t xml:space="preserve">(L-H PCR) </w:t>
        </w:r>
        <w:r w:rsidR="0008782D" w:rsidDel="00D4766B">
          <w:rPr>
            <w:rFonts w:ascii="Times New Roman" w:hAnsi="Times New Roman" w:cs="Times New Roman"/>
            <w:sz w:val="24"/>
            <w:szCs w:val="24"/>
          </w:rPr>
          <w:fldChar w:fldCharType="begin"/>
        </w:r>
      </w:moveFrom>
      <w:r w:rsidR="00E713A5">
        <w:rPr>
          <w:rFonts w:ascii="Times New Roman" w:hAnsi="Times New Roman" w:cs="Times New Roman"/>
          <w:sz w:val="24"/>
          <w:szCs w:val="24"/>
        </w:rPr>
        <w:instrText xml:space="preserve"> ADDIN EN.CITE &lt;EndNote&gt;&lt;Cite&gt;&lt;Author&gt;Ritchie&lt;/Author&gt;&lt;Year&gt;2000&lt;/Year&gt;&lt;RecNum&gt;261&lt;/RecNum&gt;&lt;DisplayText&gt;[30]&lt;/DisplayText&gt;&lt;record&gt;&lt;rec-number&gt;261&lt;/rec-number&gt;&lt;foreign-keys&gt;&lt;key app="EN" db-id="p5x02z22jstaavezs2optfptvxdv9padpft5" timestamp="1676920710"&gt;261&lt;/key&gt;&lt;/foreign-keys&gt;&lt;ref-type name="Journal Article"&gt;17&lt;/ref-type&gt;&lt;contributors&gt;&lt;authors&gt;&lt;author&gt;Ritchie, N. J.&lt;/author&gt;&lt;author&gt;Schutter, M. E.&lt;/author&gt;&lt;author&gt;Dick, R. P.&lt;/author&gt;&lt;author&gt;Myrold, D. D.&lt;/author&gt;&lt;/authors&gt;&lt;/contributors&gt;&lt;auth-address&gt;Department of Crop and Soil Science, Oregon State University, Corvallis, Oregon 97331-7306, USA.&lt;/auth-address&gt;&lt;titles&gt;&lt;title&gt;Use of length heterogeneity PCR and fatty acid methyl ester profiles to characterize microbial communities in soil&lt;/title&gt;&lt;secondary-title&gt;Appl Environ Microbiol&lt;/secondary-title&gt;&lt;/titles&gt;&lt;pages&gt;1668-75&lt;/pages&gt;&lt;volume&gt;66&lt;/volume&gt;&lt;number&gt;4&lt;/number&gt;&lt;keywords&gt;&lt;keyword&gt;Bacteria/chemistry/*classification/genetics/isolation &amp;amp; purification&lt;/keyword&gt;&lt;keyword&gt;Bacterial Typing Techniques&lt;/keyword&gt;&lt;keyword&gt;DNA, Bacterial/analysis/genetics&lt;/keyword&gt;&lt;keyword&gt;*Ecosystem&lt;/keyword&gt;&lt;keyword&gt;Fatty Acids/analysis&lt;/keyword&gt;&lt;keyword&gt;Polymerase Chain Reaction&lt;/keyword&gt;&lt;keyword&gt;RNA, Ribosomal, 16S/genetics&lt;/keyword&gt;&lt;keyword&gt;Sequence Analysis, DNA&lt;/keyword&gt;&lt;keyword&gt;*Soil Microbiology&lt;/keyword&gt;&lt;/keywords&gt;&lt;dates&gt;&lt;year&gt;2000&lt;/year&gt;&lt;pub-dates&gt;&lt;date&gt;Apr&lt;/date&gt;&lt;/pub-dates&gt;&lt;/dates&gt;&lt;isbn&gt;0099-2240 (Print)&amp;#xD;1098-5336 (Electronic)&amp;#xD;0099-2240 (Linking)&lt;/isbn&gt;&lt;accession-num&gt;10742258&lt;/accession-num&gt;&lt;urls&gt;&lt;related-urls&gt;&lt;url&gt;https://www.ncbi.nlm.nih.gov/pubmed/10742258&lt;/url&gt;&lt;/related-urls&gt;&lt;/urls&gt;&lt;custom2&gt;PMC92039&lt;/custom2&gt;&lt;electronic-resource-num&gt;10.1128/AEM.66.4.1668-1675.2000&lt;/electronic-resource-num&gt;&lt;remote-database-name&gt;Medline&lt;/remote-database-name&gt;&lt;remote-database-provider&gt;NLM&lt;/remote-database-provider&gt;&lt;/record&gt;&lt;/Cite&gt;&lt;/EndNote&gt;</w:instrText>
      </w:r>
      <w:moveFrom w:id="83" w:author="Sargsyan, Davit [JRDUS]" w:date="2023-07-08T19:41:00Z">
        <w:r w:rsidR="0008782D" w:rsidDel="00D4766B">
          <w:rPr>
            <w:rFonts w:ascii="Times New Roman" w:hAnsi="Times New Roman" w:cs="Times New Roman"/>
            <w:sz w:val="24"/>
            <w:szCs w:val="24"/>
          </w:rPr>
          <w:fldChar w:fldCharType="separate"/>
        </w:r>
      </w:moveFrom>
      <w:r w:rsidR="00E713A5">
        <w:rPr>
          <w:rFonts w:ascii="Times New Roman" w:hAnsi="Times New Roman" w:cs="Times New Roman"/>
          <w:noProof/>
          <w:sz w:val="24"/>
          <w:szCs w:val="24"/>
        </w:rPr>
        <w:t>[30]</w:t>
      </w:r>
      <w:moveFrom w:id="84" w:author="Sargsyan, Davit [JRDUS]" w:date="2023-07-08T19:41:00Z">
        <w:r w:rsidR="0008782D" w:rsidDel="00D4766B">
          <w:rPr>
            <w:rFonts w:ascii="Times New Roman" w:hAnsi="Times New Roman" w:cs="Times New Roman"/>
            <w:sz w:val="24"/>
            <w:szCs w:val="24"/>
          </w:rPr>
          <w:fldChar w:fldCharType="end"/>
        </w:r>
        <w:r w:rsidR="0008782D"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suggested that the observed gut microbiota alterations were genotype</w:t>
        </w:r>
        <w:r w:rsidR="0008782D" w:rsidDel="00D4766B">
          <w:rPr>
            <w:rFonts w:ascii="Times New Roman" w:hAnsi="Times New Roman" w:cs="Times New Roman"/>
            <w:sz w:val="24"/>
            <w:szCs w:val="24"/>
          </w:rPr>
          <w:t>-</w:t>
        </w:r>
        <w:r w:rsidRPr="00137FBE" w:rsidDel="00D4766B">
          <w:rPr>
            <w:rFonts w:ascii="Times New Roman" w:hAnsi="Times New Roman" w:cs="Times New Roman"/>
            <w:sz w:val="24"/>
            <w:szCs w:val="24"/>
          </w:rPr>
          <w:t xml:space="preserve">dependent as all animals were housed at the same facility and given the same diet. </w:t>
        </w:r>
        <w:r w:rsidR="0008782D" w:rsidDel="00D4766B">
          <w:rPr>
            <w:rFonts w:ascii="Times New Roman" w:hAnsi="Times New Roman" w:cs="Times New Roman"/>
            <w:sz w:val="24"/>
            <w:szCs w:val="24"/>
          </w:rPr>
          <w:t>H</w:t>
        </w:r>
        <w:r w:rsidRPr="00137FBE" w:rsidDel="00D4766B">
          <w:rPr>
            <w:rFonts w:ascii="Times New Roman" w:hAnsi="Times New Roman" w:cs="Times New Roman"/>
            <w:sz w:val="24"/>
            <w:szCs w:val="24"/>
          </w:rPr>
          <w:t>igher dissimilarit</w:t>
        </w:r>
        <w:r w:rsidR="0008782D" w:rsidDel="00D4766B">
          <w:rPr>
            <w:rFonts w:ascii="Times New Roman" w:hAnsi="Times New Roman" w:cs="Times New Roman"/>
            <w:sz w:val="24"/>
            <w:szCs w:val="24"/>
          </w:rPr>
          <w:t>ies</w:t>
        </w:r>
        <w:r w:rsidRPr="00137FBE" w:rsidDel="00D4766B">
          <w:rPr>
            <w:rFonts w:ascii="Times New Roman" w:hAnsi="Times New Roman" w:cs="Times New Roman"/>
            <w:sz w:val="24"/>
            <w:szCs w:val="24"/>
          </w:rPr>
          <w:t xml:space="preserve"> between genotypes than sexes</w:t>
        </w:r>
        <w:r w:rsidR="0008782D" w:rsidDel="00D4766B">
          <w:rPr>
            <w:rFonts w:ascii="Times New Roman" w:hAnsi="Times New Roman" w:cs="Times New Roman"/>
            <w:sz w:val="24"/>
            <w:szCs w:val="24"/>
          </w:rPr>
          <w:t xml:space="preserve"> were observed</w:t>
        </w:r>
        <w:r w:rsidRPr="00137FBE" w:rsidDel="00D4766B">
          <w:rPr>
            <w:rFonts w:ascii="Times New Roman" w:hAnsi="Times New Roman" w:cs="Times New Roman"/>
            <w:sz w:val="24"/>
            <w:szCs w:val="24"/>
          </w:rPr>
          <w:t xml:space="preserve"> suggesting that genotype is a stronger factor than gender in regulating gut microbiota. Another evidence of gut microbiota determined by genotype comes from a genetic defect of toll-like receptor 2 (TLR2)-deficient mouse study </w:t>
        </w:r>
        <w:r w:rsidR="00E218F2" w:rsidDel="00D4766B">
          <w:rPr>
            <w:rFonts w:ascii="Times New Roman" w:hAnsi="Times New Roman" w:cs="Times New Roman"/>
            <w:sz w:val="24"/>
            <w:szCs w:val="24"/>
          </w:rPr>
          <w:fldChar w:fldCharType="begin"/>
        </w:r>
      </w:moveFrom>
      <w:r w:rsidR="00E713A5">
        <w:rPr>
          <w:rFonts w:ascii="Times New Roman" w:hAnsi="Times New Roman" w:cs="Times New Roman"/>
          <w:sz w:val="24"/>
          <w:szCs w:val="24"/>
        </w:rPr>
        <w:instrText xml:space="preserve"> ADDIN EN.CITE &lt;EndNote&gt;&lt;Cite&gt;&lt;Author&gt;Albert&lt;/Author&gt;&lt;Year&gt;2009&lt;/Year&gt;&lt;RecNum&gt;218&lt;/RecNum&gt;&lt;DisplayText&gt;[31]&lt;/DisplayText&gt;&lt;record&gt;&lt;rec-number&gt;218&lt;/rec-number&gt;&lt;foreign-keys&gt;&lt;key app="EN" db-id="p5x02z22jstaavezs2optfptvxdv9padpft5" timestamp="1674511025"&gt;218&lt;/key&gt;&lt;/foreign-keys&gt;&lt;ref-type name="Journal Article"&gt;17&lt;/ref-type&gt;&lt;contributors&gt;&lt;authors&gt;&lt;author&gt;Albert, E. J.&lt;/author&gt;&lt;author&gt;Sommerfeld, K.&lt;/author&gt;&lt;author&gt;Gophna, S.&lt;/author&gt;&lt;author&gt;Marshall, J. S.&lt;/author&gt;&lt;author&gt;Gophna, U.&lt;/author&gt;&lt;/authors&gt;&lt;/contributors&gt;&lt;auth-address&gt;Dalhousie Inflammation Group, Departments of Pathology and Microbiology &amp;amp; Immunology, and Genome Atlantic and Department of Biochemistry and Molecular Biology, Dalhousie University, Halifax, NS, Canada. Department of Molecular Microbiology and Biotechnology, The George S. Wise Faculty of Life Sciences, Tel-Aviv University, Tel-Aviv 69978, Israel.&lt;/auth-address&gt;&lt;titles&gt;&lt;title&gt;The gut microbiota of toll-like receptor 2-deficient mice exhibits lineage-specific modifications&lt;/title&gt;&lt;secondary-title&gt;Environ Microbiol Rep&lt;/secondary-title&gt;&lt;/titles&gt;&lt;pages&gt;65-70&lt;/pages&gt;&lt;volume&gt;1&lt;/volume&gt;&lt;number&gt;1&lt;/number&gt;&lt;edition&gt;2009/02/01&lt;/edition&gt;&lt;dates&gt;&lt;year&gt;2009&lt;/year&gt;&lt;pub-dates&gt;&lt;date&gt;Feb&lt;/date&gt;&lt;/pub-dates&gt;&lt;/dates&gt;&lt;isbn&gt;1758-2229 (Print)&amp;#xD;1758-2229 (Linking)&lt;/isbn&gt;&lt;accession-num&gt;23765722&lt;/accession-num&gt;&lt;urls&gt;&lt;related-urls&gt;&lt;url&gt;https://www.ncbi.nlm.nih.gov/pubmed/23765722&lt;/url&gt;&lt;/related-urls&gt;&lt;/urls&gt;&lt;electronic-resource-num&gt;10.1111/j.1758-2229.2008.00006.x&lt;/electronic-resource-num&gt;&lt;/record&gt;&lt;/Cite&gt;&lt;/EndNote&gt;</w:instrText>
      </w:r>
      <w:moveFrom w:id="85" w:author="Sargsyan, Davit [JRDUS]" w:date="2023-07-08T19:41:00Z">
        <w:r w:rsidR="00E218F2" w:rsidDel="00D4766B">
          <w:rPr>
            <w:rFonts w:ascii="Times New Roman" w:hAnsi="Times New Roman" w:cs="Times New Roman"/>
            <w:sz w:val="24"/>
            <w:szCs w:val="24"/>
          </w:rPr>
          <w:fldChar w:fldCharType="separate"/>
        </w:r>
      </w:moveFrom>
      <w:r w:rsidR="00E713A5">
        <w:rPr>
          <w:rFonts w:ascii="Times New Roman" w:hAnsi="Times New Roman" w:cs="Times New Roman"/>
          <w:noProof/>
          <w:sz w:val="24"/>
          <w:szCs w:val="24"/>
        </w:rPr>
        <w:t>[31]</w:t>
      </w:r>
      <w:moveFrom w:id="86" w:author="Sargsyan, Davit [JRDUS]" w:date="2023-07-08T19:41:00Z">
        <w:r w:rsidR="00E218F2" w:rsidDel="00D4766B">
          <w:rPr>
            <w:rFonts w:ascii="Times New Roman" w:hAnsi="Times New Roman" w:cs="Times New Roman"/>
            <w:sz w:val="24"/>
            <w:szCs w:val="24"/>
          </w:rPr>
          <w:fldChar w:fldCharType="end"/>
        </w:r>
        <w:r w:rsidRPr="00137FBE" w:rsidDel="00D4766B">
          <w:rPr>
            <w:rFonts w:ascii="Times New Roman" w:hAnsi="Times New Roman" w:cs="Times New Roman"/>
            <w:sz w:val="24"/>
            <w:szCs w:val="24"/>
          </w:rPr>
          <w:t xml:space="preserve">. The genus level of </w:t>
        </w:r>
        <w:r w:rsidRPr="0008782D" w:rsidDel="00D4766B">
          <w:rPr>
            <w:rFonts w:ascii="Times New Roman" w:hAnsi="Times New Roman" w:cs="Times New Roman"/>
            <w:i/>
            <w:iCs/>
            <w:sz w:val="24"/>
            <w:szCs w:val="24"/>
          </w:rPr>
          <w:t>Helicobacter</w:t>
        </w:r>
        <w:r w:rsidRPr="00137FBE" w:rsidDel="00D4766B">
          <w:rPr>
            <w:rFonts w:ascii="Times New Roman" w:hAnsi="Times New Roman" w:cs="Times New Roman"/>
            <w:sz w:val="24"/>
            <w:szCs w:val="24"/>
          </w:rPr>
          <w:t xml:space="preserve"> was significantly elevated in TLR2 knock-out mice compared to the wide</w:t>
        </w:r>
        <w:r w:rsidR="0008782D" w:rsidDel="00D4766B">
          <w:rPr>
            <w:rFonts w:ascii="Times New Roman" w:hAnsi="Times New Roman" w:cs="Times New Roman"/>
            <w:sz w:val="24"/>
            <w:szCs w:val="24"/>
          </w:rPr>
          <w:t xml:space="preserve"> </w:t>
        </w:r>
        <w:r w:rsidRPr="00137FBE" w:rsidDel="00D4766B">
          <w:rPr>
            <w:rFonts w:ascii="Times New Roman" w:hAnsi="Times New Roman" w:cs="Times New Roman"/>
            <w:sz w:val="24"/>
            <w:szCs w:val="24"/>
          </w:rPr>
          <w:t>type. Moreover, some genetic defect such as NOD2 and ATG16L1 were linked to inflammatory bowel diseases and s</w:t>
        </w:r>
        <w:r w:rsidR="0008782D" w:rsidDel="00D4766B">
          <w:rPr>
            <w:rFonts w:ascii="Times New Roman" w:hAnsi="Times New Roman" w:cs="Times New Roman"/>
            <w:sz w:val="24"/>
            <w:szCs w:val="24"/>
          </w:rPr>
          <w:t>uggested</w:t>
        </w:r>
        <w:r w:rsidRPr="00137FBE" w:rsidDel="00D4766B">
          <w:rPr>
            <w:rFonts w:ascii="Times New Roman" w:hAnsi="Times New Roman" w:cs="Times New Roman"/>
            <w:sz w:val="24"/>
            <w:szCs w:val="24"/>
          </w:rPr>
          <w:t xml:space="preserve"> the host-microbiota interaction by shifting bacterial composition including relative abundance of </w:t>
        </w:r>
        <w:r w:rsidRPr="0008782D" w:rsidDel="00D4766B">
          <w:rPr>
            <w:rFonts w:ascii="Times New Roman" w:hAnsi="Times New Roman" w:cs="Times New Roman"/>
            <w:i/>
            <w:iCs/>
            <w:sz w:val="24"/>
            <w:szCs w:val="24"/>
          </w:rPr>
          <w:t>Actinobacteria</w:t>
        </w:r>
        <w:r w:rsidRPr="00137FBE" w:rsidDel="00D4766B">
          <w:rPr>
            <w:rFonts w:ascii="Times New Roman" w:hAnsi="Times New Roman" w:cs="Times New Roman"/>
            <w:sz w:val="24"/>
            <w:szCs w:val="24"/>
          </w:rPr>
          <w:t xml:space="preserve">, </w:t>
        </w:r>
        <w:r w:rsidRPr="0008782D" w:rsidDel="00D4766B">
          <w:rPr>
            <w:rFonts w:ascii="Times New Roman" w:hAnsi="Times New Roman" w:cs="Times New Roman"/>
            <w:i/>
            <w:iCs/>
            <w:sz w:val="24"/>
            <w:szCs w:val="24"/>
          </w:rPr>
          <w:t>Firmicutes</w:t>
        </w:r>
        <w:r w:rsidRPr="00137FBE" w:rsidDel="00D4766B">
          <w:rPr>
            <w:rFonts w:ascii="Times New Roman" w:hAnsi="Times New Roman" w:cs="Times New Roman"/>
            <w:sz w:val="24"/>
            <w:szCs w:val="24"/>
          </w:rPr>
          <w:t xml:space="preserve">, and </w:t>
        </w:r>
        <w:r w:rsidRPr="0008782D" w:rsidDel="00D4766B">
          <w:rPr>
            <w:rFonts w:ascii="Times New Roman" w:hAnsi="Times New Roman" w:cs="Times New Roman"/>
            <w:i/>
            <w:iCs/>
            <w:sz w:val="24"/>
            <w:szCs w:val="24"/>
          </w:rPr>
          <w:t>Proteobacteria</w:t>
        </w:r>
        <w:r w:rsidRPr="00137FBE" w:rsidDel="00D4766B">
          <w:rPr>
            <w:rFonts w:ascii="Times New Roman" w:hAnsi="Times New Roman" w:cs="Times New Roman"/>
            <w:sz w:val="24"/>
            <w:szCs w:val="24"/>
          </w:rPr>
          <w:t xml:space="preserve">. </w:t>
        </w:r>
      </w:moveFrom>
    </w:p>
    <w:moveFromRangeEnd w:id="67"/>
    <w:p w14:paraId="301541A3" w14:textId="180A9BAD" w:rsidR="00AB6127" w:rsidRPr="00137FBE" w:rsidRDefault="00137FBE" w:rsidP="00137FBE">
      <w:pPr>
        <w:rPr>
          <w:rFonts w:ascii="Times New Roman" w:hAnsi="Times New Roman" w:cs="Times New Roman"/>
          <w:sz w:val="24"/>
          <w:szCs w:val="24"/>
        </w:rPr>
      </w:pPr>
      <w:del w:id="87" w:author="Sargsyan, Davit [JRDUS]" w:date="2023-07-31T10:06:00Z">
        <w:r w:rsidRPr="00137FBE" w:rsidDel="00155E0C">
          <w:rPr>
            <w:rFonts w:ascii="Times New Roman" w:hAnsi="Times New Roman" w:cs="Times New Roman"/>
            <w:sz w:val="24"/>
            <w:szCs w:val="24"/>
          </w:rPr>
          <w:delText xml:space="preserve">Combined with diet, environmental conditions and inheritance, gut microbiome is one of the most impactful factors in maintaining human health. </w:delText>
        </w:r>
      </w:del>
      <w:r w:rsidRPr="00137FBE">
        <w:rPr>
          <w:rFonts w:ascii="Times New Roman" w:hAnsi="Times New Roman" w:cs="Times New Roman"/>
          <w:sz w:val="24"/>
          <w:szCs w:val="24"/>
        </w:rPr>
        <w:t xml:space="preserve">Gut microbiome composition determines how efficiently food is processed into metabolites such as amino acids, bile acids and short-chain fatty acids.  In </w:t>
      </w:r>
      <w:r w:rsidR="0008782D">
        <w:rPr>
          <w:rFonts w:ascii="Times New Roman" w:hAnsi="Times New Roman" w:cs="Times New Roman"/>
          <w:sz w:val="24"/>
          <w:szCs w:val="24"/>
        </w:rPr>
        <w:t>our</w:t>
      </w:r>
      <w:r w:rsidRPr="00137FBE">
        <w:rPr>
          <w:rFonts w:ascii="Times New Roman" w:hAnsi="Times New Roman" w:cs="Times New Roman"/>
          <w:sz w:val="24"/>
          <w:szCs w:val="24"/>
        </w:rPr>
        <w:t xml:space="preserve"> study we used C57BL/6J wide</w:t>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type (WT) and Nrf2 gene knockout (KO) to test diets to which either cranberry or phenethyl isothiocyanate (PEITC) were added since both have been shown to boost the production of these metabolites.  Possible health benefits of these food additives include cancer prevention and activation of Nrf2 pathway, a master regulator of oxidative stress and inflammation.</w:t>
      </w:r>
      <w:r w:rsidR="00BB4449">
        <w:rPr>
          <w:rFonts w:ascii="Times New Roman" w:hAnsi="Times New Roman" w:cs="Times New Roman"/>
          <w:sz w:val="24"/>
          <w:szCs w:val="24"/>
        </w:rPr>
        <w:t xml:space="preserve"> </w:t>
      </w:r>
      <w:r w:rsidR="00BB4449" w:rsidRPr="00B764A5">
        <w:rPr>
          <w:rFonts w:ascii="Times New Roman" w:hAnsi="Times New Roman" w:cs="Times New Roman"/>
          <w:sz w:val="24"/>
          <w:szCs w:val="24"/>
        </w:rPr>
        <w:t xml:space="preserve">PEITC </w:t>
      </w:r>
      <w:ins w:id="88" w:author="Sargsyan, Davit [JRDUS]" w:date="2023-07-31T10:09:00Z">
        <w:r w:rsidR="00155E0C">
          <w:rPr>
            <w:rFonts w:ascii="Times New Roman" w:hAnsi="Times New Roman" w:cs="Times New Roman"/>
            <w:sz w:val="24"/>
            <w:szCs w:val="24"/>
          </w:rPr>
          <w:t xml:space="preserve">has </w:t>
        </w:r>
      </w:ins>
      <w:r w:rsidR="00BB4449" w:rsidRPr="00B764A5">
        <w:rPr>
          <w:rFonts w:ascii="Times New Roman" w:hAnsi="Times New Roman" w:cs="Times New Roman"/>
          <w:sz w:val="24"/>
          <w:szCs w:val="24"/>
        </w:rPr>
        <w:t xml:space="preserve">been reported to inhibit colon inflammation </w:t>
      </w:r>
      <w:r w:rsidR="00BB4449">
        <w:rPr>
          <w:rFonts w:ascii="Times New Roman" w:hAnsi="Times New Roman" w:cs="Times New Roman"/>
          <w:sz w:val="24"/>
          <w:szCs w:val="24"/>
        </w:rPr>
        <w:fldChar w:fldCharType="begin">
          <w:fldData xml:space="preserve">PEVuZE5vdGU+PENpdGU+PEF1dGhvcj5DaGV1bmc8L0F1dGhvcj48WWVhcj4yMDEwPC9ZZWFyPjxS
ZWNOdW0+MjM1PC9SZWNOdW0+PERpc3BsYXlUZXh0PlszMiwgMzNdPC9EaXNwbGF5VGV4dD48cmVj
b3JkPjxyZWMtbnVtYmVyPjIzNTwvcmVjLW51bWJlcj48Zm9yZWlnbi1rZXlzPjxrZXkgYXBwPSJF
TiIgZGItaWQ9InA1eDAyejIyanN0YWF2ZXpzMm9wdGZwdHZ4ZHY5cGFkcGZ0NSIgdGltZXN0YW1w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ZXM+PHBhZ2VzPjg4MC01PC9wYWdlcz48dm9sdW1lPjMxPC92b2x1bWU+PG51bWJlcj41PC9udW1i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PEVuZE5vdGU+PENpdGU+PEF1dGhvcj5DaGV1bmc8L0F1dGhvcj48WWVhcj4yMDEwPC9ZZWFyPjxS
ZWNOdW0+MjM1PC9SZWNOdW0+PERpc3BsYXlUZXh0PlszMiwgMzNdPC9EaXNwbGF5VGV4dD48cmVj
b3JkPjxyZWMtbnVtYmVyPjIzNTwvcmVjLW51bWJlcj48Zm9yZWlnbi1rZXlzPjxrZXkgYXBwPSJF
TiIgZGItaWQ9InA1eDAyejIyanN0YWF2ZXpzMm9wdGZwdHZ4ZHY5cGFkcGZ0NSIgdGltZXN0YW1w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ZXM+PHBhZ2VzPjg4MC01PC9wYWdlcz48dm9sdW1lPjMxPC92b2x1bWU+PG51bWJlcj41PC9udW1i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BB4449">
        <w:rPr>
          <w:rFonts w:ascii="Times New Roman" w:hAnsi="Times New Roman" w:cs="Times New Roman"/>
          <w:sz w:val="24"/>
          <w:szCs w:val="24"/>
        </w:rPr>
      </w:r>
      <w:r w:rsidR="00BB4449">
        <w:rPr>
          <w:rFonts w:ascii="Times New Roman" w:hAnsi="Times New Roman" w:cs="Times New Roman"/>
          <w:sz w:val="24"/>
          <w:szCs w:val="24"/>
        </w:rPr>
        <w:fldChar w:fldCharType="separate"/>
      </w:r>
      <w:r w:rsidR="00E713A5">
        <w:rPr>
          <w:rFonts w:ascii="Times New Roman" w:hAnsi="Times New Roman" w:cs="Times New Roman"/>
          <w:noProof/>
          <w:sz w:val="24"/>
          <w:szCs w:val="24"/>
        </w:rPr>
        <w:t>[32, 33]</w:t>
      </w:r>
      <w:r w:rsidR="00BB4449">
        <w:rPr>
          <w:rFonts w:ascii="Times New Roman" w:hAnsi="Times New Roman" w:cs="Times New Roman"/>
          <w:sz w:val="24"/>
          <w:szCs w:val="24"/>
        </w:rPr>
        <w:fldChar w:fldCharType="end"/>
      </w:r>
      <w:r w:rsidR="00BB4449" w:rsidRPr="00B764A5">
        <w:rPr>
          <w:rFonts w:ascii="Times New Roman" w:hAnsi="Times New Roman" w:cs="Times New Roman"/>
          <w:sz w:val="24"/>
          <w:szCs w:val="24"/>
        </w:rPr>
        <w:t xml:space="preserve"> </w:t>
      </w:r>
      <w:del w:id="89" w:author="Sargsyan, Davit [JRDUS]" w:date="2023-07-31T10:11:00Z">
        <w:r w:rsidR="00BB4449" w:rsidRPr="00B764A5" w:rsidDel="00155E0C">
          <w:rPr>
            <w:rFonts w:ascii="Times New Roman" w:hAnsi="Times New Roman" w:cs="Times New Roman"/>
            <w:sz w:val="24"/>
            <w:szCs w:val="24"/>
          </w:rPr>
          <w:delText xml:space="preserve">and colon cancer </w:delText>
        </w:r>
        <w:r w:rsidR="00BB4449" w:rsidDel="00155E0C">
          <w:rPr>
            <w:rFonts w:ascii="Times New Roman" w:hAnsi="Times New Roman" w:cs="Times New Roman"/>
            <w:sz w:val="24"/>
            <w:szCs w:val="24"/>
          </w:rPr>
          <w:fldChar w:fldCharType="begin">
            <w:fldData xml:space="preserve">PEVuZE5vdGU+PENpdGU+PEF1dGhvcj5MaXU8L0F1dGhvcj48WWVhcj4yMDE3PC9ZZWFyPjxSZWNO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</w:fldData>
          </w:fldChar>
        </w:r>
        <w:r w:rsidR="00E713A5" w:rsidDel="00155E0C">
          <w:rPr>
            <w:rFonts w:ascii="Times New Roman" w:hAnsi="Times New Roman" w:cs="Times New Roman"/>
            <w:sz w:val="24"/>
            <w:szCs w:val="24"/>
          </w:rPr>
          <w:delInstrText xml:space="preserve"> ADDIN EN.CITE </w:delInstrText>
        </w:r>
        <w:r w:rsidR="00E713A5" w:rsidDel="00155E0C">
          <w:rPr>
            <w:rFonts w:ascii="Times New Roman" w:hAnsi="Times New Roman" w:cs="Times New Roman"/>
            <w:sz w:val="24"/>
            <w:szCs w:val="24"/>
          </w:rPr>
          <w:fldChar w:fldCharType="begin">
            <w:fldData xml:space="preserve">PEVuZE5vdGU+PENpdGU+PEF1dGhvcj5MaXU8L0F1dGhvcj48WWVhcj4yMDE3PC9ZZWFyPjxSZWNO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</w:fldData>
          </w:fldChar>
        </w:r>
        <w:r w:rsidR="00E713A5" w:rsidDel="00155E0C">
          <w:rPr>
            <w:rFonts w:ascii="Times New Roman" w:hAnsi="Times New Roman" w:cs="Times New Roman"/>
            <w:sz w:val="24"/>
            <w:szCs w:val="24"/>
          </w:rPr>
          <w:delInstrText xml:space="preserve"> ADDIN EN.CITE.DATA </w:delInstrText>
        </w:r>
        <w:r w:rsidR="00E713A5" w:rsidDel="00155E0C">
          <w:rPr>
            <w:rFonts w:ascii="Times New Roman" w:hAnsi="Times New Roman" w:cs="Times New Roman"/>
            <w:sz w:val="24"/>
            <w:szCs w:val="24"/>
          </w:rPr>
        </w:r>
        <w:r w:rsidR="00E713A5" w:rsidDel="00155E0C">
          <w:rPr>
            <w:rFonts w:ascii="Times New Roman" w:hAnsi="Times New Roman" w:cs="Times New Roman"/>
            <w:sz w:val="24"/>
            <w:szCs w:val="24"/>
          </w:rPr>
          <w:fldChar w:fldCharType="end"/>
        </w:r>
        <w:r w:rsidR="00BB4449" w:rsidDel="00155E0C">
          <w:rPr>
            <w:rFonts w:ascii="Times New Roman" w:hAnsi="Times New Roman" w:cs="Times New Roman"/>
            <w:sz w:val="24"/>
            <w:szCs w:val="24"/>
          </w:rPr>
        </w:r>
        <w:r w:rsidR="00BB4449" w:rsidDel="00155E0C">
          <w:rPr>
            <w:rFonts w:ascii="Times New Roman" w:hAnsi="Times New Roman" w:cs="Times New Roman"/>
            <w:sz w:val="24"/>
            <w:szCs w:val="24"/>
          </w:rPr>
          <w:fldChar w:fldCharType="separate"/>
        </w:r>
        <w:r w:rsidR="00E713A5" w:rsidDel="00155E0C">
          <w:rPr>
            <w:rFonts w:ascii="Times New Roman" w:hAnsi="Times New Roman" w:cs="Times New Roman"/>
            <w:noProof/>
            <w:sz w:val="24"/>
            <w:szCs w:val="24"/>
          </w:rPr>
          <w:delText>[34, 35]</w:delText>
        </w:r>
        <w:r w:rsidR="00BB4449" w:rsidDel="00155E0C">
          <w:rPr>
            <w:rFonts w:ascii="Times New Roman" w:hAnsi="Times New Roman" w:cs="Times New Roman"/>
            <w:sz w:val="24"/>
            <w:szCs w:val="24"/>
          </w:rPr>
          <w:fldChar w:fldCharType="end"/>
        </w:r>
        <w:r w:rsidR="00BB4449" w:rsidDel="00155E0C">
          <w:rPr>
            <w:rFonts w:ascii="Times New Roman" w:hAnsi="Times New Roman" w:cs="Times New Roman"/>
            <w:sz w:val="24"/>
            <w:szCs w:val="24"/>
          </w:rPr>
          <w:delText xml:space="preserve"> </w:delText>
        </w:r>
      </w:del>
      <w:r w:rsidR="00BB4449">
        <w:rPr>
          <w:rFonts w:ascii="Times New Roman" w:hAnsi="Times New Roman" w:cs="Times New Roman"/>
          <w:sz w:val="24"/>
          <w:szCs w:val="24"/>
        </w:rPr>
        <w:t>but this effect could have been mediated by microbiome</w:t>
      </w:r>
      <w:r w:rsidR="00BB4449" w:rsidRPr="00B764A5">
        <w:rPr>
          <w:rFonts w:ascii="Times New Roman" w:hAnsi="Times New Roman" w:cs="Times New Roman"/>
          <w:sz w:val="24"/>
          <w:szCs w:val="24"/>
        </w:rPr>
        <w:t xml:space="preserve">. </w:t>
      </w:r>
    </w:p>
    <w:p w14:paraId="3A83CF4D" w14:textId="1605F232" w:rsidR="00AB6127" w:rsidRDefault="00A43D9D" w:rsidP="00A43D9D">
      <w:pPr>
        <w:pStyle w:val="Heading1"/>
      </w:pPr>
      <w:bookmarkStart w:id="90" w:name="_Toc128143905"/>
      <w:bookmarkStart w:id="91" w:name="_Toc141697072"/>
      <w:r>
        <w:t xml:space="preserve">2. </w:t>
      </w:r>
      <w:r w:rsidR="00AB6127">
        <w:t xml:space="preserve"> Materials and Methods</w:t>
      </w:r>
      <w:bookmarkEnd w:id="90"/>
      <w:bookmarkEnd w:id="91"/>
    </w:p>
    <w:p w14:paraId="6DB48294" w14:textId="7ED948F0" w:rsidR="00AB6127" w:rsidRDefault="00541DBD" w:rsidP="00A43D9D">
      <w:pPr>
        <w:pStyle w:val="Heading2"/>
      </w:pPr>
      <w:bookmarkStart w:id="92" w:name="_Toc141697073"/>
      <w:r w:rsidRPr="00541DBD">
        <w:t xml:space="preserve">2.1 </w:t>
      </w:r>
      <w:ins w:id="93" w:author="Sargsyan, Davit [JRDUS]" w:date="2023-07-31T10:36:00Z">
        <w:r w:rsidR="00A14B05">
          <w:t>Animals and Study</w:t>
        </w:r>
      </w:ins>
      <w:ins w:id="94" w:author="Sargsyan, Davit [JRDUS]" w:date="2023-07-31T10:37:00Z">
        <w:r w:rsidR="00A14B05">
          <w:t xml:space="preserve"> </w:t>
        </w:r>
      </w:ins>
      <w:del w:id="95" w:author="Sargsyan, Davit [JRDUS]" w:date="2023-07-31T10:37:00Z">
        <w:r w:rsidRPr="00541DBD" w:rsidDel="00A14B05">
          <w:delText xml:space="preserve">Experimental </w:delText>
        </w:r>
      </w:del>
      <w:r w:rsidRPr="00541DBD">
        <w:t>Design</w:t>
      </w:r>
      <w:bookmarkEnd w:id="92"/>
    </w:p>
    <w:p w14:paraId="38556628" w14:textId="5A0A8277"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C57BL/6J WT mice were purchased from Jackson Laboratory (Bar Harbor, ME). C57BL/6J Nrf2 KO mice have been maintained in our laboratory since 2005 </w:t>
      </w:r>
      <w:r w:rsidR="003E6FFB">
        <w:rPr>
          <w:rFonts w:ascii="Times New Roman" w:hAnsi="Times New Roman" w:cs="Times New Roman"/>
          <w:sz w:val="24"/>
          <w:szCs w:val="24"/>
        </w:rPr>
        <w:fldChar w:fldCharType="begin">
          <w:fldData xml:space="preserve">PEVuZE5vdGU+PENpdGU+PEF1dGhvcj5TaGVuPC9BdXRob3I+PFllYXI+MjAwNjwvWWVhcj48UmVj
TnVtPjIxOTwvUmVjTnVtPjxEaXNwbGF5VGV4dD5bMzYsIDM3XTwvRGlzcGxheVRleHQ+PHJlY29y
ZD48cmVjLW51bWJlcj4yMTk8L3JlYy1udW1iZXI+PGZvcmVpZ24ta2V5cz48a2V5IGFwcD0iRU4i
IGRiLWlkPSJwNXgwMnoyMmpzdGFhdmV6czJvcHRmcHR2eGR2OXBhZHBmdDUiIHRpbWVzdGFtcD0i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ZXM+PHBhZ2VzPjM5LTUxPC9wYWdlcz48dm9sdW1lPjU8L3ZvbHVtZT48bnVtYmVyPjE8L251bWJl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PEVuZE5vdGU+PENpdGU+PEF1dGhvcj5TaGVuPC9BdXRob3I+PFllYXI+MjAwNjwvWWVhcj48UmVj
TnVtPjIxOTwvUmVjTnVtPjxEaXNwbGF5VGV4dD5bMzYsIDM3XTwvRGlzcGxheVRleHQ+PHJlY29y
ZD48cmVjLW51bWJlcj4yMTk8L3JlYy1udW1iZXI+PGZvcmVpZ24ta2V5cz48a2V5IGFwcD0iRU4i
IGRiLWlkPSJwNXgwMnoyMmpzdGFhdmV6czJvcHRmcHR2eGR2OXBhZHBmdDUiIHRpbWVzdGFtcD0i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ZXM+PHBhZ2VzPjM5LTUxPC9wYWdlcz48dm9sdW1lPjU8L3ZvbHVtZT48bnVtYmVyPjE8L251bWJl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3E6FFB">
        <w:rPr>
          <w:rFonts w:ascii="Times New Roman" w:hAnsi="Times New Roman" w:cs="Times New Roman"/>
          <w:sz w:val="24"/>
          <w:szCs w:val="24"/>
        </w:rPr>
      </w:r>
      <w:r w:rsidR="003E6FFB">
        <w:rPr>
          <w:rFonts w:ascii="Times New Roman" w:hAnsi="Times New Roman" w:cs="Times New Roman"/>
          <w:sz w:val="24"/>
          <w:szCs w:val="24"/>
        </w:rPr>
        <w:fldChar w:fldCharType="separate"/>
      </w:r>
      <w:r w:rsidR="00E713A5">
        <w:rPr>
          <w:rFonts w:ascii="Times New Roman" w:hAnsi="Times New Roman" w:cs="Times New Roman"/>
          <w:noProof/>
          <w:sz w:val="24"/>
          <w:szCs w:val="24"/>
        </w:rPr>
        <w:t>[36, 37]</w:t>
      </w:r>
      <w:r w:rsidR="003E6FFB">
        <w:rPr>
          <w:rFonts w:ascii="Times New Roman" w:hAnsi="Times New Roman" w:cs="Times New Roman"/>
          <w:sz w:val="24"/>
          <w:szCs w:val="24"/>
        </w:rPr>
        <w:fldChar w:fldCharType="end"/>
      </w:r>
      <w:r w:rsidRPr="00541DBD">
        <w:rPr>
          <w:rFonts w:ascii="Times New Roman" w:hAnsi="Times New Roman" w:cs="Times New Roman"/>
          <w:sz w:val="24"/>
          <w:szCs w:val="24"/>
        </w:rPr>
        <w:t xml:space="preserve">. Mice were kept in a controlled temperature (20-22°C) and humidity (45–55%) environment under 12-hour light and </w:t>
      </w:r>
      <w:r w:rsidRPr="00541DBD">
        <w:rPr>
          <w:rFonts w:ascii="Times New Roman" w:hAnsi="Times New Roman" w:cs="Times New Roman"/>
          <w:sz w:val="24"/>
          <w:szCs w:val="24"/>
        </w:rPr>
        <w:lastRenderedPageBreak/>
        <w:t>dark cycles at the Rutgers Animal Facility. Food and water were provided ad libitum. The study was stacked into three experiments.</w:t>
      </w:r>
    </w:p>
    <w:p w14:paraId="3F3CD6B6" w14:textId="77777777"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All mice were given a 2-week gut microbiota equalization period during which they were fed with AIN93M control diet (Research Diets, Inc. NJ). </w:t>
      </w:r>
    </w:p>
    <w:p w14:paraId="177E7403" w14:textId="093F80D8" w:rsidR="00021E8A"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In the first experiment</w:t>
      </w:r>
      <w:r w:rsidR="000F3EF3">
        <w:rPr>
          <w:rFonts w:ascii="Times New Roman" w:hAnsi="Times New Roman" w:cs="Times New Roman"/>
          <w:sz w:val="24"/>
          <w:szCs w:val="24"/>
        </w:rPr>
        <w:t xml:space="preserve"> (Nov18)</w:t>
      </w:r>
      <w:r w:rsidRPr="00541DBD">
        <w:rPr>
          <w:rFonts w:ascii="Times New Roman" w:hAnsi="Times New Roman" w:cs="Times New Roman"/>
          <w:sz w:val="24"/>
          <w:szCs w:val="24"/>
        </w:rPr>
        <w:t xml:space="preserve">, </w:t>
      </w:r>
      <w:del w:id="96" w:author="Sargsyan, Davit [JRDUS]" w:date="2023-07-31T10:19:00Z">
        <w:r w:rsidRPr="00541DBD" w:rsidDel="00471E33">
          <w:rPr>
            <w:rFonts w:ascii="Times New Roman" w:hAnsi="Times New Roman" w:cs="Times New Roman"/>
            <w:sz w:val="24"/>
            <w:szCs w:val="24"/>
          </w:rPr>
          <w:delText xml:space="preserve">6 </w:delText>
        </w:r>
      </w:del>
      <w:ins w:id="97" w:author="Sargsyan, Davit [JRDUS]" w:date="2023-07-31T10:19:00Z">
        <w:r w:rsidR="00471E33">
          <w:rPr>
            <w:rFonts w:ascii="Times New Roman" w:hAnsi="Times New Roman" w:cs="Times New Roman"/>
            <w:sz w:val="24"/>
            <w:szCs w:val="24"/>
          </w:rPr>
          <w:t>18</w:t>
        </w:r>
        <w:r w:rsidR="00471E33" w:rsidRPr="00541DBD">
          <w:rPr>
            <w:rFonts w:ascii="Times New Roman" w:hAnsi="Times New Roman" w:cs="Times New Roman"/>
            <w:sz w:val="24"/>
            <w:szCs w:val="24"/>
          </w:rPr>
          <w:t xml:space="preserve"> </w:t>
        </w:r>
      </w:ins>
      <w:r w:rsidRPr="00541DBD">
        <w:rPr>
          <w:rFonts w:ascii="Times New Roman" w:hAnsi="Times New Roman" w:cs="Times New Roman"/>
          <w:sz w:val="24"/>
          <w:szCs w:val="24"/>
        </w:rPr>
        <w:t xml:space="preserve">Nrf2 KO mice were randomized into 2 </w:t>
      </w:r>
      <w:del w:id="98" w:author="Sargsyan, Davit [JRDUS]" w:date="2023-07-31T10:21:00Z">
        <w:r w:rsidRPr="00541DBD" w:rsidDel="00471E33">
          <w:rPr>
            <w:rFonts w:ascii="Times New Roman" w:hAnsi="Times New Roman" w:cs="Times New Roman"/>
            <w:sz w:val="24"/>
            <w:szCs w:val="24"/>
          </w:rPr>
          <w:delText xml:space="preserve">treatment </w:delText>
        </w:r>
      </w:del>
      <w:r w:rsidRPr="00541DBD">
        <w:rPr>
          <w:rFonts w:ascii="Times New Roman" w:hAnsi="Times New Roman" w:cs="Times New Roman"/>
          <w:sz w:val="24"/>
          <w:szCs w:val="24"/>
        </w:rPr>
        <w:t>groups after the 2-week equalization period. One group continued receiving the control diet (AIN93M</w:t>
      </w:r>
      <w:ins w:id="99" w:author="Sargsyan, Davit [JRDUS]" w:date="2023-07-31T10:32:00Z">
        <w:r w:rsidR="00A14B05">
          <w:rPr>
            <w:rFonts w:ascii="Times New Roman" w:hAnsi="Times New Roman" w:cs="Times New Roman"/>
            <w:sz w:val="24"/>
            <w:szCs w:val="24"/>
          </w:rPr>
          <w:t>, regular grain diet</w:t>
        </w:r>
      </w:ins>
      <w:r w:rsidRPr="00541DBD">
        <w:rPr>
          <w:rFonts w:ascii="Times New Roman" w:hAnsi="Times New Roman" w:cs="Times New Roman"/>
          <w:sz w:val="24"/>
          <w:szCs w:val="24"/>
        </w:rPr>
        <w:t>) while the second group’s diet was enhanced with 0.05% PEITC. In the second experiment</w:t>
      </w:r>
      <w:r w:rsidR="000F3EF3">
        <w:rPr>
          <w:rFonts w:ascii="Times New Roman" w:hAnsi="Times New Roman" w:cs="Times New Roman"/>
          <w:sz w:val="24"/>
          <w:szCs w:val="24"/>
        </w:rPr>
        <w:t xml:space="preserve"> (May19)</w:t>
      </w:r>
      <w:r w:rsidRPr="00541DBD">
        <w:rPr>
          <w:rFonts w:ascii="Times New Roman" w:hAnsi="Times New Roman" w:cs="Times New Roman"/>
          <w:sz w:val="24"/>
          <w:szCs w:val="24"/>
        </w:rPr>
        <w:t xml:space="preserve">, 10 WT mice were randomized into either the control diet </w:t>
      </w:r>
      <w:del w:id="100" w:author="Sargsyan, Davit [JRDUS]" w:date="2023-07-31T10:32:00Z">
        <w:r w:rsidRPr="00541DBD" w:rsidDel="00A14B05">
          <w:rPr>
            <w:rFonts w:ascii="Times New Roman" w:hAnsi="Times New Roman" w:cs="Times New Roman"/>
            <w:sz w:val="24"/>
            <w:szCs w:val="24"/>
          </w:rPr>
          <w:delText>group</w:delText>
        </w:r>
      </w:del>
      <w:r w:rsidRPr="00541DBD">
        <w:rPr>
          <w:rFonts w:ascii="Times New Roman" w:hAnsi="Times New Roman" w:cs="Times New Roman"/>
          <w:sz w:val="24"/>
          <w:szCs w:val="24"/>
        </w:rPr>
        <w:t xml:space="preserve"> (AIN93M) or the PEITC-enhanced diet group</w:t>
      </w:r>
      <w:ins w:id="101" w:author="Sargsyan, Davit [JRDUS]" w:date="2023-07-31T10:32:00Z">
        <w:r w:rsidR="00A14B05">
          <w:rPr>
            <w:rFonts w:ascii="Times New Roman" w:hAnsi="Times New Roman" w:cs="Times New Roman"/>
            <w:sz w:val="24"/>
            <w:szCs w:val="24"/>
          </w:rPr>
          <w:t>s</w:t>
        </w:r>
      </w:ins>
      <w:r w:rsidRPr="00541DBD">
        <w:rPr>
          <w:rFonts w:ascii="Times New Roman" w:hAnsi="Times New Roman" w:cs="Times New Roman"/>
          <w:sz w:val="24"/>
          <w:szCs w:val="24"/>
        </w:rPr>
        <w:t>. In the</w:t>
      </w:r>
      <w:r>
        <w:rPr>
          <w:rFonts w:ascii="Times New Roman" w:hAnsi="Times New Roman" w:cs="Times New Roman"/>
          <w:sz w:val="24"/>
          <w:szCs w:val="24"/>
        </w:rPr>
        <w:t xml:space="preserve"> </w:t>
      </w:r>
      <w:r w:rsidRPr="00541DBD">
        <w:rPr>
          <w:rFonts w:ascii="Times New Roman" w:hAnsi="Times New Roman" w:cs="Times New Roman"/>
          <w:sz w:val="24"/>
          <w:szCs w:val="24"/>
        </w:rPr>
        <w:t>third experiment</w:t>
      </w:r>
      <w:r w:rsidR="000F3EF3">
        <w:rPr>
          <w:rFonts w:ascii="Times New Roman" w:hAnsi="Times New Roman" w:cs="Times New Roman"/>
          <w:sz w:val="24"/>
          <w:szCs w:val="24"/>
        </w:rPr>
        <w:t xml:space="preserve"> (Sep19)</w:t>
      </w:r>
      <w:r w:rsidRPr="00541DBD">
        <w:rPr>
          <w:rFonts w:ascii="Times New Roman" w:hAnsi="Times New Roman" w:cs="Times New Roman"/>
          <w:sz w:val="24"/>
          <w:szCs w:val="24"/>
        </w:rPr>
        <w:t>, additional cranberry</w:t>
      </w:r>
      <w:ins w:id="102" w:author="Sargsyan, Davit [JRDUS]" w:date="2023-07-31T10:23:00Z">
        <w:r w:rsidR="00471E33">
          <w:rPr>
            <w:rFonts w:ascii="Times New Roman" w:hAnsi="Times New Roman" w:cs="Times New Roman"/>
            <w:sz w:val="24"/>
            <w:szCs w:val="24"/>
          </w:rPr>
          <w:t>-enriched</w:t>
        </w:r>
      </w:ins>
      <w:r w:rsidRPr="00541DBD">
        <w:rPr>
          <w:rFonts w:ascii="Times New Roman" w:hAnsi="Times New Roman" w:cs="Times New Roman"/>
          <w:sz w:val="24"/>
          <w:szCs w:val="24"/>
        </w:rPr>
        <w:t xml:space="preserve"> diet was introduced</w:t>
      </w:r>
      <w:ins w:id="103" w:author="Sargsyan, Davit [JRDUS]" w:date="2023-07-31T10:24:00Z">
        <w:r w:rsidR="00471E33">
          <w:rPr>
            <w:rFonts w:ascii="Times New Roman" w:hAnsi="Times New Roman" w:cs="Times New Roman"/>
            <w:sz w:val="24"/>
            <w:szCs w:val="24"/>
          </w:rPr>
          <w:t xml:space="preserve"> (</w:t>
        </w:r>
        <w:commentRangeStart w:id="104"/>
        <w:r w:rsidR="00471E33">
          <w:rPr>
            <w:rFonts w:ascii="Times New Roman" w:hAnsi="Times New Roman" w:cs="Times New Roman"/>
            <w:sz w:val="24"/>
            <w:szCs w:val="24"/>
          </w:rPr>
          <w:t>10%</w:t>
        </w:r>
      </w:ins>
      <w:commentRangeEnd w:id="104"/>
      <w:ins w:id="105" w:author="Sargsyan, Davit [JRDUS]" w:date="2023-07-31T10:31:00Z">
        <w:r w:rsidR="00A14B05">
          <w:rPr>
            <w:rStyle w:val="CommentReference"/>
          </w:rPr>
          <w:commentReference w:id="104"/>
        </w:r>
      </w:ins>
      <w:ins w:id="106" w:author="Sargsyan, Davit [JRDUS]" w:date="2023-07-31T10:24:00Z">
        <w:r w:rsidR="00471E33">
          <w:rPr>
            <w:rFonts w:ascii="Times New Roman" w:hAnsi="Times New Roman" w:cs="Times New Roman"/>
            <w:sz w:val="24"/>
            <w:szCs w:val="24"/>
          </w:rPr>
          <w:t xml:space="preserve"> of </w:t>
        </w:r>
      </w:ins>
      <w:ins w:id="107" w:author="Sargsyan, Davit [JRDUS]" w:date="2023-07-31T10:25:00Z">
        <w:r w:rsidR="00471E33">
          <w:rPr>
            <w:rFonts w:ascii="Times New Roman" w:hAnsi="Times New Roman" w:cs="Times New Roman"/>
            <w:sz w:val="24"/>
            <w:szCs w:val="24"/>
          </w:rPr>
          <w:t>feed by weight)</w:t>
        </w:r>
      </w:ins>
      <w:r w:rsidRPr="00541DBD">
        <w:rPr>
          <w:rFonts w:ascii="Times New Roman" w:hAnsi="Times New Roman" w:cs="Times New Roman"/>
          <w:sz w:val="24"/>
          <w:szCs w:val="24"/>
        </w:rPr>
        <w:t xml:space="preserve">, and </w:t>
      </w:r>
      <w:r w:rsidR="000F3EF3">
        <w:rPr>
          <w:rFonts w:ascii="Times New Roman" w:hAnsi="Times New Roman" w:cs="Times New Roman"/>
          <w:sz w:val="24"/>
          <w:szCs w:val="24"/>
        </w:rPr>
        <w:t>20</w:t>
      </w:r>
      <w:r w:rsidRPr="00541DBD">
        <w:rPr>
          <w:rFonts w:ascii="Times New Roman" w:hAnsi="Times New Roman" w:cs="Times New Roman"/>
          <w:sz w:val="24"/>
          <w:szCs w:val="24"/>
        </w:rPr>
        <w:t xml:space="preserve"> mice were challenged with</w:t>
      </w:r>
      <w:del w:id="108" w:author="Sargsyan, Davit [JRDUS]" w:date="2023-07-31T10:30:00Z">
        <w:r w:rsidRPr="00541DBD" w:rsidDel="00A14B05">
          <w:rPr>
            <w:rFonts w:ascii="Times New Roman" w:hAnsi="Times New Roman" w:cs="Times New Roman"/>
            <w:sz w:val="24"/>
            <w:szCs w:val="24"/>
          </w:rPr>
          <w:delText xml:space="preserve"> </w:delText>
        </w:r>
      </w:del>
      <w:ins w:id="109" w:author="Sargsyan, Davit [JRDUS]" w:date="2023-07-31T10:28:00Z">
        <w:r w:rsidR="00471E33">
          <w:rPr>
            <w:rFonts w:ascii="Times New Roman" w:hAnsi="Times New Roman" w:cs="Times New Roman"/>
            <w:sz w:val="24"/>
            <w:szCs w:val="24"/>
          </w:rPr>
          <w:t xml:space="preserve"> </w:t>
        </w:r>
      </w:ins>
      <w:ins w:id="110" w:author="Sargsyan, Davit [JRDUS]" w:date="2023-07-31T10:27:00Z">
        <w:r w:rsidR="00471E33">
          <w:rPr>
            <w:rFonts w:ascii="Times New Roman" w:hAnsi="Times New Roman" w:cs="Times New Roman"/>
            <w:sz w:val="24"/>
            <w:szCs w:val="24"/>
          </w:rPr>
          <w:t>d</w:t>
        </w:r>
        <w:r w:rsidR="00471E33" w:rsidRPr="00860D26">
          <w:rPr>
            <w:rFonts w:ascii="Times New Roman" w:hAnsi="Times New Roman" w:cs="Times New Roman"/>
            <w:sz w:val="24"/>
            <w:szCs w:val="24"/>
          </w:rPr>
          <w:t xml:space="preserve">extran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 xml:space="preserve">ulfate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odium</w:t>
        </w:r>
        <w:r w:rsidR="00471E33" w:rsidRPr="00541DBD">
          <w:rPr>
            <w:rFonts w:ascii="Times New Roman" w:hAnsi="Times New Roman" w:cs="Times New Roman"/>
            <w:sz w:val="24"/>
            <w:szCs w:val="24"/>
          </w:rPr>
          <w:t xml:space="preserve"> </w:t>
        </w:r>
        <w:r w:rsidR="00471E33">
          <w:rPr>
            <w:rFonts w:ascii="Times New Roman" w:hAnsi="Times New Roman" w:cs="Times New Roman"/>
            <w:sz w:val="24"/>
            <w:szCs w:val="24"/>
          </w:rPr>
          <w:t>(</w:t>
        </w:r>
      </w:ins>
      <w:r w:rsidRPr="00541DBD">
        <w:rPr>
          <w:rFonts w:ascii="Times New Roman" w:hAnsi="Times New Roman" w:cs="Times New Roman"/>
          <w:sz w:val="24"/>
          <w:szCs w:val="24"/>
        </w:rPr>
        <w:t>DSS</w:t>
      </w:r>
      <w:ins w:id="111" w:author="Sargsyan, Davit [JRDUS]" w:date="2023-07-31T10:27:00Z">
        <w:r w:rsidR="00471E33">
          <w:rPr>
            <w:rFonts w:ascii="Times New Roman" w:hAnsi="Times New Roman" w:cs="Times New Roman"/>
            <w:sz w:val="24"/>
            <w:szCs w:val="24"/>
          </w:rPr>
          <w:t>)</w:t>
        </w:r>
      </w:ins>
      <w:r w:rsidRPr="00541DBD">
        <w:rPr>
          <w:rFonts w:ascii="Times New Roman" w:hAnsi="Times New Roman" w:cs="Times New Roman"/>
          <w:sz w:val="24"/>
          <w:szCs w:val="24"/>
        </w:rPr>
        <w:t xml:space="preserve"> to induce gut inflammation. </w:t>
      </w:r>
      <w:commentRangeStart w:id="112"/>
      <w:ins w:id="113" w:author="Sargsyan, Davit [JRDUS]" w:date="2023-07-31T10:30:00Z">
        <w:r w:rsidR="00A14B05">
          <w:rPr>
            <w:rFonts w:ascii="Times New Roman" w:hAnsi="Times New Roman" w:cs="Times New Roman"/>
            <w:sz w:val="24"/>
            <w:szCs w:val="24"/>
          </w:rPr>
          <w:t>2.5%</w:t>
        </w:r>
      </w:ins>
      <w:commentRangeEnd w:id="112"/>
      <w:ins w:id="114" w:author="Sargsyan, Davit [JRDUS]" w:date="2023-07-31T10:31:00Z">
        <w:r w:rsidR="00A14B05">
          <w:rPr>
            <w:rStyle w:val="CommentReference"/>
          </w:rPr>
          <w:commentReference w:id="112"/>
        </w:r>
      </w:ins>
      <w:ins w:id="115" w:author="Sargsyan, Davit [JRDUS]" w:date="2023-07-31T10:30:00Z">
        <w:r w:rsidR="00A14B05">
          <w:rPr>
            <w:rFonts w:ascii="Times New Roman" w:hAnsi="Times New Roman" w:cs="Times New Roman"/>
            <w:sz w:val="24"/>
            <w:szCs w:val="24"/>
          </w:rPr>
          <w:t xml:space="preserve"> DSS was dissolved in autoclaved water and made freshly weekly. </w:t>
        </w:r>
      </w:ins>
      <w:r w:rsidRPr="00541DBD">
        <w:rPr>
          <w:rFonts w:ascii="Times New Roman" w:hAnsi="Times New Roman" w:cs="Times New Roman"/>
          <w:sz w:val="24"/>
          <w:szCs w:val="24"/>
        </w:rPr>
        <w:t>Both, WT and Nrf2 KO genotypes were used, and the mice were randomized into one of four treatment groups (Naïve, DSS, DSS + PEITC, and DSS + Cranberry) within each genotype (Figure</w:t>
      </w:r>
      <w:r w:rsidR="001608A0">
        <w:rPr>
          <w:rFonts w:ascii="Times New Roman" w:hAnsi="Times New Roman" w:cs="Times New Roman"/>
          <w:sz w:val="24"/>
          <w:szCs w:val="24"/>
        </w:rPr>
        <w:t xml:space="preserve"> </w:t>
      </w:r>
      <w:r w:rsidRPr="00541DBD">
        <w:rPr>
          <w:rFonts w:ascii="Times New Roman" w:hAnsi="Times New Roman" w:cs="Times New Roman"/>
          <w:sz w:val="24"/>
          <w:szCs w:val="24"/>
        </w:rPr>
        <w:t>1).</w:t>
      </w:r>
      <w:r w:rsidR="007E2336">
        <w:rPr>
          <w:rFonts w:ascii="Times New Roman" w:hAnsi="Times New Roman" w:cs="Times New Roman"/>
          <w:sz w:val="24"/>
          <w:szCs w:val="24"/>
        </w:rPr>
        <w:t xml:space="preserve"> </w:t>
      </w:r>
      <w:ins w:id="116" w:author="Sargsyan, Davit [JRDUS]" w:date="2023-07-31T10:35:00Z">
        <w:r w:rsidR="00A14B05">
          <w:rPr>
            <w:rFonts w:ascii="Times New Roman" w:hAnsi="Times New Roman" w:cs="Times New Roman"/>
            <w:sz w:val="24"/>
            <w:szCs w:val="24"/>
          </w:rPr>
          <w:t>Fecal</w:t>
        </w:r>
        <w:r w:rsidR="00A14B05" w:rsidRPr="00C0022D">
          <w:rPr>
            <w:rFonts w:ascii="Times New Roman" w:hAnsi="Times New Roman" w:cs="Times New Roman"/>
            <w:sz w:val="24"/>
            <w:szCs w:val="24"/>
          </w:rPr>
          <w:t xml:space="preserve"> samples were</w:t>
        </w:r>
        <w:r w:rsidR="00A14B05">
          <w:rPr>
            <w:rFonts w:ascii="Times New Roman" w:hAnsi="Times New Roman" w:cs="Times New Roman"/>
            <w:sz w:val="24"/>
            <w:szCs w:val="24"/>
          </w:rPr>
          <w:t xml:space="preserve"> collected freshly</w:t>
        </w:r>
        <w:r w:rsidR="00A14B05" w:rsidRPr="00C0022D">
          <w:rPr>
            <w:rFonts w:ascii="Times New Roman" w:hAnsi="Times New Roman" w:cs="Times New Roman"/>
            <w:sz w:val="24"/>
            <w:szCs w:val="24"/>
          </w:rPr>
          <w:t xml:space="preserve"> snap frozen in liquid nitrogen and stored at -80</w:t>
        </w:r>
        <w:r w:rsidR="00A14B05" w:rsidRPr="00B764A5">
          <w:rPr>
            <w:rFonts w:ascii="Times New Roman" w:hAnsi="Times New Roman" w:cs="Times New Roman"/>
            <w:sz w:val="24"/>
            <w:szCs w:val="24"/>
            <w:vertAlign w:val="superscript"/>
          </w:rPr>
          <w:t>o</w:t>
        </w:r>
        <w:r w:rsidR="00A14B05" w:rsidRPr="00C0022D">
          <w:rPr>
            <w:rFonts w:ascii="Times New Roman" w:hAnsi="Times New Roman" w:cs="Times New Roman"/>
            <w:sz w:val="24"/>
            <w:szCs w:val="24"/>
          </w:rPr>
          <w:t>C for 16</w:t>
        </w:r>
        <w:r w:rsidR="00A14B05">
          <w:rPr>
            <w:rFonts w:ascii="Times New Roman" w:hAnsi="Times New Roman" w:cs="Times New Roman"/>
            <w:sz w:val="24"/>
            <w:szCs w:val="24"/>
          </w:rPr>
          <w:t>S</w:t>
        </w:r>
        <w:r w:rsidR="00A14B05" w:rsidRPr="00C0022D">
          <w:rPr>
            <w:rFonts w:ascii="Times New Roman" w:hAnsi="Times New Roman" w:cs="Times New Roman"/>
            <w:sz w:val="24"/>
            <w:szCs w:val="24"/>
          </w:rPr>
          <w:t xml:space="preserve"> </w:t>
        </w:r>
        <w:r w:rsidR="00A14B05">
          <w:rPr>
            <w:rFonts w:ascii="Times New Roman" w:hAnsi="Times New Roman" w:cs="Times New Roman"/>
            <w:sz w:val="24"/>
            <w:szCs w:val="24"/>
          </w:rPr>
          <w:t>ribosomal RNA (</w:t>
        </w:r>
        <w:r w:rsidR="00A14B05" w:rsidRPr="00C0022D">
          <w:rPr>
            <w:rFonts w:ascii="Times New Roman" w:hAnsi="Times New Roman" w:cs="Times New Roman"/>
            <w:sz w:val="24"/>
            <w:szCs w:val="24"/>
          </w:rPr>
          <w:t>rRNA</w:t>
        </w:r>
        <w:r w:rsidR="00A14B05">
          <w:rPr>
            <w:rFonts w:ascii="Times New Roman" w:hAnsi="Times New Roman" w:cs="Times New Roman"/>
            <w:sz w:val="24"/>
            <w:szCs w:val="24"/>
          </w:rPr>
          <w:t>)</w:t>
        </w:r>
        <w:r w:rsidR="00A14B05" w:rsidRPr="00C0022D">
          <w:rPr>
            <w:rFonts w:ascii="Times New Roman" w:hAnsi="Times New Roman" w:cs="Times New Roman"/>
            <w:sz w:val="24"/>
            <w:szCs w:val="24"/>
          </w:rPr>
          <w:t xml:space="preserve"> sequencing and microbial metabolites analysis.</w:t>
        </w:r>
        <w:r w:rsidR="00A14B05">
          <w:rPr>
            <w:rFonts w:ascii="Times New Roman" w:hAnsi="Times New Roman" w:cs="Times New Roman"/>
            <w:sz w:val="24"/>
            <w:szCs w:val="24"/>
          </w:rPr>
          <w:t xml:space="preserve"> </w:t>
        </w:r>
      </w:ins>
      <w:r w:rsidR="000F3EF3">
        <w:rPr>
          <w:rFonts w:ascii="Times New Roman" w:hAnsi="Times New Roman" w:cs="Times New Roman"/>
          <w:sz w:val="24"/>
          <w:szCs w:val="24"/>
        </w:rPr>
        <w:t>F</w:t>
      </w:r>
      <w:r w:rsidR="007E2336">
        <w:rPr>
          <w:rFonts w:ascii="Times New Roman" w:hAnsi="Times New Roman" w:cs="Times New Roman"/>
          <w:sz w:val="24"/>
          <w:szCs w:val="24"/>
        </w:rPr>
        <w:t xml:space="preserve">ecal samples for 16S sequencing were collected at weeks 1 and 5 in </w:t>
      </w:r>
      <w:del w:id="117" w:author="Sargsyan, Davit [JRDUS]" w:date="2023-07-31T10:36:00Z">
        <w:r w:rsidR="007E2336" w:rsidDel="00A14B05">
          <w:rPr>
            <w:rFonts w:ascii="Times New Roman" w:hAnsi="Times New Roman" w:cs="Times New Roman"/>
            <w:sz w:val="24"/>
            <w:szCs w:val="24"/>
          </w:rPr>
          <w:delText xml:space="preserve">the </w:delText>
        </w:r>
      </w:del>
      <w:r w:rsidR="000F3EF3">
        <w:rPr>
          <w:rFonts w:ascii="Times New Roman" w:hAnsi="Times New Roman" w:cs="Times New Roman"/>
          <w:sz w:val="24"/>
          <w:szCs w:val="24"/>
        </w:rPr>
        <w:t>Nov18</w:t>
      </w:r>
      <w:r w:rsidR="007E2336">
        <w:rPr>
          <w:rFonts w:ascii="Times New Roman" w:hAnsi="Times New Roman" w:cs="Times New Roman"/>
          <w:sz w:val="24"/>
          <w:szCs w:val="24"/>
        </w:rPr>
        <w:t xml:space="preserve">, weeks 0 and 4 in </w:t>
      </w:r>
      <w:del w:id="118" w:author="Sargsyan, Davit [JRDUS]" w:date="2023-07-31T10:36:00Z">
        <w:r w:rsidR="007E2336" w:rsidDel="00A14B05">
          <w:rPr>
            <w:rFonts w:ascii="Times New Roman" w:hAnsi="Times New Roman" w:cs="Times New Roman"/>
            <w:sz w:val="24"/>
            <w:szCs w:val="24"/>
          </w:rPr>
          <w:delText xml:space="preserve">the </w:delText>
        </w:r>
      </w:del>
      <w:r w:rsidR="000F3EF3">
        <w:rPr>
          <w:rFonts w:ascii="Times New Roman" w:hAnsi="Times New Roman" w:cs="Times New Roman"/>
          <w:sz w:val="24"/>
          <w:szCs w:val="24"/>
        </w:rPr>
        <w:t>May19</w:t>
      </w:r>
      <w:r w:rsidR="007E2336">
        <w:rPr>
          <w:rFonts w:ascii="Times New Roman" w:hAnsi="Times New Roman" w:cs="Times New Roman"/>
          <w:sz w:val="24"/>
          <w:szCs w:val="24"/>
        </w:rPr>
        <w:t xml:space="preserve">, and weeks 0, 1 and 8 in </w:t>
      </w:r>
      <w:del w:id="119" w:author="Sargsyan, Davit [JRDUS]" w:date="2023-07-31T10:36:00Z">
        <w:r w:rsidR="007E2336" w:rsidDel="00A14B05">
          <w:rPr>
            <w:rFonts w:ascii="Times New Roman" w:hAnsi="Times New Roman" w:cs="Times New Roman"/>
            <w:sz w:val="24"/>
            <w:szCs w:val="24"/>
          </w:rPr>
          <w:delText xml:space="preserve">the </w:delText>
        </w:r>
      </w:del>
      <w:r w:rsidR="000F3EF3">
        <w:rPr>
          <w:rFonts w:ascii="Times New Roman" w:hAnsi="Times New Roman" w:cs="Times New Roman"/>
          <w:sz w:val="24"/>
          <w:szCs w:val="24"/>
        </w:rPr>
        <w:t>Sep19 experiments</w:t>
      </w:r>
      <w:r w:rsidR="007E2336">
        <w:rPr>
          <w:rFonts w:ascii="Times New Roman" w:hAnsi="Times New Roman" w:cs="Times New Roman"/>
          <w:sz w:val="24"/>
          <w:szCs w:val="24"/>
        </w:rPr>
        <w:t xml:space="preserve">. </w:t>
      </w:r>
      <w:r w:rsidR="000F3EF3" w:rsidRPr="00A14B05">
        <w:rPr>
          <w:rFonts w:ascii="Times New Roman" w:hAnsi="Times New Roman" w:cs="Times New Roman"/>
          <w:sz w:val="24"/>
          <w:szCs w:val="24"/>
          <w:highlight w:val="yellow"/>
          <w:rPrChange w:id="120" w:author="Sargsyan, Davit [JRDUS]" w:date="2023-07-31T10:34:00Z">
            <w:rPr>
              <w:rFonts w:ascii="Times New Roman" w:hAnsi="Times New Roman" w:cs="Times New Roman"/>
              <w:sz w:val="24"/>
              <w:szCs w:val="24"/>
            </w:rPr>
          </w:rPrChange>
        </w:rPr>
        <w:t>Samples from 3 out of 5 mice in each treatment group in Sep19 experiment were sent for sequencing.</w:t>
      </w:r>
      <w:r w:rsidR="000F3EF3">
        <w:rPr>
          <w:rFonts w:ascii="Times New Roman" w:hAnsi="Times New Roman" w:cs="Times New Roman"/>
          <w:sz w:val="24"/>
          <w:szCs w:val="24"/>
        </w:rPr>
        <w:t xml:space="preserve"> </w:t>
      </w:r>
      <w:r w:rsidR="007E2336">
        <w:rPr>
          <w:rFonts w:ascii="Times New Roman" w:hAnsi="Times New Roman" w:cs="Times New Roman"/>
          <w:sz w:val="24"/>
          <w:szCs w:val="24"/>
        </w:rPr>
        <w:t xml:space="preserve">Additional samples were collected </w:t>
      </w:r>
      <w:r w:rsidR="000F3EF3">
        <w:rPr>
          <w:rFonts w:ascii="Times New Roman" w:hAnsi="Times New Roman" w:cs="Times New Roman"/>
          <w:sz w:val="24"/>
          <w:szCs w:val="24"/>
        </w:rPr>
        <w:t xml:space="preserve">from all mice </w:t>
      </w:r>
      <w:r w:rsidR="007E2336">
        <w:rPr>
          <w:rFonts w:ascii="Times New Roman" w:hAnsi="Times New Roman" w:cs="Times New Roman"/>
          <w:sz w:val="24"/>
          <w:szCs w:val="24"/>
        </w:rPr>
        <w:t xml:space="preserve">for metabolomics analysis at weeks 2 and 6 in </w:t>
      </w:r>
      <w:r w:rsidR="000F3EF3">
        <w:rPr>
          <w:rFonts w:ascii="Times New Roman" w:hAnsi="Times New Roman" w:cs="Times New Roman"/>
          <w:sz w:val="24"/>
          <w:szCs w:val="24"/>
        </w:rPr>
        <w:t>Sep19 experiment</w:t>
      </w:r>
      <w:r w:rsidR="007E2336">
        <w:rPr>
          <w:rFonts w:ascii="Times New Roman" w:hAnsi="Times New Roman" w:cs="Times New Roman"/>
          <w:sz w:val="24"/>
          <w:szCs w:val="24"/>
        </w:rPr>
        <w:t xml:space="preserve">. </w:t>
      </w:r>
      <w:r w:rsidR="00386DAA">
        <w:rPr>
          <w:rFonts w:ascii="Times New Roman" w:hAnsi="Times New Roman" w:cs="Times New Roman"/>
          <w:sz w:val="24"/>
          <w:szCs w:val="24"/>
        </w:rPr>
        <w:t xml:space="preserve">Since the fecal sample collection timing varied slightly between the experiments, it was realigned and labeled as </w:t>
      </w:r>
      <w:r w:rsidR="004468A3">
        <w:rPr>
          <w:rFonts w:ascii="Times New Roman" w:hAnsi="Times New Roman" w:cs="Times New Roman"/>
          <w:sz w:val="24"/>
          <w:szCs w:val="24"/>
        </w:rPr>
        <w:t>baseline (</w:t>
      </w:r>
      <w:r w:rsidR="00021E8A">
        <w:rPr>
          <w:rFonts w:ascii="Times New Roman" w:hAnsi="Times New Roman" w:cs="Times New Roman"/>
          <w:sz w:val="24"/>
          <w:szCs w:val="24"/>
        </w:rPr>
        <w:t xml:space="preserve">end of the equalization period, i.e., </w:t>
      </w:r>
      <w:r w:rsidR="004468A3">
        <w:rPr>
          <w:rFonts w:ascii="Times New Roman" w:hAnsi="Times New Roman" w:cs="Times New Roman"/>
          <w:sz w:val="24"/>
          <w:szCs w:val="24"/>
        </w:rPr>
        <w:t xml:space="preserve">Week 0), </w:t>
      </w:r>
      <w:r w:rsidR="00386DAA">
        <w:rPr>
          <w:rFonts w:ascii="Times New Roman" w:hAnsi="Times New Roman" w:cs="Times New Roman"/>
          <w:sz w:val="24"/>
          <w:szCs w:val="24"/>
        </w:rPr>
        <w:t>early (weeks</w:t>
      </w:r>
      <w:r w:rsidR="00021E8A">
        <w:rPr>
          <w:rFonts w:ascii="Times New Roman" w:hAnsi="Times New Roman" w:cs="Times New Roman"/>
          <w:sz w:val="24"/>
          <w:szCs w:val="24"/>
        </w:rPr>
        <w:t xml:space="preserve"> </w:t>
      </w:r>
      <w:r w:rsidR="004468A3">
        <w:rPr>
          <w:rFonts w:ascii="Times New Roman" w:hAnsi="Times New Roman" w:cs="Times New Roman"/>
          <w:sz w:val="24"/>
          <w:szCs w:val="24"/>
        </w:rPr>
        <w:t>1</w:t>
      </w:r>
      <w:r w:rsidR="00386DAA">
        <w:rPr>
          <w:rFonts w:ascii="Times New Roman" w:hAnsi="Times New Roman" w:cs="Times New Roman"/>
          <w:sz w:val="24"/>
          <w:szCs w:val="24"/>
        </w:rPr>
        <w:t xml:space="preserve"> </w:t>
      </w:r>
      <w:r w:rsidR="00021E8A">
        <w:rPr>
          <w:rFonts w:ascii="Times New Roman" w:hAnsi="Times New Roman" w:cs="Times New Roman"/>
          <w:sz w:val="24"/>
          <w:szCs w:val="24"/>
        </w:rPr>
        <w:t>through</w:t>
      </w:r>
      <w:r w:rsidR="00386DAA">
        <w:rPr>
          <w:rFonts w:ascii="Times New Roman" w:hAnsi="Times New Roman" w:cs="Times New Roman"/>
          <w:sz w:val="24"/>
          <w:szCs w:val="24"/>
        </w:rPr>
        <w:t xml:space="preserve"> 2) or late (weeks 4 through 8) timepoints. </w:t>
      </w:r>
      <w:del w:id="121" w:author="Sargsyan, Davit [JRDUS]" w:date="2023-07-31T10:35:00Z">
        <w:r w:rsidR="00021E8A" w:rsidDel="00A14B05">
          <w:rPr>
            <w:rFonts w:ascii="Times New Roman" w:hAnsi="Times New Roman" w:cs="Times New Roman"/>
            <w:sz w:val="24"/>
            <w:szCs w:val="24"/>
          </w:rPr>
          <w:delText>Fecal</w:delText>
        </w:r>
        <w:r w:rsidR="00C0022D" w:rsidRPr="00C0022D" w:rsidDel="00A14B05">
          <w:rPr>
            <w:rFonts w:ascii="Times New Roman" w:hAnsi="Times New Roman" w:cs="Times New Roman"/>
            <w:sz w:val="24"/>
            <w:szCs w:val="24"/>
          </w:rPr>
          <w:delText xml:space="preserve"> samples were snap frozen in liquid nitrogen and stored at -80</w:delText>
        </w:r>
        <w:r w:rsidR="00C0022D" w:rsidRPr="00B764A5" w:rsidDel="00A14B05">
          <w:rPr>
            <w:rFonts w:ascii="Times New Roman" w:hAnsi="Times New Roman" w:cs="Times New Roman"/>
            <w:sz w:val="24"/>
            <w:szCs w:val="24"/>
            <w:vertAlign w:val="superscript"/>
          </w:rPr>
          <w:delText>o</w:delText>
        </w:r>
        <w:r w:rsidR="00C0022D" w:rsidRPr="00C0022D" w:rsidDel="00A14B05">
          <w:rPr>
            <w:rFonts w:ascii="Times New Roman" w:hAnsi="Times New Roman" w:cs="Times New Roman"/>
            <w:sz w:val="24"/>
            <w:szCs w:val="24"/>
          </w:rPr>
          <w:delText>C for 16</w:delText>
        </w:r>
        <w:r w:rsidR="00B764A5" w:rsidDel="00A14B05">
          <w:rPr>
            <w:rFonts w:ascii="Times New Roman" w:hAnsi="Times New Roman" w:cs="Times New Roman"/>
            <w:sz w:val="24"/>
            <w:szCs w:val="24"/>
          </w:rPr>
          <w:delText>S</w:delText>
        </w:r>
        <w:r w:rsidR="00C0022D" w:rsidRPr="00C0022D" w:rsidDel="00A14B05">
          <w:rPr>
            <w:rFonts w:ascii="Times New Roman" w:hAnsi="Times New Roman" w:cs="Times New Roman"/>
            <w:sz w:val="24"/>
            <w:szCs w:val="24"/>
          </w:rPr>
          <w:delText xml:space="preserve"> </w:delText>
        </w:r>
        <w:r w:rsidR="00822371" w:rsidDel="00A14B05">
          <w:rPr>
            <w:rFonts w:ascii="Times New Roman" w:hAnsi="Times New Roman" w:cs="Times New Roman"/>
            <w:sz w:val="24"/>
            <w:szCs w:val="24"/>
          </w:rPr>
          <w:delText>ribosomal RNA (</w:delText>
        </w:r>
        <w:r w:rsidR="00C0022D" w:rsidRPr="00C0022D" w:rsidDel="00A14B05">
          <w:rPr>
            <w:rFonts w:ascii="Times New Roman" w:hAnsi="Times New Roman" w:cs="Times New Roman"/>
            <w:sz w:val="24"/>
            <w:szCs w:val="24"/>
          </w:rPr>
          <w:delText>rRNA</w:delText>
        </w:r>
        <w:r w:rsidR="00822371" w:rsidDel="00A14B05">
          <w:rPr>
            <w:rFonts w:ascii="Times New Roman" w:hAnsi="Times New Roman" w:cs="Times New Roman"/>
            <w:sz w:val="24"/>
            <w:szCs w:val="24"/>
          </w:rPr>
          <w:delText>)</w:delText>
        </w:r>
        <w:r w:rsidR="00C0022D" w:rsidRPr="00C0022D" w:rsidDel="00A14B05">
          <w:rPr>
            <w:rFonts w:ascii="Times New Roman" w:hAnsi="Times New Roman" w:cs="Times New Roman"/>
            <w:sz w:val="24"/>
            <w:szCs w:val="24"/>
          </w:rPr>
          <w:delText xml:space="preserve"> sequencing and microbial metabolites analysis. </w:delText>
        </w:r>
      </w:del>
    </w:p>
    <w:p w14:paraId="14533DE6" w14:textId="2C3C11AA" w:rsidR="00C0022D" w:rsidRDefault="00C0022D" w:rsidP="00541DBD">
      <w:pPr>
        <w:rPr>
          <w:rFonts w:ascii="Times New Roman" w:hAnsi="Times New Roman" w:cs="Times New Roman"/>
          <w:sz w:val="24"/>
          <w:szCs w:val="24"/>
        </w:rPr>
      </w:pPr>
      <w:r w:rsidRPr="00C0022D">
        <w:rPr>
          <w:rFonts w:ascii="Times New Roman" w:hAnsi="Times New Roman" w:cs="Times New Roman"/>
          <w:sz w:val="24"/>
          <w:szCs w:val="24"/>
        </w:rPr>
        <w:t>All animal experiments were conducted under the animal protocol approved by the Institutional Animal Care and Use Committee (IACUC) of Rutgers University.</w:t>
      </w:r>
    </w:p>
    <w:p w14:paraId="34B4075E" w14:textId="37471EFC" w:rsidR="00C0022D" w:rsidRDefault="00C0022D" w:rsidP="00A43D9D">
      <w:pPr>
        <w:pStyle w:val="Heading2"/>
      </w:pPr>
      <w:bookmarkStart w:id="122" w:name="_Toc141697074"/>
      <w:r>
        <w:t xml:space="preserve">2.2 </w:t>
      </w:r>
      <w:r w:rsidRPr="00C0022D">
        <w:t>16</w:t>
      </w:r>
      <w:r w:rsidR="00BD0E55">
        <w:t>S</w:t>
      </w:r>
      <w:r w:rsidRPr="00C0022D">
        <w:t xml:space="preserve"> ribosomal RNA gene sequencing and analysis</w:t>
      </w:r>
      <w:bookmarkEnd w:id="122"/>
    </w:p>
    <w:p w14:paraId="3C26E005" w14:textId="5246427F"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Bacterial </w:t>
      </w:r>
      <w:proofErr w:type="gramStart"/>
      <w:r w:rsidRPr="00C0022D">
        <w:rPr>
          <w:rFonts w:ascii="Times New Roman" w:hAnsi="Times New Roman" w:cs="Times New Roman"/>
          <w:sz w:val="24"/>
          <w:szCs w:val="24"/>
        </w:rPr>
        <w:t>DNA</w:t>
      </w:r>
      <w:proofErr w:type="gramEnd"/>
      <w:r w:rsidRPr="00C0022D">
        <w:rPr>
          <w:rFonts w:ascii="Times New Roman" w:hAnsi="Times New Roman" w:cs="Times New Roman"/>
          <w:sz w:val="24"/>
          <w:szCs w:val="24"/>
        </w:rPr>
        <w:t xml:space="preserve"> were extracted using </w:t>
      </w:r>
      <w:proofErr w:type="spellStart"/>
      <w:r w:rsidRPr="00885C35">
        <w:rPr>
          <w:rFonts w:ascii="Times New Roman" w:hAnsi="Times New Roman" w:cs="Times New Roman"/>
          <w:i/>
          <w:iCs/>
          <w:sz w:val="24"/>
          <w:szCs w:val="24"/>
        </w:rPr>
        <w:t>PowerSoil</w:t>
      </w:r>
      <w:proofErr w:type="spellEnd"/>
      <w:r w:rsidRPr="00885C35">
        <w:rPr>
          <w:rFonts w:ascii="Times New Roman" w:hAnsi="Times New Roman" w:cs="Times New Roman"/>
          <w:i/>
          <w:iCs/>
          <w:sz w:val="24"/>
          <w:szCs w:val="24"/>
        </w:rPr>
        <w:t xml:space="preserve"> DNA Isolation Kit </w:t>
      </w:r>
      <w:r w:rsidRPr="00C0022D">
        <w:rPr>
          <w:rFonts w:ascii="Times New Roman" w:hAnsi="Times New Roman" w:cs="Times New Roman"/>
          <w:sz w:val="24"/>
          <w:szCs w:val="24"/>
        </w:rPr>
        <w:t xml:space="preserve">(QIAGEN). PCR amplification of the 16S rRNA genes were carried out using PCR primers specific for the V4 region (Table 1) </w:t>
      </w:r>
      <w:r w:rsidR="00E009FB">
        <w:rPr>
          <w:rFonts w:ascii="Times New Roman" w:hAnsi="Times New Roman" w:cs="Times New Roman"/>
          <w:sz w:val="24"/>
          <w:szCs w:val="24"/>
        </w:rPr>
        <w:fldChar w:fldCharType="begin">
          <w:fldData xml:space="preserve">PEVuZE5vdGU+PENpdGU+PEF1dGhvcj5BcHByaWxsPC9BdXRob3I+PFllYXI+MjAxNTwvWWVhcj48
UmVjTnVtPjIyMTwvUmVjTnVtPjxEaXNwbGF5VGV4dD5bMzgtNDRdPC9EaXNwbGF5VGV4dD48cmVj
b3JkPjxyZWMtbnVtYmVyPjIyMTwvcmVjLW51bWJlcj48Zm9yZWlnbi1rZXlzPjxrZXkgYXBwPSJF
TiIgZGItaWQ9InA1eDAyejIyanN0YWF2ZXpzMm9wdGZwdHZ4ZHY5cGFkcGZ0NSIgdGltZXN0YW1w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PjxhbHQtdGl0bGU+QXF1YXQgTWljcm9iIEVjb2w8L2FsdC10aXRsZT48L3RpdGxlcz48cGFnZXM+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PEVuZE5vdGU+PENpdGU+PEF1dGhvcj5BcHByaWxsPC9BdXRob3I+PFllYXI+MjAxNTwvWWVhcj48
UmVjTnVtPjIyMTwvUmVjTnVtPjxEaXNwbGF5VGV4dD5bMzgtNDRdPC9EaXNwbGF5VGV4dD48cmVj
b3JkPjxyZWMtbnVtYmVyPjIyMTwvcmVjLW51bWJlcj48Zm9yZWlnbi1rZXlzPjxrZXkgYXBwPSJF
TiIgZGItaWQ9InA1eDAyejIyanN0YWF2ZXpzMm9wdGZwdHZ4ZHY5cGFkcGZ0NSIgdGltZXN0YW1w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PjxhbHQtdGl0bGU+QXF1YXQgTWljcm9iIEVjb2w8L2FsdC10aXRsZT48L3RpdGxlcz48cGFnZXM+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E713A5">
        <w:rPr>
          <w:rFonts w:ascii="Times New Roman" w:hAnsi="Times New Roman" w:cs="Times New Roman"/>
          <w:noProof/>
          <w:sz w:val="24"/>
          <w:szCs w:val="24"/>
        </w:rPr>
        <w:t>[38-44]</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w:t>
      </w:r>
      <w:r>
        <w:rPr>
          <w:rFonts w:ascii="Times New Roman" w:hAnsi="Times New Roman" w:cs="Times New Roman"/>
          <w:sz w:val="24"/>
          <w:szCs w:val="24"/>
        </w:rPr>
        <w:t xml:space="preserve"> </w:t>
      </w:r>
      <w:r w:rsidRPr="00C0022D">
        <w:rPr>
          <w:rFonts w:ascii="Times New Roman" w:hAnsi="Times New Roman" w:cs="Times New Roman"/>
          <w:sz w:val="24"/>
          <w:szCs w:val="24"/>
        </w:rPr>
        <w:t xml:space="preserve">Indexed amplicons were pooled and sequenced on </w:t>
      </w:r>
      <w:proofErr w:type="spellStart"/>
      <w:r w:rsidRPr="00822371">
        <w:rPr>
          <w:rFonts w:ascii="Times New Roman" w:hAnsi="Times New Roman" w:cs="Times New Roman"/>
          <w:i/>
          <w:iCs/>
          <w:sz w:val="24"/>
          <w:szCs w:val="24"/>
        </w:rPr>
        <w:t>MiSeq</w:t>
      </w:r>
      <w:proofErr w:type="spellEnd"/>
      <w:r w:rsidRPr="00C0022D">
        <w:rPr>
          <w:rFonts w:ascii="Times New Roman" w:hAnsi="Times New Roman" w:cs="Times New Roman"/>
          <w:sz w:val="24"/>
          <w:szCs w:val="24"/>
        </w:rPr>
        <w:t xml:space="preserve"> (Illumina) yielding at least 8,000 300 base pair (bp) pair-ended reads. Microbial operational taxonomic units (OTUs) and their taxonomic assignments were analyzed using </w:t>
      </w:r>
      <w:r w:rsidR="0073615E" w:rsidRPr="0073615E">
        <w:rPr>
          <w:rFonts w:ascii="Times New Roman" w:hAnsi="Times New Roman" w:cs="Times New Roman"/>
          <w:sz w:val="24"/>
          <w:szCs w:val="24"/>
        </w:rPr>
        <w:t>Quantitative Insights Into Microbial Ecology</w:t>
      </w:r>
      <w:r w:rsidR="0073615E">
        <w:rPr>
          <w:rFonts w:ascii="Times New Roman" w:hAnsi="Times New Roman" w:cs="Times New Roman"/>
          <w:sz w:val="24"/>
          <w:szCs w:val="24"/>
        </w:rPr>
        <w:t xml:space="preserve"> (</w:t>
      </w:r>
      <w:r w:rsidRPr="00C0022D">
        <w:rPr>
          <w:rFonts w:ascii="Times New Roman" w:hAnsi="Times New Roman" w:cs="Times New Roman"/>
          <w:sz w:val="24"/>
          <w:szCs w:val="24"/>
        </w:rPr>
        <w:t>QIIME2</w:t>
      </w:r>
      <w:r w:rsidR="0073615E">
        <w:rPr>
          <w:rFonts w:ascii="Times New Roman" w:hAnsi="Times New Roman" w:cs="Times New Roman"/>
          <w:sz w:val="24"/>
          <w:szCs w:val="24"/>
        </w:rPr>
        <w:t>) bioinformatic pipeline</w:t>
      </w:r>
      <w:r w:rsidR="002D0A9D">
        <w:rPr>
          <w:rFonts w:ascii="Times New Roman" w:hAnsi="Times New Roman" w:cs="Times New Roman"/>
          <w:sz w:val="24"/>
          <w:szCs w:val="24"/>
        </w:rPr>
        <w:t xml:space="preserve"> </w:t>
      </w:r>
      <w:r w:rsidR="003C3E83">
        <w:rPr>
          <w:rFonts w:ascii="Times New Roman" w:hAnsi="Times New Roman" w:cs="Times New Roman"/>
          <w:sz w:val="24"/>
          <w:szCs w:val="24"/>
        </w:rPr>
        <w:fldChar w:fldCharType="begin">
          <w:fldData xml:space="preserve">PEVuZE5vdGU+PENpdGU+PEF1dGhvcj5Cb2x5ZW48L0F1dGhvcj48WWVhcj4yMDE5PC9ZZWFyPjxS
ZWNOdW0+MjY0PC9SZWNOdW0+PERpc3BsYXlUZXh0Pls0NSwgNDZdPC9EaXNwbGF5VGV4dD48cmVj
b3JkPjxyZWMtbnVtYmVyPjI2NDwvcmVjLW51bWJlcj48Zm9yZWlnbi1rZXlzPjxrZXkgYXBwPSJF
TiIgZGItaWQ9InA1eDAyejIyanN0YWF2ZXpzMm9wdGZwdHZ4ZHY5cGFkcGZ0NSIgdGltZXN0YW1w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LXRpdGxlPjwvdGl0bGVzPjxwYWdlcz44NTItODU3PC9wYWdlcz48dm9sdW1lPjM3PC92b2x1bWU+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PEVuZE5vdGU+PENpdGU+PEF1dGhvcj5Cb2x5ZW48L0F1dGhvcj48WWVhcj4yMDE5PC9ZZWFyPjxS
ZWNOdW0+MjY0PC9SZWNOdW0+PERpc3BsYXlUZXh0Pls0NSwgNDZdPC9EaXNwbGF5VGV4dD48cmVj
b3JkPjxyZWMtbnVtYmVyPjI2NDwvcmVjLW51bWJlcj48Zm9yZWlnbi1rZXlzPjxrZXkgYXBwPSJF
TiIgZGItaWQ9InA1eDAyejIyanN0YWF2ZXpzMm9wdGZwdHZ4ZHY5cGFkcGZ0NSIgdGltZXN0YW1w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LXRpdGxlPjwvdGl0bGVzPjxwYWdlcz44NTItODU3PC9wYWdlcz48dm9sdW1lPjM3PC92b2x1bWU+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3C3E83">
        <w:rPr>
          <w:rFonts w:ascii="Times New Roman" w:hAnsi="Times New Roman" w:cs="Times New Roman"/>
          <w:sz w:val="24"/>
          <w:szCs w:val="24"/>
        </w:rPr>
      </w:r>
      <w:r w:rsidR="003C3E83">
        <w:rPr>
          <w:rFonts w:ascii="Times New Roman" w:hAnsi="Times New Roman" w:cs="Times New Roman"/>
          <w:sz w:val="24"/>
          <w:szCs w:val="24"/>
        </w:rPr>
        <w:fldChar w:fldCharType="separate"/>
      </w:r>
      <w:r w:rsidR="00E713A5">
        <w:rPr>
          <w:rFonts w:ascii="Times New Roman" w:hAnsi="Times New Roman" w:cs="Times New Roman"/>
          <w:noProof/>
          <w:sz w:val="24"/>
          <w:szCs w:val="24"/>
        </w:rPr>
        <w:t>[45, 46]</w:t>
      </w:r>
      <w:r w:rsidR="003C3E83">
        <w:rPr>
          <w:rFonts w:ascii="Times New Roman" w:hAnsi="Times New Roman" w:cs="Times New Roman"/>
          <w:sz w:val="24"/>
          <w:szCs w:val="24"/>
        </w:rPr>
        <w:fldChar w:fldCharType="end"/>
      </w:r>
      <w:r w:rsidRPr="00C0022D">
        <w:rPr>
          <w:rFonts w:ascii="Times New Roman" w:hAnsi="Times New Roman" w:cs="Times New Roman"/>
          <w:sz w:val="24"/>
          <w:szCs w:val="24"/>
        </w:rPr>
        <w:t xml:space="preserve"> and Divisive Amplicon Denoising Algorithm 2 (DADA2</w:t>
      </w:r>
      <w:r w:rsidR="005C4C32">
        <w:rPr>
          <w:rFonts w:ascii="Times New Roman" w:hAnsi="Times New Roman" w:cs="Times New Roman"/>
          <w:sz w:val="24"/>
          <w:szCs w:val="24"/>
        </w:rPr>
        <w:t xml:space="preserve"> version </w:t>
      </w:r>
      <w:r w:rsidR="005C4C32" w:rsidRPr="00C0022D">
        <w:rPr>
          <w:rFonts w:ascii="Times New Roman" w:hAnsi="Times New Roman" w:cs="Times New Roman"/>
          <w:sz w:val="24"/>
          <w:szCs w:val="24"/>
        </w:rPr>
        <w:t>1.16</w:t>
      </w:r>
      <w:r w:rsidRPr="00C0022D">
        <w:rPr>
          <w:rFonts w:ascii="Times New Roman" w:hAnsi="Times New Roman" w:cs="Times New Roman"/>
          <w:sz w:val="24"/>
          <w:szCs w:val="24"/>
        </w:rPr>
        <w:t>)</w:t>
      </w:r>
      <w:r w:rsidR="0073615E">
        <w:rPr>
          <w:rFonts w:ascii="Times New Roman" w:hAnsi="Times New Roman" w:cs="Times New Roman"/>
          <w:sz w:val="24"/>
          <w:szCs w:val="24"/>
        </w:rPr>
        <w:t xml:space="preserve"> </w:t>
      </w:r>
      <w:r w:rsidR="0073615E" w:rsidRPr="005C4C32">
        <w:rPr>
          <w:rFonts w:ascii="Times New Roman" w:hAnsi="Times New Roman" w:cs="Times New Roman"/>
          <w:i/>
          <w:iCs/>
          <w:sz w:val="24"/>
          <w:szCs w:val="24"/>
        </w:rPr>
        <w:t>R</w:t>
      </w:r>
      <w:r w:rsidR="0073615E" w:rsidRPr="00C0022D">
        <w:rPr>
          <w:rFonts w:ascii="Times New Roman" w:hAnsi="Times New Roman" w:cs="Times New Roman"/>
          <w:sz w:val="24"/>
          <w:szCs w:val="24"/>
        </w:rPr>
        <w:t xml:space="preserve"> package</w:t>
      </w:r>
      <w:r w:rsidRPr="00C0022D">
        <w:rPr>
          <w:rFonts w:ascii="Times New Roman" w:hAnsi="Times New Roman" w:cs="Times New Roman"/>
          <w:sz w:val="24"/>
          <w:szCs w:val="24"/>
        </w:rPr>
        <w:t xml:space="preserve"> </w:t>
      </w:r>
      <w:r w:rsidR="002D0A9D">
        <w:rPr>
          <w:rFonts w:ascii="Times New Roman" w:hAnsi="Times New Roman" w:cs="Times New Roman"/>
          <w:sz w:val="24"/>
          <w:szCs w:val="24"/>
        </w:rPr>
        <w:fldChar w:fldCharType="begin">
          <w:fldData xml:space="preserve">PEVuZE5vdGU+PENpdGU+PEF1dGhvcj5DYWxsYWhhbjwvQXV0aG9yPjxZZWFyPjIwMTY8L1llYXI+
PFJlY051bT4yNjI8L1JlY051bT48RGlzcGxheVRleHQ+WzQ3XTwvRGlzcGxheVRleHQ+PHJlY29y
ZD48cmVjLW51bWJlcj4yNjI8L3JlYy1udW1iZXI+PGZvcmVpZ24ta2V5cz48a2V5IGFwcD0iRU4i
IGRiLWlkPSJwNXgwMnoyMmpzdGFhdmV6czJvcHRmcHR2eGR2OXBhZHBmdDUiIHRpbWVzdGFtcD0i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aXRsZT48L3RpdGxlcz48cGFnZXM+NTgxLTM8L3BhZ2VzPjx2b2x1bWU+MTM8L3ZvbHVtZT48bnVt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PEVuZE5vdGU+PENpdGU+PEF1dGhvcj5DYWxsYWhhbjwvQXV0aG9yPjxZZWFyPjIwMTY8L1llYXI+
PFJlY051bT4yNjI8L1JlY051bT48RGlzcGxheVRleHQ+WzQ3XTwvRGlzcGxheVRleHQ+PHJlY29y
ZD48cmVjLW51bWJlcj4yNjI8L3JlYy1udW1iZXI+PGZvcmVpZ24ta2V5cz48a2V5IGFwcD0iRU4i
IGRiLWlkPSJwNXgwMnoyMmpzdGFhdmV6czJvcHRmcHR2eGR2OXBhZHBmdDUiIHRpbWVzdGFtcD0i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aXRsZT48L3RpdGxlcz48cGFnZXM+NTgxLTM8L3BhZ2VzPjx2b2x1bWU+MTM8L3ZvbHVtZT48bnVt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2D0A9D">
        <w:rPr>
          <w:rFonts w:ascii="Times New Roman" w:hAnsi="Times New Roman" w:cs="Times New Roman"/>
          <w:sz w:val="24"/>
          <w:szCs w:val="24"/>
        </w:rPr>
      </w:r>
      <w:r w:rsidR="002D0A9D">
        <w:rPr>
          <w:rFonts w:ascii="Times New Roman" w:hAnsi="Times New Roman" w:cs="Times New Roman"/>
          <w:sz w:val="24"/>
          <w:szCs w:val="24"/>
        </w:rPr>
        <w:fldChar w:fldCharType="separate"/>
      </w:r>
      <w:r w:rsidR="00E713A5">
        <w:rPr>
          <w:rFonts w:ascii="Times New Roman" w:hAnsi="Times New Roman" w:cs="Times New Roman"/>
          <w:noProof/>
          <w:sz w:val="24"/>
          <w:szCs w:val="24"/>
        </w:rPr>
        <w:t>[47]</w:t>
      </w:r>
      <w:r w:rsidR="002D0A9D">
        <w:rPr>
          <w:rFonts w:ascii="Times New Roman" w:hAnsi="Times New Roman" w:cs="Times New Roman"/>
          <w:sz w:val="24"/>
          <w:szCs w:val="24"/>
        </w:rPr>
        <w:fldChar w:fldCharType="end"/>
      </w:r>
      <w:r w:rsidRPr="00C0022D">
        <w:rPr>
          <w:rFonts w:ascii="Times New Roman" w:hAnsi="Times New Roman" w:cs="Times New Roman"/>
          <w:sz w:val="24"/>
          <w:szCs w:val="24"/>
        </w:rPr>
        <w:t xml:space="preserve">. </w:t>
      </w:r>
    </w:p>
    <w:p w14:paraId="3A6CFC47" w14:textId="52BE35F1" w:rsidR="00C0022D" w:rsidRPr="00C0022D" w:rsidRDefault="00C0022D" w:rsidP="00C0022D">
      <w:pPr>
        <w:rPr>
          <w:rFonts w:ascii="Times New Roman" w:hAnsi="Times New Roman" w:cs="Times New Roman"/>
          <w:sz w:val="24"/>
          <w:szCs w:val="24"/>
        </w:rPr>
      </w:pPr>
      <w:r w:rsidRPr="00F8367B">
        <w:rPr>
          <w:rFonts w:ascii="Times New Roman" w:hAnsi="Times New Roman" w:cs="Times New Roman"/>
          <w:i/>
          <w:iCs/>
          <w:sz w:val="24"/>
          <w:szCs w:val="24"/>
          <w:rPrChange w:id="123" w:author="Sargsyan, Davit [JRDUS]" w:date="2023-07-31T10:38:00Z">
            <w:rPr>
              <w:rFonts w:ascii="Times New Roman" w:hAnsi="Times New Roman" w:cs="Times New Roman"/>
              <w:sz w:val="24"/>
              <w:szCs w:val="24"/>
            </w:rPr>
          </w:rPrChange>
        </w:rPr>
        <w:t>QIIME2</w:t>
      </w:r>
      <w:r w:rsidRPr="00C0022D">
        <w:rPr>
          <w:rFonts w:ascii="Times New Roman" w:hAnsi="Times New Roman" w:cs="Times New Roman"/>
          <w:sz w:val="24"/>
          <w:szCs w:val="24"/>
        </w:rPr>
        <w:t xml:space="preserve"> mapped reference at 97% similarity against representative sequences of 97% OTU in SILVA</w:t>
      </w:r>
      <w:r w:rsidR="003B36F4" w:rsidRPr="00C0022D">
        <w:rPr>
          <w:rFonts w:ascii="Times New Roman" w:hAnsi="Times New Roman" w:cs="Times New Roman"/>
          <w:sz w:val="24"/>
          <w:szCs w:val="24"/>
        </w:rPr>
        <w:t xml:space="preserve">, </w:t>
      </w:r>
      <w:r w:rsidR="003B36F4">
        <w:rPr>
          <w:rFonts w:ascii="Times New Roman" w:hAnsi="Times New Roman" w:cs="Times New Roman"/>
          <w:sz w:val="24"/>
          <w:szCs w:val="24"/>
        </w:rPr>
        <w:t>a high quality rRNA database</w:t>
      </w:r>
      <w:r w:rsidR="00E009FB">
        <w:rPr>
          <w:rFonts w:ascii="Times New Roman" w:hAnsi="Times New Roman" w:cs="Times New Roman"/>
          <w:sz w:val="24"/>
          <w:szCs w:val="24"/>
        </w:rPr>
        <w:t xml:space="preserve"> </w:t>
      </w:r>
      <w:r w:rsidR="00E009FB">
        <w:rPr>
          <w:rFonts w:ascii="Times New Roman" w:hAnsi="Times New Roman" w:cs="Times New Roman"/>
          <w:sz w:val="24"/>
          <w:szCs w:val="24"/>
        </w:rPr>
        <w:fldChar w:fldCharType="begin"/>
      </w:r>
      <w:r w:rsidR="00E713A5">
        <w:rPr>
          <w:rFonts w:ascii="Times New Roman" w:hAnsi="Times New Roman" w:cs="Times New Roman"/>
          <w:sz w:val="24"/>
          <w:szCs w:val="24"/>
        </w:rPr>
        <w:instrText xml:space="preserve"> ADDIN EN.CITE &lt;EndNote&gt;&lt;Cite&gt;&lt;Author&gt;Yilmaz&lt;/Author&gt;&lt;Year&gt;2014&lt;/Year&gt;&lt;RecNum&gt;228&lt;/RecNum&gt;&lt;DisplayText&gt;[48]&lt;/DisplayText&gt;&lt;record&gt;&lt;rec-number&gt;228&lt;/rec-number&gt;&lt;foreign-keys&gt;&lt;key app="EN" db-id="p5x02z22jstaavezs2optfptvxdv9padpft5" timestamp="1674511025"&gt;228&lt;/key&gt;&lt;/foreign-keys&gt;&lt;ref-type name="Journal Article"&gt;17&lt;/ref-type&gt;&lt;contributors&gt;&lt;authors&gt;&lt;author&gt;Yilmaz, P.&lt;/author&gt;&lt;author&gt;Parfrey, L. W.&lt;/author&gt;&lt;author&gt;Yarza, P.&lt;/author&gt;&lt;author&gt;Gerken, J.&lt;/author&gt;&lt;author&gt;Pruesse, E.&lt;/author&gt;&lt;author&gt;Quast, C.&lt;/author&gt;&lt;author&gt;Schweer, T.&lt;/author&gt;&lt;author&gt;Peplies, J.&lt;/author&gt;&lt;author&gt;Ludwig, W.&lt;/author&gt;&lt;author&gt;Glockner, F. O.&lt;/author&gt;&lt;/authors&gt;&lt;/contributors&gt;&lt;auth-address&gt;Max Planck Inst Marine Microbiol, Microbial Genom &amp;amp; Bioinformat Res Grp, D-28359 Bremen, Germany&amp;#xD;Univ British Columbia, Dept Bot, Vancouver, BC V6T 1Z4, Canada&amp;#xD;Univ British Columbia, Dept Zool, Vancouver, BC V6T 1Z4, Canada&amp;#xD;Ribocon GmbH, D-28359 Bremen, Germany&amp;#xD;Jacobs Univ Bremen gGmbH, Sch Sci &amp;amp; Engn, D-28759 Bremen, Germany&amp;#xD;Tech Univ Munich, Lehrstuhl Mikrobiol, D-853530 Freising Weihenstephan, Germany&lt;/auth-address&gt;&lt;titles&gt;&lt;title&gt;The SILVA and &amp;quot;All-species Living Tree Project (LTP)&amp;quot; taxonomic frameworks&lt;/title&gt;&lt;secondary-title&gt;Nucleic Acids Research&lt;/secondary-title&gt;&lt;alt-title&gt;Nucleic Acids Res&lt;/alt-title&gt;&lt;/titles&gt;&lt;pages&gt;D643-D648&lt;/pages&gt;&lt;volume&gt;42&lt;/volume&gt;&lt;number&gt;D1&lt;/number&gt;&lt;keywords&gt;&lt;keyword&gt;ribosomal-rna sequences&lt;/keyword&gt;&lt;keyword&gt;diversity&lt;/keyword&gt;&lt;keyword&gt;classification&lt;/keyword&gt;&lt;keyword&gt;nomenclature&lt;/keyword&gt;&lt;keyword&gt;eukaryotes&lt;/keyword&gt;&lt;keyword&gt;lineages&lt;/keyword&gt;&lt;keyword&gt;ecology&lt;/keyword&gt;&lt;keyword&gt;time&lt;/keyword&gt;&lt;/keywords&gt;&lt;dates&gt;&lt;year&gt;2014&lt;/year&gt;&lt;pub-dates&gt;&lt;date&gt;Jan&lt;/date&gt;&lt;/pub-dates&gt;&lt;/dates&gt;&lt;isbn&gt;0305-1048&lt;/isbn&gt;&lt;accession-num&gt;WOS:000331139800094&lt;/accession-num&gt;&lt;urls&gt;&lt;related-urls&gt;&lt;url&gt;&amp;lt;Go to ISI&amp;gt;://WOS:000331139800094&lt;/url&gt;&lt;/related-urls&gt;&lt;/urls&gt;&lt;electronic-resource-num&gt;10.1093/nar/gkt1209&lt;/electronic-resource-num&gt;&lt;language&gt;English&lt;/language&gt;&lt;/record&gt;&lt;/Cite&gt;&lt;/EndNote&gt;</w:instrText>
      </w:r>
      <w:r w:rsidR="00E009FB">
        <w:rPr>
          <w:rFonts w:ascii="Times New Roman" w:hAnsi="Times New Roman" w:cs="Times New Roman"/>
          <w:sz w:val="24"/>
          <w:szCs w:val="24"/>
        </w:rPr>
        <w:fldChar w:fldCharType="separate"/>
      </w:r>
      <w:r w:rsidR="00E713A5">
        <w:rPr>
          <w:rFonts w:ascii="Times New Roman" w:hAnsi="Times New Roman" w:cs="Times New Roman"/>
          <w:noProof/>
          <w:sz w:val="24"/>
          <w:szCs w:val="24"/>
        </w:rPr>
        <w:t>[48]</w:t>
      </w:r>
      <w:r w:rsidR="00E009FB">
        <w:rPr>
          <w:rFonts w:ascii="Times New Roman" w:hAnsi="Times New Roman" w:cs="Times New Roman"/>
          <w:sz w:val="24"/>
          <w:szCs w:val="24"/>
        </w:rPr>
        <w:fldChar w:fldCharType="end"/>
      </w:r>
      <w:r w:rsidR="003B36F4">
        <w:rPr>
          <w:rFonts w:ascii="Times New Roman" w:hAnsi="Times New Roman" w:cs="Times New Roman"/>
          <w:sz w:val="24"/>
          <w:szCs w:val="24"/>
        </w:rPr>
        <w:t xml:space="preserve">, </w:t>
      </w:r>
      <w:r w:rsidRPr="00C0022D">
        <w:rPr>
          <w:rFonts w:ascii="Times New Roman" w:hAnsi="Times New Roman" w:cs="Times New Roman"/>
          <w:sz w:val="24"/>
          <w:szCs w:val="24"/>
        </w:rPr>
        <w:t>follow</w:t>
      </w:r>
      <w:r w:rsidR="005C4C32">
        <w:rPr>
          <w:rFonts w:ascii="Times New Roman" w:hAnsi="Times New Roman" w:cs="Times New Roman"/>
          <w:sz w:val="24"/>
          <w:szCs w:val="24"/>
        </w:rPr>
        <w:t>ed</w:t>
      </w:r>
      <w:r w:rsidRPr="00C0022D">
        <w:rPr>
          <w:rFonts w:ascii="Times New Roman" w:hAnsi="Times New Roman" w:cs="Times New Roman"/>
          <w:sz w:val="24"/>
          <w:szCs w:val="24"/>
        </w:rPr>
        <w:t xml:space="preserve"> by chimeric sequences remov</w:t>
      </w:r>
      <w:r w:rsidR="005C4C32">
        <w:rPr>
          <w:rFonts w:ascii="Times New Roman" w:hAnsi="Times New Roman" w:cs="Times New Roman"/>
          <w:sz w:val="24"/>
          <w:szCs w:val="24"/>
        </w:rPr>
        <w:t>al</w:t>
      </w:r>
      <w:r w:rsidRPr="00C0022D">
        <w:rPr>
          <w:rFonts w:ascii="Times New Roman" w:hAnsi="Times New Roman" w:cs="Times New Roman"/>
          <w:sz w:val="24"/>
          <w:szCs w:val="24"/>
        </w:rPr>
        <w:t xml:space="preserve"> from subsequent analyses </w:t>
      </w:r>
      <w:r w:rsidR="00E009FB">
        <w:rPr>
          <w:rFonts w:ascii="Times New Roman" w:hAnsi="Times New Roman" w:cs="Times New Roman"/>
          <w:sz w:val="24"/>
          <w:szCs w:val="24"/>
        </w:rPr>
        <w:fldChar w:fldCharType="begin">
          <w:fldData xml:space="preserve">PEVuZE5vdGU+PENpdGU+PEF1dGhvcj5DYXBvcmFzbzwvQXV0aG9yPjxZZWFyPjIwMTA8L1llYXI+
PFJlY051bT4yMjk8L1JlY051bT48RGlzcGxheVRleHQ+WzQ5XTwvRGlzcGxheVRleHQ+PHJlY29y
ZD48cmVjLW51bWJlcj4yMjk8L3JlYy1udW1iZXI+PGZvcmVpZ24ta2V5cz48a2V5IGFwcD0iRU4i
IGRiLWlkPSJwNXgwMnoyMmpzdGFhdmV6czJvcHRmcHR2eGR2OXBhZHBmdDUiIHRpbWVzdGFtcD0i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ZWNvbmRhcnktdGl0bGU+TmF0IE1ldGhvZHM8L3NlY29uZGFyeS10aXRsZT48L3RpdGxlcz48cGFn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=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PEVuZE5vdGU+PENpdGU+PEF1dGhvcj5DYXBvcmFzbzwvQXV0aG9yPjxZZWFyPjIwMTA8L1llYXI+
PFJlY051bT4yMjk8L1JlY051bT48RGlzcGxheVRleHQ+WzQ5XTwvRGlzcGxheVRleHQ+PHJlY29y
ZD48cmVjLW51bWJlcj4yMjk8L3JlYy1udW1iZXI+PGZvcmVpZ24ta2V5cz48a2V5IGFwcD0iRU4i
IGRiLWlkPSJwNXgwMnoyMmpzdGFhdmV6czJvcHRmcHR2eGR2OXBhZHBmdDUiIHRpbWVzdGFtcD0i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ZWNvbmRhcnktdGl0bGU+TmF0IE1ldGhvZHM8L3NlY29uZGFyeS10aXRsZT48L3RpdGxlcz48cGFn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=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E713A5">
        <w:rPr>
          <w:rFonts w:ascii="Times New Roman" w:hAnsi="Times New Roman" w:cs="Times New Roman"/>
          <w:noProof/>
          <w:sz w:val="24"/>
          <w:szCs w:val="24"/>
        </w:rPr>
        <w:t>[49]</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 Principle coordinates analysis (</w:t>
      </w:r>
      <w:proofErr w:type="spellStart"/>
      <w:r w:rsidRPr="00C0022D">
        <w:rPr>
          <w:rFonts w:ascii="Times New Roman" w:hAnsi="Times New Roman" w:cs="Times New Roman"/>
          <w:sz w:val="24"/>
          <w:szCs w:val="24"/>
        </w:rPr>
        <w:t>PCoA</w:t>
      </w:r>
      <w:proofErr w:type="spellEnd"/>
      <w:r w:rsidRPr="00C0022D">
        <w:rPr>
          <w:rFonts w:ascii="Times New Roman" w:hAnsi="Times New Roman" w:cs="Times New Roman"/>
          <w:sz w:val="24"/>
          <w:szCs w:val="24"/>
        </w:rPr>
        <w:t xml:space="preserve">) of unweighted </w:t>
      </w:r>
      <w:proofErr w:type="spellStart"/>
      <w:r w:rsidRPr="00C0022D">
        <w:rPr>
          <w:rFonts w:ascii="Times New Roman" w:hAnsi="Times New Roman" w:cs="Times New Roman"/>
          <w:sz w:val="24"/>
          <w:szCs w:val="24"/>
        </w:rPr>
        <w:t>UniFrac</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analysis</w:t>
      </w:r>
      <w:r w:rsidRPr="00C0022D">
        <w:rPr>
          <w:rFonts w:ascii="Times New Roman" w:hAnsi="Times New Roman" w:cs="Times New Roman"/>
          <w:sz w:val="24"/>
          <w:szCs w:val="24"/>
        </w:rPr>
        <w:t xml:space="preserve"> w</w:t>
      </w:r>
      <w:r w:rsidR="005C4C32">
        <w:rPr>
          <w:rFonts w:ascii="Times New Roman" w:hAnsi="Times New Roman" w:cs="Times New Roman"/>
          <w:sz w:val="24"/>
          <w:szCs w:val="24"/>
        </w:rPr>
        <w:t>as</w:t>
      </w:r>
      <w:r w:rsidRPr="00C0022D">
        <w:rPr>
          <w:rFonts w:ascii="Times New Roman" w:hAnsi="Times New Roman" w:cs="Times New Roman"/>
          <w:sz w:val="24"/>
          <w:szCs w:val="24"/>
        </w:rPr>
        <w:t xml:space="preserve"> performed to visualize similarity of microbial communities </w:t>
      </w:r>
      <w:r w:rsidR="005C4C32">
        <w:rPr>
          <w:rFonts w:ascii="Times New Roman" w:hAnsi="Times New Roman" w:cs="Times New Roman"/>
          <w:sz w:val="24"/>
          <w:szCs w:val="24"/>
        </w:rPr>
        <w:t>of the</w:t>
      </w:r>
      <w:r w:rsidRPr="00C0022D">
        <w:rPr>
          <w:rFonts w:ascii="Times New Roman" w:hAnsi="Times New Roman" w:cs="Times New Roman"/>
          <w:sz w:val="24"/>
          <w:szCs w:val="24"/>
        </w:rPr>
        <w:t xml:space="preserve"> sample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w:t>
      </w:r>
    </w:p>
    <w:p w14:paraId="02170F2E" w14:textId="7FA10CCF" w:rsidR="00C0022D" w:rsidRPr="00C0022D" w:rsidDel="00A461B9" w:rsidRDefault="00C0022D" w:rsidP="00A461B9">
      <w:pPr>
        <w:rPr>
          <w:moveFrom w:id="124" w:author="Sargsyan, Davit [JRDUS]" w:date="2023-07-31T10:45:00Z"/>
          <w:rFonts w:ascii="Times New Roman" w:hAnsi="Times New Roman" w:cs="Times New Roman"/>
          <w:sz w:val="24"/>
          <w:szCs w:val="24"/>
        </w:rPr>
      </w:pPr>
      <w:r w:rsidRPr="00F8367B">
        <w:rPr>
          <w:rFonts w:ascii="Times New Roman" w:hAnsi="Times New Roman" w:cs="Times New Roman"/>
          <w:i/>
          <w:iCs/>
          <w:sz w:val="24"/>
          <w:szCs w:val="24"/>
          <w:rPrChange w:id="125" w:author="Sargsyan, Davit [JRDUS]" w:date="2023-07-31T10:38:00Z">
            <w:rPr>
              <w:rFonts w:ascii="Times New Roman" w:hAnsi="Times New Roman" w:cs="Times New Roman"/>
              <w:sz w:val="24"/>
              <w:szCs w:val="24"/>
            </w:rPr>
          </w:rPrChange>
        </w:rPr>
        <w:t>DADA2</w:t>
      </w:r>
      <w:r w:rsidRPr="00C0022D">
        <w:rPr>
          <w:rFonts w:ascii="Times New Roman" w:hAnsi="Times New Roman" w:cs="Times New Roman"/>
          <w:sz w:val="24"/>
          <w:szCs w:val="24"/>
        </w:rPr>
        <w:t xml:space="preserve"> </w:t>
      </w:r>
      <w:r w:rsidR="00BD0E55" w:rsidRPr="00C0022D">
        <w:rPr>
          <w:rFonts w:ascii="Times New Roman" w:hAnsi="Times New Roman" w:cs="Times New Roman"/>
          <w:sz w:val="24"/>
          <w:szCs w:val="24"/>
        </w:rPr>
        <w:t>pipeline was</w:t>
      </w:r>
      <w:r w:rsidRPr="00C0022D">
        <w:rPr>
          <w:rFonts w:ascii="Times New Roman" w:hAnsi="Times New Roman" w:cs="Times New Roman"/>
          <w:sz w:val="24"/>
          <w:szCs w:val="24"/>
        </w:rPr>
        <w:t xml:space="preserve"> used to process </w:t>
      </w:r>
      <w:proofErr w:type="spellStart"/>
      <w:r w:rsidRPr="005C4C32">
        <w:rPr>
          <w:rFonts w:ascii="Times New Roman" w:hAnsi="Times New Roman" w:cs="Times New Roman"/>
          <w:i/>
          <w:iCs/>
          <w:sz w:val="24"/>
          <w:szCs w:val="24"/>
        </w:rPr>
        <w:t>FastQ</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 xml:space="preserve">sequence data </w:t>
      </w:r>
      <w:r w:rsidRPr="00C0022D">
        <w:rPr>
          <w:rFonts w:ascii="Times New Roman" w:hAnsi="Times New Roman" w:cs="Times New Roman"/>
          <w:sz w:val="24"/>
          <w:szCs w:val="24"/>
        </w:rPr>
        <w:t>file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containing pair-ended reads with average length of 300 base pairs (bp) into a </w:t>
      </w:r>
      <w:r w:rsidR="005C4C32" w:rsidRPr="00C0022D">
        <w:rPr>
          <w:rFonts w:ascii="Times New Roman" w:hAnsi="Times New Roman" w:cs="Times New Roman"/>
          <w:sz w:val="24"/>
          <w:szCs w:val="24"/>
        </w:rPr>
        <w:t>high-resolution</w:t>
      </w:r>
      <w:r w:rsidRPr="00C0022D">
        <w:rPr>
          <w:rFonts w:ascii="Times New Roman" w:hAnsi="Times New Roman" w:cs="Times New Roman"/>
          <w:sz w:val="24"/>
          <w:szCs w:val="24"/>
        </w:rPr>
        <w:t xml:space="preserve"> OTU table (i.e., amplicon sequencing </w:t>
      </w:r>
      <w:r w:rsidRPr="00C0022D">
        <w:rPr>
          <w:rFonts w:ascii="Times New Roman" w:hAnsi="Times New Roman" w:cs="Times New Roman"/>
          <w:sz w:val="24"/>
          <w:szCs w:val="24"/>
        </w:rPr>
        <w:lastRenderedPageBreak/>
        <w:t>variants). The reads were sorted, and quality scores examined, resulting in truncation of forward reads to 280 bp and reverse reads to 220 bp based on the quality score profiles. The reads were then merged and aggregated. Additionally, chimeric OTUs were identified and removed. Taxonomy was assigned to the OTUs by exact matching (100% identity) to S</w:t>
      </w:r>
      <w:r w:rsidR="00B97BF2">
        <w:rPr>
          <w:rFonts w:ascii="Times New Roman" w:hAnsi="Times New Roman" w:cs="Times New Roman"/>
          <w:sz w:val="24"/>
          <w:szCs w:val="24"/>
        </w:rPr>
        <w:t>ILVA</w:t>
      </w:r>
      <w:r w:rsidRPr="00C0022D">
        <w:rPr>
          <w:rFonts w:ascii="Times New Roman" w:hAnsi="Times New Roman" w:cs="Times New Roman"/>
          <w:sz w:val="24"/>
          <w:szCs w:val="24"/>
        </w:rPr>
        <w:t xml:space="preserve"> reference database. </w:t>
      </w:r>
      <w:moveFromRangeStart w:id="126" w:author="Sargsyan, Davit [JRDUS]" w:date="2023-07-31T10:45:00Z" w:name="move141692717"/>
      <w:moveFrom w:id="127" w:author="Sargsyan, Davit [JRDUS]" w:date="2023-07-31T10:45:00Z">
        <w:r w:rsidRPr="00C0022D" w:rsidDel="00A461B9">
          <w:rPr>
            <w:rFonts w:ascii="Times New Roman" w:hAnsi="Times New Roman" w:cs="Times New Roman"/>
            <w:sz w:val="24"/>
            <w:szCs w:val="24"/>
          </w:rPr>
          <w:t xml:space="preserve">Sequencing depth varied </w:t>
        </w:r>
        <w:r w:rsidR="0037573F" w:rsidDel="00A461B9">
          <w:rPr>
            <w:rFonts w:ascii="Times New Roman" w:hAnsi="Times New Roman" w:cs="Times New Roman"/>
            <w:sz w:val="24"/>
            <w:szCs w:val="24"/>
          </w:rPr>
          <w:t>between</w:t>
        </w:r>
        <w:r w:rsidRPr="00C0022D" w:rsidDel="00A461B9">
          <w:rPr>
            <w:rFonts w:ascii="Times New Roman" w:hAnsi="Times New Roman" w:cs="Times New Roman"/>
            <w:sz w:val="24"/>
            <w:szCs w:val="24"/>
          </w:rPr>
          <w:t xml:space="preserve"> </w:t>
        </w:r>
        <w:r w:rsidR="00654EA5" w:rsidRPr="00654EA5" w:rsidDel="00A461B9">
          <w:rPr>
            <w:rFonts w:ascii="Times New Roman" w:hAnsi="Times New Roman" w:cs="Times New Roman"/>
            <w:sz w:val="24"/>
            <w:szCs w:val="24"/>
          </w:rPr>
          <w:t>30</w:t>
        </w:r>
        <w:r w:rsidR="00654EA5" w:rsidDel="00A461B9">
          <w:rPr>
            <w:rFonts w:ascii="Times New Roman" w:hAnsi="Times New Roman" w:cs="Times New Roman"/>
            <w:sz w:val="24"/>
            <w:szCs w:val="24"/>
          </w:rPr>
          <w:t>,</w:t>
        </w:r>
        <w:r w:rsidR="00654EA5" w:rsidRPr="00654EA5" w:rsidDel="00A461B9">
          <w:rPr>
            <w:rFonts w:ascii="Times New Roman" w:hAnsi="Times New Roman" w:cs="Times New Roman"/>
            <w:sz w:val="24"/>
            <w:szCs w:val="24"/>
          </w:rPr>
          <w:t xml:space="preserve">008 </w:t>
        </w:r>
        <w:r w:rsidR="00654EA5" w:rsidDel="00A461B9">
          <w:rPr>
            <w:rFonts w:ascii="Times New Roman" w:hAnsi="Times New Roman" w:cs="Times New Roman"/>
            <w:sz w:val="24"/>
            <w:szCs w:val="24"/>
          </w:rPr>
          <w:t xml:space="preserve">and </w:t>
        </w:r>
        <w:r w:rsidR="00654EA5" w:rsidRPr="00654EA5" w:rsidDel="00A461B9">
          <w:rPr>
            <w:rFonts w:ascii="Times New Roman" w:hAnsi="Times New Roman" w:cs="Times New Roman"/>
            <w:sz w:val="24"/>
            <w:szCs w:val="24"/>
          </w:rPr>
          <w:t>422</w:t>
        </w:r>
        <w:r w:rsidR="00654EA5" w:rsidDel="00A461B9">
          <w:rPr>
            <w:rFonts w:ascii="Times New Roman" w:hAnsi="Times New Roman" w:cs="Times New Roman"/>
            <w:sz w:val="24"/>
            <w:szCs w:val="24"/>
          </w:rPr>
          <w:t>,</w:t>
        </w:r>
        <w:r w:rsidR="00654EA5" w:rsidRPr="00654EA5" w:rsidDel="00A461B9">
          <w:rPr>
            <w:rFonts w:ascii="Times New Roman" w:hAnsi="Times New Roman" w:cs="Times New Roman"/>
            <w:sz w:val="24"/>
            <w:szCs w:val="24"/>
          </w:rPr>
          <w:t>283</w:t>
        </w:r>
        <w:r w:rsidRPr="00C0022D" w:rsidDel="00A461B9">
          <w:rPr>
            <w:rFonts w:ascii="Times New Roman" w:hAnsi="Times New Roman" w:cs="Times New Roman"/>
            <w:sz w:val="24"/>
            <w:szCs w:val="24"/>
          </w:rPr>
          <w:t xml:space="preserve"> reads per sample (Figure 2). </w:t>
        </w:r>
      </w:moveFrom>
    </w:p>
    <w:p w14:paraId="49AE13F4" w14:textId="44E68C0C" w:rsidR="00C0022D" w:rsidRPr="00C0022D" w:rsidDel="00A461B9" w:rsidRDefault="00C0022D" w:rsidP="00A461B9">
      <w:pPr>
        <w:rPr>
          <w:moveFrom w:id="128" w:author="Sargsyan, Davit [JRDUS]" w:date="2023-07-31T10:45:00Z"/>
          <w:rFonts w:ascii="Times New Roman" w:hAnsi="Times New Roman" w:cs="Times New Roman"/>
          <w:sz w:val="24"/>
          <w:szCs w:val="24"/>
        </w:rPr>
      </w:pPr>
      <w:moveFrom w:id="129" w:author="Sargsyan, Davit [JRDUS]" w:date="2023-07-31T10:45:00Z">
        <w:r w:rsidRPr="00C0022D" w:rsidDel="00A461B9">
          <w:rPr>
            <w:rFonts w:ascii="Times New Roman" w:hAnsi="Times New Roman" w:cs="Times New Roman"/>
            <w:sz w:val="24"/>
            <w:szCs w:val="24"/>
          </w:rPr>
          <w:t xml:space="preserve">Over 94% of OTUs were identified as bacterial. OTUs mapped to </w:t>
        </w:r>
        <w:r w:rsidRPr="005C4C32" w:rsidDel="00A461B9">
          <w:rPr>
            <w:rFonts w:ascii="Times New Roman" w:hAnsi="Times New Roman" w:cs="Times New Roman"/>
            <w:i/>
            <w:iCs/>
            <w:sz w:val="24"/>
            <w:szCs w:val="24"/>
          </w:rPr>
          <w:t>Eukaryota</w:t>
        </w:r>
        <w:r w:rsidRPr="00C0022D" w:rsidDel="00A461B9">
          <w:rPr>
            <w:rFonts w:ascii="Times New Roman" w:hAnsi="Times New Roman" w:cs="Times New Roman"/>
            <w:sz w:val="24"/>
            <w:szCs w:val="24"/>
          </w:rPr>
          <w:t xml:space="preserve"> and </w:t>
        </w:r>
        <w:r w:rsidRPr="005C4C32" w:rsidDel="00A461B9">
          <w:rPr>
            <w:rFonts w:ascii="Times New Roman" w:hAnsi="Times New Roman" w:cs="Times New Roman"/>
            <w:i/>
            <w:iCs/>
            <w:sz w:val="24"/>
            <w:szCs w:val="24"/>
          </w:rPr>
          <w:t xml:space="preserve">Archaea </w:t>
        </w:r>
        <w:r w:rsidRPr="005C4C32" w:rsidDel="00A461B9">
          <w:rPr>
            <w:rFonts w:ascii="Times New Roman" w:hAnsi="Times New Roman" w:cs="Times New Roman"/>
            <w:sz w:val="24"/>
            <w:szCs w:val="24"/>
          </w:rPr>
          <w:t>Kingdoms</w:t>
        </w:r>
        <w:r w:rsidRPr="00C0022D" w:rsidDel="00A461B9">
          <w:rPr>
            <w:rFonts w:ascii="Times New Roman" w:hAnsi="Times New Roman" w:cs="Times New Roman"/>
            <w:sz w:val="24"/>
            <w:szCs w:val="24"/>
          </w:rPr>
          <w:t xml:space="preserve">, as well as OTUs that could not be mapped to a Kingdom, were removed. In total, 10,197 (94.78% of total OTUs), 7,994 (98.34%) and 7,558 (96.07%) bacterial OTUs were identified in the 3 experiments respectively (Table 2). </w:t>
        </w:r>
      </w:moveFrom>
    </w:p>
    <w:p w14:paraId="3A16D3C9" w14:textId="39079521" w:rsidR="00C0022D" w:rsidRDefault="00C0022D" w:rsidP="00A461B9">
      <w:pPr>
        <w:rPr>
          <w:rFonts w:ascii="Times New Roman" w:hAnsi="Times New Roman" w:cs="Times New Roman"/>
          <w:sz w:val="24"/>
          <w:szCs w:val="24"/>
        </w:rPr>
      </w:pPr>
      <w:moveFrom w:id="130" w:author="Sargsyan, Davit [JRDUS]" w:date="2023-07-31T10:45:00Z">
        <w:r w:rsidRPr="00C0022D" w:rsidDel="00A461B9">
          <w:rPr>
            <w:rFonts w:ascii="Times New Roman" w:hAnsi="Times New Roman" w:cs="Times New Roman"/>
            <w:sz w:val="24"/>
            <w:szCs w:val="24"/>
          </w:rPr>
          <w:t xml:space="preserve">Additionally, bacterial OTUs belonging to phylum </w:t>
        </w:r>
        <w:r w:rsidRPr="003A1FC1" w:rsidDel="00A461B9">
          <w:rPr>
            <w:rFonts w:ascii="Times New Roman" w:hAnsi="Times New Roman" w:cs="Times New Roman"/>
            <w:i/>
            <w:iCs/>
            <w:sz w:val="24"/>
            <w:szCs w:val="24"/>
          </w:rPr>
          <w:t>Cyanobacteria</w:t>
        </w:r>
        <w:r w:rsidRPr="00C0022D" w:rsidDel="00A461B9">
          <w:rPr>
            <w:rFonts w:ascii="Times New Roman" w:hAnsi="Times New Roman" w:cs="Times New Roman"/>
            <w:sz w:val="24"/>
            <w:szCs w:val="24"/>
          </w:rPr>
          <w:t xml:space="preserve"> were removed as they most likely originated in the food and were not a part of the gut microbiomes. Finally, OTUs not mapped to any bacterial phylum were removed</w:t>
        </w:r>
        <w:r w:rsidR="003A1FC1" w:rsidDel="00A461B9">
          <w:rPr>
            <w:rFonts w:ascii="Times New Roman" w:hAnsi="Times New Roman" w:cs="Times New Roman"/>
            <w:sz w:val="24"/>
            <w:szCs w:val="24"/>
          </w:rPr>
          <w:t>,</w:t>
        </w:r>
        <w:r w:rsidRPr="00C0022D" w:rsidDel="00A461B9">
          <w:rPr>
            <w:rFonts w:ascii="Times New Roman" w:hAnsi="Times New Roman" w:cs="Times New Roman"/>
            <w:sz w:val="24"/>
            <w:szCs w:val="24"/>
          </w:rPr>
          <w:t xml:space="preserve"> and the remaining OTUs analyzed.</w:t>
        </w:r>
      </w:moveFrom>
      <w:moveFromRangeEnd w:id="126"/>
    </w:p>
    <w:p w14:paraId="682362CA" w14:textId="1F8F2CCF" w:rsidR="00B764A5" w:rsidRDefault="00B764A5" w:rsidP="00A43D9D">
      <w:pPr>
        <w:pStyle w:val="Heading2"/>
      </w:pPr>
      <w:bookmarkStart w:id="131" w:name="_Toc141697075"/>
      <w:r>
        <w:t xml:space="preserve">2.3 </w:t>
      </w:r>
      <w:r w:rsidRPr="00B764A5">
        <w:t>Microbial metabolites analysis</w:t>
      </w:r>
      <w:bookmarkEnd w:id="131"/>
    </w:p>
    <w:p w14:paraId="1CDDC984" w14:textId="1F8C547F" w:rsidR="00B764A5" w:rsidRDefault="00B764A5" w:rsidP="00C0022D">
      <w:pPr>
        <w:rPr>
          <w:rFonts w:ascii="Times New Roman" w:hAnsi="Times New Roman" w:cs="Times New Roman"/>
          <w:sz w:val="24"/>
          <w:szCs w:val="24"/>
        </w:rPr>
      </w:pPr>
      <w:commentRangeStart w:id="132"/>
      <w:r w:rsidRPr="00B764A5">
        <w:rPr>
          <w:rFonts w:ascii="Times New Roman" w:hAnsi="Times New Roman" w:cs="Times New Roman"/>
          <w:sz w:val="24"/>
          <w:szCs w:val="24"/>
        </w:rPr>
        <w:t>The concentrations of microbial metabolites (free amino acids, bile acids and SCFA) were quantified in fecal samples collected at weeks 2 and 6 using liquid chromatography mass spectrometry (LC-MS)-based targeted and untargeted analysis.</w:t>
      </w:r>
      <w:commentRangeEnd w:id="132"/>
      <w:r w:rsidR="0055583E">
        <w:rPr>
          <w:rStyle w:val="CommentReference"/>
        </w:rPr>
        <w:commentReference w:id="132"/>
      </w:r>
    </w:p>
    <w:p w14:paraId="65925FAE" w14:textId="7331B16B" w:rsidR="00B764A5" w:rsidRDefault="00B764A5" w:rsidP="00A43D9D">
      <w:pPr>
        <w:pStyle w:val="Heading2"/>
      </w:pPr>
      <w:bookmarkStart w:id="133" w:name="_Toc141697076"/>
      <w:r>
        <w:t>2.4 Statistical Analyses</w:t>
      </w:r>
      <w:bookmarkEnd w:id="133"/>
    </w:p>
    <w:p w14:paraId="3384AA7E" w14:textId="60A74B41"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Alpha diversity was assessed using Shannon’s index</w:t>
      </w:r>
      <w:r w:rsidR="00041A49">
        <w:rPr>
          <w:rFonts w:ascii="Times New Roman" w:hAnsi="Times New Roman" w:cs="Times New Roman"/>
          <w:sz w:val="24"/>
          <w:szCs w:val="24"/>
        </w:rPr>
        <w:t xml:space="preserve"> at OTU level</w:t>
      </w:r>
      <w:r w:rsidRPr="00B764A5">
        <w:rPr>
          <w:rFonts w:ascii="Times New Roman" w:hAnsi="Times New Roman" w:cs="Times New Roman"/>
          <w:sz w:val="24"/>
          <w:szCs w:val="24"/>
        </w:rPr>
        <w:t>. The index is equal to zero when there is exactly one class (</w:t>
      </w:r>
      <w:r w:rsidR="00AB2CBA">
        <w:rPr>
          <w:rFonts w:ascii="Times New Roman" w:hAnsi="Times New Roman" w:cs="Times New Roman"/>
          <w:sz w:val="24"/>
          <w:szCs w:val="24"/>
        </w:rPr>
        <w:t xml:space="preserve">a single </w:t>
      </w:r>
      <w:r w:rsidRPr="00B764A5">
        <w:rPr>
          <w:rFonts w:ascii="Times New Roman" w:hAnsi="Times New Roman" w:cs="Times New Roman"/>
          <w:sz w:val="24"/>
          <w:szCs w:val="24"/>
        </w:rPr>
        <w:t xml:space="preserve">OTU) present in a sample. Larger values of the index indicate greater </w:t>
      </w:r>
      <w:r w:rsidR="00AB2CBA">
        <w:rPr>
          <w:rFonts w:ascii="Times New Roman" w:hAnsi="Times New Roman" w:cs="Times New Roman"/>
          <w:sz w:val="24"/>
          <w:szCs w:val="24"/>
        </w:rPr>
        <w:t xml:space="preserve">number </w:t>
      </w:r>
      <w:r w:rsidR="00625BCD">
        <w:rPr>
          <w:rFonts w:ascii="Times New Roman" w:hAnsi="Times New Roman" w:cs="Times New Roman"/>
          <w:sz w:val="24"/>
          <w:szCs w:val="24"/>
        </w:rPr>
        <w:t xml:space="preserve">of </w:t>
      </w:r>
      <w:r w:rsidRPr="00B764A5">
        <w:rPr>
          <w:rFonts w:ascii="Times New Roman" w:hAnsi="Times New Roman" w:cs="Times New Roman"/>
          <w:sz w:val="24"/>
          <w:szCs w:val="24"/>
        </w:rPr>
        <w:t>and more evenly distributed OTUs</w:t>
      </w:r>
      <w:r w:rsidR="00923DA8">
        <w:rPr>
          <w:rFonts w:ascii="Times New Roman" w:hAnsi="Times New Roman" w:cs="Times New Roman"/>
          <w:sz w:val="24"/>
          <w:szCs w:val="24"/>
        </w:rPr>
        <w:t xml:space="preserve">, with the highest value of the index reaching </w:t>
      </w:r>
      <w:r w:rsidR="00923DA8" w:rsidRPr="00923DA8">
        <w:rPr>
          <w:rFonts w:ascii="Times New Roman" w:hAnsi="Times New Roman" w:cs="Times New Roman"/>
          <w:i/>
          <w:iCs/>
          <w:sz w:val="24"/>
          <w:szCs w:val="24"/>
        </w:rPr>
        <w:t>ln(k)</w:t>
      </w:r>
      <w:r w:rsidR="00923DA8">
        <w:rPr>
          <w:rFonts w:ascii="Times New Roman" w:hAnsi="Times New Roman" w:cs="Times New Roman"/>
          <w:sz w:val="24"/>
          <w:szCs w:val="24"/>
        </w:rPr>
        <w:t xml:space="preserve"> with </w:t>
      </w:r>
      <w:r w:rsidR="00923DA8" w:rsidRPr="00923DA8">
        <w:rPr>
          <w:rFonts w:ascii="Times New Roman" w:hAnsi="Times New Roman" w:cs="Times New Roman"/>
          <w:i/>
          <w:iCs/>
          <w:sz w:val="24"/>
          <w:szCs w:val="24"/>
        </w:rPr>
        <w:t>k</w:t>
      </w:r>
      <w:r w:rsidR="00923DA8">
        <w:rPr>
          <w:rFonts w:ascii="Times New Roman" w:hAnsi="Times New Roman" w:cs="Times New Roman"/>
          <w:sz w:val="24"/>
          <w:szCs w:val="24"/>
        </w:rPr>
        <w:t xml:space="preserve"> number of equally distributed OTUs</w:t>
      </w:r>
      <w:r w:rsidRPr="00B764A5">
        <w:rPr>
          <w:rFonts w:ascii="Times New Roman" w:hAnsi="Times New Roman" w:cs="Times New Roman"/>
          <w:sz w:val="24"/>
          <w:szCs w:val="24"/>
        </w:rPr>
        <w:t xml:space="preserve">. The estimates were presented as means +/- standard error of the means (SEM). </w:t>
      </w:r>
    </w:p>
    <w:p w14:paraId="038D65A4" w14:textId="79527200"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Multivariable analysis of variance (ANOVA) using genotype, diet and timepoints was performed followed by multiple comparison</w:t>
      </w:r>
      <w:r w:rsidR="003228B1">
        <w:rPr>
          <w:rFonts w:ascii="Times New Roman" w:hAnsi="Times New Roman" w:cs="Times New Roman"/>
          <w:sz w:val="24"/>
          <w:szCs w:val="24"/>
        </w:rPr>
        <w:t xml:space="preserve"> </w:t>
      </w:r>
      <w:r w:rsidRPr="00B764A5">
        <w:rPr>
          <w:rFonts w:ascii="Times New Roman" w:hAnsi="Times New Roman" w:cs="Times New Roman"/>
          <w:sz w:val="24"/>
          <w:szCs w:val="24"/>
        </w:rPr>
        <w:t xml:space="preserve">with false discovery rate (FDR) adjustment for the p-values. </w:t>
      </w:r>
    </w:p>
    <w:p w14:paraId="6280EB17" w14:textId="04C15B06"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Bacterial composition at different taxonomic levels w</w:t>
      </w:r>
      <w:r w:rsidR="003228B1">
        <w:rPr>
          <w:rFonts w:ascii="Times New Roman" w:hAnsi="Times New Roman" w:cs="Times New Roman"/>
          <w:sz w:val="24"/>
          <w:szCs w:val="24"/>
        </w:rPr>
        <w:t>as</w:t>
      </w:r>
      <w:r w:rsidRPr="00B764A5">
        <w:rPr>
          <w:rFonts w:ascii="Times New Roman" w:hAnsi="Times New Roman" w:cs="Times New Roman"/>
          <w:sz w:val="24"/>
          <w:szCs w:val="24"/>
        </w:rPr>
        <w:t xml:space="preserve"> explored using principal components analysis (PCA) and visualized as biplots. PCA is a linear transformation that projects the data from the original </w:t>
      </w:r>
      <w:r w:rsidRPr="00A53D62">
        <w:rPr>
          <w:rFonts w:ascii="Times New Roman" w:hAnsi="Times New Roman" w:cs="Times New Roman"/>
          <w:i/>
          <w:iCs/>
          <w:sz w:val="24"/>
          <w:szCs w:val="24"/>
        </w:rPr>
        <w:t>n</w:t>
      </w:r>
      <w:r w:rsidRPr="00B764A5">
        <w:rPr>
          <w:rFonts w:ascii="Times New Roman" w:hAnsi="Times New Roman" w:cs="Times New Roman"/>
          <w:sz w:val="24"/>
          <w:szCs w:val="24"/>
        </w:rPr>
        <w:t xml:space="preserve">-dimensional, correlated space (here, each taxonomic unit was viewed as a dimension) onto a new, orthogonal </w:t>
      </w:r>
      <w:r w:rsidRPr="00750AE0">
        <w:rPr>
          <w:rFonts w:ascii="Times New Roman" w:hAnsi="Times New Roman" w:cs="Times New Roman"/>
          <w:i/>
          <w:iCs/>
          <w:sz w:val="24"/>
          <w:szCs w:val="24"/>
        </w:rPr>
        <w:t>n</w:t>
      </w:r>
      <w:r w:rsidRPr="00B764A5">
        <w:rPr>
          <w:rFonts w:ascii="Times New Roman" w:hAnsi="Times New Roman" w:cs="Times New Roman"/>
          <w:sz w:val="24"/>
          <w:szCs w:val="24"/>
        </w:rPr>
        <w:t>-dimensional space such that the first principal component (PC1) is in the direction that explains most of variability in the data, second</w:t>
      </w:r>
      <w:r w:rsidR="00750AE0">
        <w:rPr>
          <w:rFonts w:ascii="Times New Roman" w:hAnsi="Times New Roman" w:cs="Times New Roman"/>
          <w:sz w:val="24"/>
          <w:szCs w:val="24"/>
        </w:rPr>
        <w:t xml:space="preserve"> (PC2)</w:t>
      </w:r>
      <w:r w:rsidRPr="00B764A5">
        <w:rPr>
          <w:rFonts w:ascii="Times New Roman" w:hAnsi="Times New Roman" w:cs="Times New Roman"/>
          <w:sz w:val="24"/>
          <w:szCs w:val="24"/>
        </w:rPr>
        <w:t xml:space="preserve"> - the second most</w:t>
      </w:r>
      <w:r w:rsidR="00750AE0">
        <w:rPr>
          <w:rFonts w:ascii="Times New Roman" w:hAnsi="Times New Roman" w:cs="Times New Roman"/>
          <w:sz w:val="24"/>
          <w:szCs w:val="24"/>
        </w:rPr>
        <w:t xml:space="preserve"> </w:t>
      </w:r>
      <w:r w:rsidRPr="00B764A5">
        <w:rPr>
          <w:rFonts w:ascii="Times New Roman" w:hAnsi="Times New Roman" w:cs="Times New Roman"/>
          <w:sz w:val="24"/>
          <w:szCs w:val="24"/>
        </w:rPr>
        <w:t xml:space="preserve">and orthogonal to PC1, and so on. The samples </w:t>
      </w:r>
      <w:r w:rsidR="00750AE0">
        <w:rPr>
          <w:rFonts w:ascii="Times New Roman" w:hAnsi="Times New Roman" w:cs="Times New Roman"/>
          <w:sz w:val="24"/>
          <w:szCs w:val="24"/>
        </w:rPr>
        <w:t>were</w:t>
      </w:r>
      <w:r w:rsidRPr="00B764A5">
        <w:rPr>
          <w:rFonts w:ascii="Times New Roman" w:hAnsi="Times New Roman" w:cs="Times New Roman"/>
          <w:sz w:val="24"/>
          <w:szCs w:val="24"/>
        </w:rPr>
        <w:t xml:space="preserve"> then plotted against 2 principal components (e.g., PC1 and PC2) and labeled to check for group separation. Biplots is an extension of PCA plot that simultaneously display the labeled samples in two principal components’ space as well as the direction and the magnitude of the original axes (i.e., individual taxonomic units). Multinomial regression on class (group labeling corresponding to taxonomic units) vs. principal components was performed to statistically assess the predictive power of PCA on class separation. </w:t>
      </w:r>
    </w:p>
    <w:p w14:paraId="6246DF50" w14:textId="190A650E" w:rsidR="00B764A5" w:rsidRPr="00541DBD" w:rsidRDefault="00B764A5" w:rsidP="00EE545F">
      <w:pPr>
        <w:rPr>
          <w:rFonts w:ascii="Times New Roman" w:hAnsi="Times New Roman" w:cs="Times New Roman"/>
          <w:sz w:val="24"/>
          <w:szCs w:val="24"/>
        </w:rPr>
      </w:pPr>
      <w:r w:rsidRPr="00B764A5">
        <w:rPr>
          <w:rFonts w:ascii="Times New Roman" w:hAnsi="Times New Roman" w:cs="Times New Roman"/>
          <w:sz w:val="24"/>
          <w:szCs w:val="24"/>
        </w:rPr>
        <w:t xml:space="preserve">Metabolites’ quantities were presented as heatmaps. ANOVA was used to test for group mean differences for each metabolite individually and presented as boxplots with bars and stars indicating statistically significantly different groups. </w:t>
      </w:r>
    </w:p>
    <w:p w14:paraId="41025E27" w14:textId="0B3005AF" w:rsidR="00AB6127" w:rsidRDefault="00AB6127" w:rsidP="00A43D9D">
      <w:pPr>
        <w:pStyle w:val="Heading1"/>
        <w:rPr>
          <w:ins w:id="134" w:author="Sargsyan, Davit [JRDUS]" w:date="2023-07-31T10:44:00Z"/>
        </w:rPr>
      </w:pPr>
      <w:bookmarkStart w:id="135" w:name="_Toc128143906"/>
      <w:bookmarkStart w:id="136" w:name="_Toc141697077"/>
      <w:r>
        <w:lastRenderedPageBreak/>
        <w:t>3 Results</w:t>
      </w:r>
      <w:bookmarkEnd w:id="135"/>
      <w:bookmarkEnd w:id="136"/>
    </w:p>
    <w:p w14:paraId="4C56D38E" w14:textId="105E039B" w:rsidR="00A461B9" w:rsidRDefault="00A461B9">
      <w:pPr>
        <w:pStyle w:val="Heading2"/>
        <w:rPr>
          <w:ins w:id="137" w:author="Sargsyan, Davit [JRDUS]" w:date="2023-07-31T10:45:00Z"/>
        </w:rPr>
        <w:pPrChange w:id="138" w:author="Sargsyan, Davit [JRDUS]" w:date="2023-07-31T10:45:00Z">
          <w:pPr/>
        </w:pPrChange>
      </w:pPr>
      <w:bookmarkStart w:id="139" w:name="_Toc141697078"/>
      <w:ins w:id="140" w:author="Sargsyan, Davit [JRDUS]" w:date="2023-07-31T10:45:00Z">
        <w:r>
          <w:t xml:space="preserve">3.1 </w:t>
        </w:r>
      </w:ins>
      <w:ins w:id="141" w:author="Sargsyan, Davit [JRDUS]" w:date="2023-07-31T10:44:00Z">
        <w:r>
          <w:t xml:space="preserve">Data </w:t>
        </w:r>
      </w:ins>
      <w:ins w:id="142" w:author="Sargsyan, Davit [JRDUS]" w:date="2023-07-31T10:45:00Z">
        <w:r>
          <w:t>acquisition</w:t>
        </w:r>
        <w:bookmarkEnd w:id="139"/>
      </w:ins>
    </w:p>
    <w:p w14:paraId="211CEA7B" w14:textId="72EB2DA4" w:rsidR="00A461B9" w:rsidRPr="00C0022D" w:rsidDel="00A461B9" w:rsidRDefault="00A461B9" w:rsidP="00A461B9">
      <w:pPr>
        <w:rPr>
          <w:del w:id="143" w:author="Sargsyan, Davit [JRDUS]" w:date="2023-07-31T10:45:00Z"/>
          <w:moveTo w:id="144" w:author="Sargsyan, Davit [JRDUS]" w:date="2023-07-31T10:45:00Z"/>
          <w:rFonts w:ascii="Times New Roman" w:hAnsi="Times New Roman" w:cs="Times New Roman"/>
          <w:sz w:val="24"/>
          <w:szCs w:val="24"/>
        </w:rPr>
      </w:pPr>
      <w:moveToRangeStart w:id="145" w:author="Sargsyan, Davit [JRDUS]" w:date="2023-07-31T10:45:00Z" w:name="move141692717"/>
      <w:moveTo w:id="146" w:author="Sargsyan, Davit [JRDUS]" w:date="2023-07-31T10:45:00Z">
        <w:r w:rsidRPr="00C0022D">
          <w:rPr>
            <w:rFonts w:ascii="Times New Roman" w:hAnsi="Times New Roman" w:cs="Times New Roman"/>
            <w:sz w:val="24"/>
            <w:szCs w:val="24"/>
          </w:rPr>
          <w:t xml:space="preserve">Sequencing depth varied </w:t>
        </w:r>
        <w:r>
          <w:rPr>
            <w:rFonts w:ascii="Times New Roman" w:hAnsi="Times New Roman" w:cs="Times New Roman"/>
            <w:sz w:val="24"/>
            <w:szCs w:val="24"/>
          </w:rPr>
          <w:t>between</w:t>
        </w:r>
        <w:r w:rsidRPr="00C0022D">
          <w:rPr>
            <w:rFonts w:ascii="Times New Roman" w:hAnsi="Times New Roman" w:cs="Times New Roman"/>
            <w:sz w:val="24"/>
            <w:szCs w:val="24"/>
          </w:rPr>
          <w:t xml:space="preserve"> </w:t>
        </w:r>
        <w:r w:rsidRPr="00654EA5">
          <w:rPr>
            <w:rFonts w:ascii="Times New Roman" w:hAnsi="Times New Roman" w:cs="Times New Roman"/>
            <w:sz w:val="24"/>
            <w:szCs w:val="24"/>
          </w:rPr>
          <w:t>30</w:t>
        </w:r>
        <w:r>
          <w:rPr>
            <w:rFonts w:ascii="Times New Roman" w:hAnsi="Times New Roman" w:cs="Times New Roman"/>
            <w:sz w:val="24"/>
            <w:szCs w:val="24"/>
          </w:rPr>
          <w:t>,</w:t>
        </w:r>
        <w:r w:rsidRPr="00654EA5">
          <w:rPr>
            <w:rFonts w:ascii="Times New Roman" w:hAnsi="Times New Roman" w:cs="Times New Roman"/>
            <w:sz w:val="24"/>
            <w:szCs w:val="24"/>
          </w:rPr>
          <w:t xml:space="preserve">008 </w:t>
        </w:r>
        <w:r>
          <w:rPr>
            <w:rFonts w:ascii="Times New Roman" w:hAnsi="Times New Roman" w:cs="Times New Roman"/>
            <w:sz w:val="24"/>
            <w:szCs w:val="24"/>
          </w:rPr>
          <w:t xml:space="preserve">and </w:t>
        </w:r>
        <w:r w:rsidRPr="00654EA5">
          <w:rPr>
            <w:rFonts w:ascii="Times New Roman" w:hAnsi="Times New Roman" w:cs="Times New Roman"/>
            <w:sz w:val="24"/>
            <w:szCs w:val="24"/>
          </w:rPr>
          <w:t>422</w:t>
        </w:r>
        <w:r>
          <w:rPr>
            <w:rFonts w:ascii="Times New Roman" w:hAnsi="Times New Roman" w:cs="Times New Roman"/>
            <w:sz w:val="24"/>
            <w:szCs w:val="24"/>
          </w:rPr>
          <w:t>,</w:t>
        </w:r>
        <w:r w:rsidRPr="00654EA5">
          <w:rPr>
            <w:rFonts w:ascii="Times New Roman" w:hAnsi="Times New Roman" w:cs="Times New Roman"/>
            <w:sz w:val="24"/>
            <w:szCs w:val="24"/>
          </w:rPr>
          <w:t>283</w:t>
        </w:r>
        <w:r w:rsidRPr="00C0022D">
          <w:rPr>
            <w:rFonts w:ascii="Times New Roman" w:hAnsi="Times New Roman" w:cs="Times New Roman"/>
            <w:sz w:val="24"/>
            <w:szCs w:val="24"/>
          </w:rPr>
          <w:t xml:space="preserve"> reads per sample (</w:t>
        </w:r>
      </w:moveTo>
      <w:ins w:id="147" w:author="Sargsyan, Davit [JRDUS]" w:date="2023-07-31T10:45:00Z">
        <w:r>
          <w:rPr>
            <w:rFonts w:ascii="Times New Roman" w:hAnsi="Times New Roman" w:cs="Times New Roman"/>
            <w:sz w:val="24"/>
            <w:szCs w:val="24"/>
          </w:rPr>
          <w:t xml:space="preserve">Supplemental </w:t>
        </w:r>
      </w:ins>
      <w:moveTo w:id="148" w:author="Sargsyan, Davit [JRDUS]" w:date="2023-07-31T10:45:00Z">
        <w:r w:rsidRPr="00C0022D">
          <w:rPr>
            <w:rFonts w:ascii="Times New Roman" w:hAnsi="Times New Roman" w:cs="Times New Roman"/>
            <w:sz w:val="24"/>
            <w:szCs w:val="24"/>
          </w:rPr>
          <w:t xml:space="preserve">Figure </w:t>
        </w:r>
        <w:del w:id="149" w:author="Sargsyan, Davit [JRDUS]" w:date="2023-07-31T10:45:00Z">
          <w:r w:rsidRPr="00C0022D" w:rsidDel="00A461B9">
            <w:rPr>
              <w:rFonts w:ascii="Times New Roman" w:hAnsi="Times New Roman" w:cs="Times New Roman"/>
              <w:sz w:val="24"/>
              <w:szCs w:val="24"/>
            </w:rPr>
            <w:delText>2</w:delText>
          </w:r>
        </w:del>
      </w:moveTo>
      <w:ins w:id="150" w:author="Sargsyan, Davit [JRDUS]" w:date="2023-07-31T10:45:00Z">
        <w:r>
          <w:rPr>
            <w:rFonts w:ascii="Times New Roman" w:hAnsi="Times New Roman" w:cs="Times New Roman"/>
            <w:sz w:val="24"/>
            <w:szCs w:val="24"/>
          </w:rPr>
          <w:t>1</w:t>
        </w:r>
      </w:ins>
      <w:moveTo w:id="151" w:author="Sargsyan, Davit [JRDUS]" w:date="2023-07-31T10:45:00Z">
        <w:r w:rsidRPr="00C0022D">
          <w:rPr>
            <w:rFonts w:ascii="Times New Roman" w:hAnsi="Times New Roman" w:cs="Times New Roman"/>
            <w:sz w:val="24"/>
            <w:szCs w:val="24"/>
          </w:rPr>
          <w:t>).</w:t>
        </w:r>
        <w:del w:id="152" w:author="Sargsyan, Davit [JRDUS]" w:date="2023-07-31T10:45:00Z">
          <w:r w:rsidRPr="00C0022D" w:rsidDel="00A461B9">
            <w:rPr>
              <w:rFonts w:ascii="Times New Roman" w:hAnsi="Times New Roman" w:cs="Times New Roman"/>
              <w:sz w:val="24"/>
              <w:szCs w:val="24"/>
            </w:rPr>
            <w:delText xml:space="preserve"> </w:delText>
          </w:r>
        </w:del>
      </w:moveTo>
    </w:p>
    <w:p w14:paraId="6D5C3996" w14:textId="441C7B57" w:rsidR="00A461B9" w:rsidRPr="00C0022D" w:rsidRDefault="00A461B9" w:rsidP="00A461B9">
      <w:pPr>
        <w:rPr>
          <w:moveTo w:id="153" w:author="Sargsyan, Davit [JRDUS]" w:date="2023-07-31T10:45:00Z"/>
          <w:rFonts w:ascii="Times New Roman" w:hAnsi="Times New Roman" w:cs="Times New Roman"/>
          <w:sz w:val="24"/>
          <w:szCs w:val="24"/>
        </w:rPr>
      </w:pPr>
      <w:moveTo w:id="154" w:author="Sargsyan, Davit [JRDUS]" w:date="2023-07-31T10:45:00Z">
        <w:r w:rsidRPr="00C0022D">
          <w:rPr>
            <w:rFonts w:ascii="Times New Roman" w:hAnsi="Times New Roman" w:cs="Times New Roman"/>
            <w:sz w:val="24"/>
            <w:szCs w:val="24"/>
          </w:rPr>
          <w:t xml:space="preserve">Over 94% of OTUs were identified as bacterial. OTUs mapped to </w:t>
        </w:r>
        <w:proofErr w:type="spellStart"/>
        <w:r w:rsidRPr="005C4C32">
          <w:rPr>
            <w:rFonts w:ascii="Times New Roman" w:hAnsi="Times New Roman" w:cs="Times New Roman"/>
            <w:i/>
            <w:iCs/>
            <w:sz w:val="24"/>
            <w:szCs w:val="24"/>
          </w:rPr>
          <w:t>Eukaryota</w:t>
        </w:r>
        <w:proofErr w:type="spellEnd"/>
        <w:r w:rsidRPr="00C0022D">
          <w:rPr>
            <w:rFonts w:ascii="Times New Roman" w:hAnsi="Times New Roman" w:cs="Times New Roman"/>
            <w:sz w:val="24"/>
            <w:szCs w:val="24"/>
          </w:rPr>
          <w:t xml:space="preserve"> and </w:t>
        </w:r>
        <w:r w:rsidRPr="005C4C32">
          <w:rPr>
            <w:rFonts w:ascii="Times New Roman" w:hAnsi="Times New Roman" w:cs="Times New Roman"/>
            <w:i/>
            <w:iCs/>
            <w:sz w:val="24"/>
            <w:szCs w:val="24"/>
          </w:rPr>
          <w:t xml:space="preserve">Archaea </w:t>
        </w:r>
        <w:r w:rsidRPr="005C4C32">
          <w:rPr>
            <w:rFonts w:ascii="Times New Roman" w:hAnsi="Times New Roman" w:cs="Times New Roman"/>
            <w:sz w:val="24"/>
            <w:szCs w:val="24"/>
          </w:rPr>
          <w:t>Kingdoms</w:t>
        </w:r>
        <w:r w:rsidRPr="00C0022D">
          <w:rPr>
            <w:rFonts w:ascii="Times New Roman" w:hAnsi="Times New Roman" w:cs="Times New Roman"/>
            <w:sz w:val="24"/>
            <w:szCs w:val="24"/>
          </w:rPr>
          <w:t>, as well as OTUs that could not be mapped to a Kingdom, were removed. In total, 10,197 (94.78% of total OTUs), 7,994 (98.34%) and 7,558 (96.07%) bacterial OTUs were identified in the 3 experiments respectively (</w:t>
        </w:r>
      </w:moveTo>
      <w:ins w:id="155" w:author="Sargsyan, Davit [JRDUS]" w:date="2023-07-31T10:46:00Z">
        <w:r>
          <w:rPr>
            <w:rFonts w:ascii="Times New Roman" w:hAnsi="Times New Roman" w:cs="Times New Roman"/>
            <w:sz w:val="24"/>
            <w:szCs w:val="24"/>
          </w:rPr>
          <w:t xml:space="preserve">Supplemental </w:t>
        </w:r>
      </w:ins>
      <w:moveTo w:id="156" w:author="Sargsyan, Davit [JRDUS]" w:date="2023-07-31T10:45:00Z">
        <w:r w:rsidRPr="00C0022D">
          <w:rPr>
            <w:rFonts w:ascii="Times New Roman" w:hAnsi="Times New Roman" w:cs="Times New Roman"/>
            <w:sz w:val="24"/>
            <w:szCs w:val="24"/>
          </w:rPr>
          <w:t xml:space="preserve">Table </w:t>
        </w:r>
        <w:del w:id="157" w:author="Sargsyan, Davit [JRDUS]" w:date="2023-07-31T10:46:00Z">
          <w:r w:rsidRPr="00C0022D" w:rsidDel="00A461B9">
            <w:rPr>
              <w:rFonts w:ascii="Times New Roman" w:hAnsi="Times New Roman" w:cs="Times New Roman"/>
              <w:sz w:val="24"/>
              <w:szCs w:val="24"/>
            </w:rPr>
            <w:delText>2</w:delText>
          </w:r>
        </w:del>
      </w:moveTo>
      <w:ins w:id="158" w:author="Sargsyan, Davit [JRDUS]" w:date="2023-07-31T10:46:00Z">
        <w:r>
          <w:rPr>
            <w:rFonts w:ascii="Times New Roman" w:hAnsi="Times New Roman" w:cs="Times New Roman"/>
            <w:sz w:val="24"/>
            <w:szCs w:val="24"/>
          </w:rPr>
          <w:t>1</w:t>
        </w:r>
      </w:ins>
      <w:moveTo w:id="159" w:author="Sargsyan, Davit [JRDUS]" w:date="2023-07-31T10:45:00Z">
        <w:r w:rsidRPr="00C0022D">
          <w:rPr>
            <w:rFonts w:ascii="Times New Roman" w:hAnsi="Times New Roman" w:cs="Times New Roman"/>
            <w:sz w:val="24"/>
            <w:szCs w:val="24"/>
          </w:rPr>
          <w:t xml:space="preserve">). </w:t>
        </w:r>
      </w:moveTo>
    </w:p>
    <w:p w14:paraId="061A2595" w14:textId="526E6A7C" w:rsidR="00A461B9" w:rsidRDefault="00A461B9" w:rsidP="00A461B9">
      <w:pPr>
        <w:rPr>
          <w:moveTo w:id="160" w:author="Sargsyan, Davit [JRDUS]" w:date="2023-07-31T10:45:00Z"/>
          <w:rFonts w:ascii="Times New Roman" w:hAnsi="Times New Roman" w:cs="Times New Roman"/>
          <w:sz w:val="24"/>
          <w:szCs w:val="24"/>
        </w:rPr>
      </w:pPr>
      <w:moveTo w:id="161" w:author="Sargsyan, Davit [JRDUS]" w:date="2023-07-31T10:45:00Z">
        <w:r w:rsidRPr="00C0022D">
          <w:rPr>
            <w:rFonts w:ascii="Times New Roman" w:hAnsi="Times New Roman" w:cs="Times New Roman"/>
            <w:sz w:val="24"/>
            <w:szCs w:val="24"/>
          </w:rPr>
          <w:t xml:space="preserve">Additionally, bacterial OTUs belonging to phylum </w:t>
        </w:r>
        <w:r w:rsidRPr="003A1FC1">
          <w:rPr>
            <w:rFonts w:ascii="Times New Roman" w:hAnsi="Times New Roman" w:cs="Times New Roman"/>
            <w:i/>
            <w:iCs/>
            <w:sz w:val="24"/>
            <w:szCs w:val="24"/>
          </w:rPr>
          <w:t>Cyanobacteria</w:t>
        </w:r>
        <w:r w:rsidRPr="00C0022D">
          <w:rPr>
            <w:rFonts w:ascii="Times New Roman" w:hAnsi="Times New Roman" w:cs="Times New Roman"/>
            <w:sz w:val="24"/>
            <w:szCs w:val="24"/>
          </w:rPr>
          <w:t xml:space="preserve"> were removed as </w:t>
        </w:r>
        <w:del w:id="162" w:author="Sargsyan, Davit [JRDUS]" w:date="2023-07-31T10:46:00Z">
          <w:r w:rsidRPr="00C0022D" w:rsidDel="00A461B9">
            <w:rPr>
              <w:rFonts w:ascii="Times New Roman" w:hAnsi="Times New Roman" w:cs="Times New Roman"/>
              <w:sz w:val="24"/>
              <w:szCs w:val="24"/>
            </w:rPr>
            <w:delText>they most likely originated in the food and were not a part of the gut microbiomes</w:delText>
          </w:r>
        </w:del>
      </w:moveTo>
      <w:ins w:id="163" w:author="Sargsyan, Davit [JRDUS]" w:date="2023-07-31T10:46:00Z">
        <w:r>
          <w:rPr>
            <w:rFonts w:ascii="Times New Roman" w:hAnsi="Times New Roman" w:cs="Times New Roman"/>
            <w:sz w:val="24"/>
            <w:szCs w:val="24"/>
          </w:rPr>
          <w:t>contamination from diet</w:t>
        </w:r>
      </w:ins>
      <w:moveTo w:id="164" w:author="Sargsyan, Davit [JRDUS]" w:date="2023-07-31T10:45:00Z">
        <w:r w:rsidRPr="00C0022D">
          <w:rPr>
            <w:rFonts w:ascii="Times New Roman" w:hAnsi="Times New Roman" w:cs="Times New Roman"/>
            <w:sz w:val="24"/>
            <w:szCs w:val="24"/>
          </w:rPr>
          <w:t>. Finally, OTUs not mapped to any bacterial phylum were removed</w:t>
        </w:r>
        <w:r>
          <w:rPr>
            <w:rFonts w:ascii="Times New Roman" w:hAnsi="Times New Roman" w:cs="Times New Roman"/>
            <w:sz w:val="24"/>
            <w:szCs w:val="24"/>
          </w:rPr>
          <w:t>,</w:t>
        </w:r>
        <w:r w:rsidRPr="00C0022D">
          <w:rPr>
            <w:rFonts w:ascii="Times New Roman" w:hAnsi="Times New Roman" w:cs="Times New Roman"/>
            <w:sz w:val="24"/>
            <w:szCs w:val="24"/>
          </w:rPr>
          <w:t xml:space="preserve"> and the remaining OTUs analyzed.</w:t>
        </w:r>
      </w:moveTo>
    </w:p>
    <w:moveToRangeEnd w:id="145"/>
    <w:p w14:paraId="74F1F171" w14:textId="77777777" w:rsidR="00A461B9" w:rsidRPr="00A461B9" w:rsidRDefault="00A461B9">
      <w:pPr>
        <w:pPrChange w:id="165" w:author="Sargsyan, Davit [JRDUS]" w:date="2023-07-31T10:44:00Z">
          <w:pPr>
            <w:pStyle w:val="Heading1"/>
          </w:pPr>
        </w:pPrChange>
      </w:pPr>
    </w:p>
    <w:p w14:paraId="0E53F3C5" w14:textId="24349737" w:rsidR="00B764A5" w:rsidRDefault="00B764A5" w:rsidP="00A43D9D">
      <w:pPr>
        <w:pStyle w:val="Heading2"/>
      </w:pPr>
      <w:bookmarkStart w:id="166" w:name="_Toc141697079"/>
      <w:r w:rsidRPr="00B764A5">
        <w:t>3.</w:t>
      </w:r>
      <w:del w:id="167" w:author="Sargsyan, Davit [JRDUS]" w:date="2023-07-31T10:47:00Z">
        <w:r w:rsidRPr="00B764A5" w:rsidDel="00A461B9">
          <w:delText xml:space="preserve">1 </w:delText>
        </w:r>
      </w:del>
      <w:ins w:id="168" w:author="Sargsyan, Davit [JRDUS]" w:date="2023-07-31T10:47:00Z">
        <w:r w:rsidR="00A461B9">
          <w:t>2</w:t>
        </w:r>
        <w:r w:rsidR="00A461B9" w:rsidRPr="00B764A5">
          <w:t xml:space="preserve"> </w:t>
        </w:r>
        <w:r w:rsidR="00A461B9">
          <w:t>Diet, g</w:t>
        </w:r>
      </w:ins>
      <w:del w:id="169" w:author="Sargsyan, Davit [JRDUS]" w:date="2023-07-31T10:47:00Z">
        <w:r w:rsidRPr="00B764A5" w:rsidDel="00A461B9">
          <w:delText>G</w:delText>
        </w:r>
      </w:del>
      <w:r w:rsidRPr="00B764A5">
        <w:t>enotype</w:t>
      </w:r>
      <w:r w:rsidR="00F833DA">
        <w:t xml:space="preserve"> and </w:t>
      </w:r>
      <w:del w:id="170" w:author="Sargsyan, Davit [JRDUS]" w:date="2023-07-31T10:47:00Z">
        <w:r w:rsidR="00383D7B" w:rsidDel="00A461B9">
          <w:delText>diet</w:delText>
        </w:r>
        <w:r w:rsidRPr="00B764A5" w:rsidDel="00A461B9">
          <w:delText xml:space="preserve"> </w:delText>
        </w:r>
      </w:del>
      <w:ins w:id="171" w:author="Sargsyan, Davit [JRDUS]" w:date="2023-07-31T10:47:00Z">
        <w:r w:rsidR="00A461B9">
          <w:t>inflammation</w:t>
        </w:r>
        <w:r w:rsidR="00A461B9" w:rsidRPr="00B764A5">
          <w:t xml:space="preserve"> </w:t>
        </w:r>
      </w:ins>
      <w:r w:rsidRPr="00B764A5">
        <w:t>affect bacterial community richness and diversity</w:t>
      </w:r>
      <w:bookmarkEnd w:id="166"/>
    </w:p>
    <w:p w14:paraId="65A5C8FE" w14:textId="1BFC4593"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Nrf2 is a master regulator of anti-oxidative stress and anti-inflammatory responses to external and internal stimuli</w:t>
      </w:r>
      <w:r w:rsidR="0068652B">
        <w:rPr>
          <w:rFonts w:ascii="Times New Roman" w:hAnsi="Times New Roman" w:cs="Times New Roman"/>
          <w:sz w:val="24"/>
          <w:szCs w:val="24"/>
        </w:rPr>
        <w:t xml:space="preserve"> </w:t>
      </w:r>
      <w:r w:rsidR="001F5415">
        <w:rPr>
          <w:rFonts w:ascii="Times New Roman" w:hAnsi="Times New Roman" w:cs="Times New Roman"/>
          <w:sz w:val="24"/>
          <w:szCs w:val="24"/>
        </w:rPr>
        <w:fldChar w:fldCharType="begin">
          <w:fldData xml:space="preserve">PEVuZE5vdGU+PENpdGU+PEF1dGhvcj5IdWFuZzwvQXV0aG9yPjxZZWFyPjIwMTU8L1llYXI+PFJl
Y051bT4yMzA8L1JlY051bT48RGlzcGxheVRleHQ+WzUwLTU0XTwvRGlzcGxheVRleHQ+PHJlY29y
ZD48cmVjLW51bWJlcj4yMzA8L3JlYy1udW1iZXI+PGZvcmVpZ24ta2V5cz48a2V5IGFwcD0iRU4i
IGRiLWlkPSJwNXgwMnoyMmpzdGFhdmV6czJvcHRmcHR2eGR2OXBhZHBmdDUiIHRpbWVzdGFtcD0i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dGl0bGU+SiBOdXRyIEJpb2NoZW08L3NlY29uZGFyeS10aXRsZT48L3RpdGxlcz48cGFnZXM+MTQw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PEVuZE5vdGU+PENpdGU+PEF1dGhvcj5IdWFuZzwvQXV0aG9yPjxZZWFyPjIwMTU8L1llYXI+PFJl
Y051bT4yMzA8L1JlY051bT48RGlzcGxheVRleHQ+WzUwLTU0XTwvRGlzcGxheVRleHQ+PHJlY29y
ZD48cmVjLW51bWJlcj4yMzA8L3JlYy1udW1iZXI+PGZvcmVpZ24ta2V5cz48a2V5IGFwcD0iRU4i
IGRiLWlkPSJwNXgwMnoyMmpzdGFhdmV6czJvcHRmcHR2eGR2OXBhZHBmdDUiIHRpbWVzdGFtcD0i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dGl0bGU+SiBOdXRyIEJpb2NoZW08L3NlY29uZGFyeS10aXRsZT48L3RpdGxlcz48cGFnZXM+MTQw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1F5415">
        <w:rPr>
          <w:rFonts w:ascii="Times New Roman" w:hAnsi="Times New Roman" w:cs="Times New Roman"/>
          <w:sz w:val="24"/>
          <w:szCs w:val="24"/>
        </w:rPr>
      </w:r>
      <w:r w:rsidR="001F5415">
        <w:rPr>
          <w:rFonts w:ascii="Times New Roman" w:hAnsi="Times New Roman" w:cs="Times New Roman"/>
          <w:sz w:val="24"/>
          <w:szCs w:val="24"/>
        </w:rPr>
        <w:fldChar w:fldCharType="separate"/>
      </w:r>
      <w:r w:rsidR="00E713A5">
        <w:rPr>
          <w:rFonts w:ascii="Times New Roman" w:hAnsi="Times New Roman" w:cs="Times New Roman"/>
          <w:noProof/>
          <w:sz w:val="24"/>
          <w:szCs w:val="24"/>
        </w:rPr>
        <w:t>[50-54]</w:t>
      </w:r>
      <w:r w:rsidR="001F5415">
        <w:rPr>
          <w:rFonts w:ascii="Times New Roman" w:hAnsi="Times New Roman" w:cs="Times New Roman"/>
          <w:sz w:val="24"/>
          <w:szCs w:val="24"/>
        </w:rPr>
        <w:fldChar w:fldCharType="end"/>
      </w:r>
      <w:r w:rsidRPr="00B764A5">
        <w:rPr>
          <w:rFonts w:ascii="Times New Roman" w:hAnsi="Times New Roman" w:cs="Times New Roman"/>
          <w:sz w:val="24"/>
          <w:szCs w:val="24"/>
        </w:rPr>
        <w:t xml:space="preserve">. The impact of Nrf2 was examined by comparing the Nrf2 knockout (KO; -/-) mice vs. the control (WT) at different conditions (diet, DSS challenge, and aging). Alpha diversity analysis of the bacterial OTUs was conducted using Shannon index (Figure </w:t>
      </w:r>
      <w:del w:id="172" w:author="Sargsyan, Davit [JRDUS]" w:date="2023-07-31T11:18:00Z">
        <w:r w:rsidRPr="00B764A5" w:rsidDel="005E4DF7">
          <w:rPr>
            <w:rFonts w:ascii="Times New Roman" w:hAnsi="Times New Roman" w:cs="Times New Roman"/>
            <w:sz w:val="24"/>
            <w:szCs w:val="24"/>
          </w:rPr>
          <w:delText>3</w:delText>
        </w:r>
      </w:del>
      <w:ins w:id="173" w:author="Sargsyan, Davit [JRDUS]" w:date="2023-07-31T11:18:00Z">
        <w:r w:rsidR="005E4DF7">
          <w:rPr>
            <w:rFonts w:ascii="Times New Roman" w:hAnsi="Times New Roman" w:cs="Times New Roman"/>
            <w:sz w:val="24"/>
            <w:szCs w:val="24"/>
          </w:rPr>
          <w:t>2</w:t>
        </w:r>
      </w:ins>
      <w:r w:rsidRPr="00B764A5">
        <w:rPr>
          <w:rFonts w:ascii="Times New Roman" w:hAnsi="Times New Roman" w:cs="Times New Roman"/>
          <w:sz w:val="24"/>
          <w:szCs w:val="24"/>
        </w:rPr>
        <w:t xml:space="preserve">). </w:t>
      </w:r>
    </w:p>
    <w:p w14:paraId="241CB3C2" w14:textId="332056A2" w:rsidR="00B764A5" w:rsidRDefault="002B7D46" w:rsidP="00B764A5">
      <w:pPr>
        <w:rPr>
          <w:rFonts w:ascii="Times New Roman" w:hAnsi="Times New Roman" w:cs="Times New Roman"/>
          <w:sz w:val="24"/>
          <w:szCs w:val="24"/>
        </w:rPr>
      </w:pPr>
      <w:r>
        <w:rPr>
          <w:rFonts w:ascii="Times New Roman" w:hAnsi="Times New Roman" w:cs="Times New Roman"/>
          <w:sz w:val="24"/>
          <w:szCs w:val="24"/>
        </w:rPr>
        <w:t xml:space="preserve">Mixed-effects regression </w:t>
      </w:r>
      <w:r w:rsidR="00B764A5" w:rsidRPr="00B764A5">
        <w:rPr>
          <w:rFonts w:ascii="Times New Roman" w:hAnsi="Times New Roman" w:cs="Times New Roman"/>
          <w:sz w:val="24"/>
          <w:szCs w:val="24"/>
        </w:rPr>
        <w:t xml:space="preserve">analysis </w:t>
      </w:r>
      <w:r>
        <w:rPr>
          <w:rFonts w:ascii="Times New Roman" w:hAnsi="Times New Roman" w:cs="Times New Roman"/>
          <w:sz w:val="24"/>
          <w:szCs w:val="24"/>
        </w:rPr>
        <w:t xml:space="preserve">showed that the alpha diversity was higher in </w:t>
      </w:r>
      <w:r w:rsidR="00B764A5" w:rsidRPr="00B764A5">
        <w:rPr>
          <w:rFonts w:ascii="Times New Roman" w:hAnsi="Times New Roman" w:cs="Times New Roman"/>
          <w:sz w:val="24"/>
          <w:szCs w:val="24"/>
        </w:rPr>
        <w:t xml:space="preserve">Nrf2 KO </w:t>
      </w:r>
      <w:r>
        <w:rPr>
          <w:rFonts w:ascii="Times New Roman" w:hAnsi="Times New Roman" w:cs="Times New Roman"/>
          <w:sz w:val="24"/>
          <w:szCs w:val="24"/>
        </w:rPr>
        <w:t>compared to</w:t>
      </w:r>
      <w:r w:rsidR="00B764A5" w:rsidRPr="00B764A5">
        <w:rPr>
          <w:rFonts w:ascii="Times New Roman" w:hAnsi="Times New Roman" w:cs="Times New Roman"/>
          <w:sz w:val="24"/>
          <w:szCs w:val="24"/>
        </w:rPr>
        <w:t xml:space="preserve"> the WT genotypes</w:t>
      </w:r>
      <w:r>
        <w:rPr>
          <w:rFonts w:ascii="Times New Roman" w:hAnsi="Times New Roman" w:cs="Times New Roman"/>
          <w:sz w:val="24"/>
          <w:szCs w:val="24"/>
        </w:rPr>
        <w:t xml:space="preserve"> (p-value &lt; 0.01), went up as the stud progressed (both, the p-values for the early and the late timepoints vs. the baseline &lt; 0.01), and was lower in the  DSS+PEITC and </w:t>
      </w:r>
      <w:proofErr w:type="spellStart"/>
      <w:r>
        <w:rPr>
          <w:rFonts w:ascii="Times New Roman" w:hAnsi="Times New Roman" w:cs="Times New Roman"/>
          <w:sz w:val="24"/>
          <w:szCs w:val="24"/>
        </w:rPr>
        <w:t>DSS+Cranberry</w:t>
      </w:r>
      <w:proofErr w:type="spellEnd"/>
      <w:r>
        <w:rPr>
          <w:rFonts w:ascii="Times New Roman" w:hAnsi="Times New Roman" w:cs="Times New Roman"/>
          <w:sz w:val="24"/>
          <w:szCs w:val="24"/>
        </w:rPr>
        <w:t xml:space="preserve"> diet groups compared to the group that was not challenged with DSS (both p-values &lt;0.01). </w:t>
      </w:r>
    </w:p>
    <w:p w14:paraId="7AA85625" w14:textId="3578A9DA" w:rsidR="00762CFA" w:rsidRDefault="00762CFA" w:rsidP="00B764A5">
      <w:pPr>
        <w:rPr>
          <w:rFonts w:ascii="Times New Roman" w:hAnsi="Times New Roman" w:cs="Times New Roman"/>
          <w:sz w:val="24"/>
          <w:szCs w:val="24"/>
        </w:rPr>
      </w:pPr>
      <w:r>
        <w:rPr>
          <w:rFonts w:ascii="Times New Roman" w:hAnsi="Times New Roman" w:cs="Times New Roman"/>
          <w:sz w:val="24"/>
          <w:szCs w:val="24"/>
        </w:rPr>
        <w:t>However, Shannon index (as well as other indices measuring inequalities in the samples) is biased by the sample’s sequencing depth. Specifically, deeper sequencing results in identification of more, rare OTUs, therefore inflating the index (</w:t>
      </w:r>
      <w:ins w:id="174" w:author="Sargsyan, Davit [JRDUS]" w:date="2023-07-31T11:20:00Z">
        <w:r w:rsidR="005E4DF7">
          <w:rPr>
            <w:rFonts w:ascii="Times New Roman" w:hAnsi="Times New Roman" w:cs="Times New Roman"/>
            <w:sz w:val="24"/>
            <w:szCs w:val="24"/>
          </w:rPr>
          <w:t xml:space="preserve">Supplemental </w:t>
        </w:r>
      </w:ins>
      <w:r>
        <w:rPr>
          <w:rFonts w:ascii="Times New Roman" w:hAnsi="Times New Roman" w:cs="Times New Roman"/>
          <w:sz w:val="24"/>
          <w:szCs w:val="24"/>
        </w:rPr>
        <w:t xml:space="preserve">Figure </w:t>
      </w:r>
      <w:ins w:id="175" w:author="Sargsyan, Davit [JRDUS]" w:date="2023-07-31T11:20:00Z">
        <w:r w:rsidR="005E4DF7">
          <w:rPr>
            <w:rFonts w:ascii="Times New Roman" w:hAnsi="Times New Roman" w:cs="Times New Roman"/>
            <w:sz w:val="24"/>
            <w:szCs w:val="24"/>
          </w:rPr>
          <w:t>2</w:t>
        </w:r>
      </w:ins>
      <w:del w:id="176" w:author="Sargsyan, Davit [JRDUS]" w:date="2023-07-31T11:20:00Z">
        <w:r w:rsidDel="005E4DF7">
          <w:rPr>
            <w:rFonts w:ascii="Times New Roman" w:hAnsi="Times New Roman" w:cs="Times New Roman"/>
            <w:sz w:val="24"/>
            <w:szCs w:val="24"/>
          </w:rPr>
          <w:delText>4</w:delText>
        </w:r>
      </w:del>
      <w:r>
        <w:rPr>
          <w:rFonts w:ascii="Times New Roman" w:hAnsi="Times New Roman" w:cs="Times New Roman"/>
          <w:sz w:val="24"/>
          <w:szCs w:val="24"/>
        </w:rPr>
        <w:t>A). To remediate for this effect, a sensitivity analysis was conducted by, first, adding 1 to all counts in the combined OTU table. Even though the zeros in the table could represent either complete absence of an OTU from a sample or very low abundance, the zeros were treated similarly here. This remediation removed the Shannon index/sequencing depth correlation (</w:t>
      </w:r>
      <w:ins w:id="177" w:author="Sargsyan, Davit [JRDUS]" w:date="2023-07-31T11:21:00Z">
        <w:r w:rsidR="005E4DF7">
          <w:rPr>
            <w:rFonts w:ascii="Times New Roman" w:hAnsi="Times New Roman" w:cs="Times New Roman"/>
            <w:sz w:val="24"/>
            <w:szCs w:val="24"/>
          </w:rPr>
          <w:t xml:space="preserve">Supplementary </w:t>
        </w:r>
      </w:ins>
      <w:r>
        <w:rPr>
          <w:rFonts w:ascii="Times New Roman" w:hAnsi="Times New Roman" w:cs="Times New Roman"/>
          <w:sz w:val="24"/>
          <w:szCs w:val="24"/>
        </w:rPr>
        <w:t xml:space="preserve">Figure </w:t>
      </w:r>
      <w:del w:id="178" w:author="Sargsyan, Davit [JRDUS]" w:date="2023-07-31T11:21:00Z">
        <w:r w:rsidDel="005E4DF7">
          <w:rPr>
            <w:rFonts w:ascii="Times New Roman" w:hAnsi="Times New Roman" w:cs="Times New Roman"/>
            <w:sz w:val="24"/>
            <w:szCs w:val="24"/>
          </w:rPr>
          <w:delText>4B</w:delText>
        </w:r>
      </w:del>
      <w:ins w:id="179" w:author="Sargsyan, Davit [JRDUS]" w:date="2023-07-31T11:21:00Z">
        <w:r w:rsidR="005E4DF7">
          <w:rPr>
            <w:rFonts w:ascii="Times New Roman" w:hAnsi="Times New Roman" w:cs="Times New Roman"/>
            <w:sz w:val="24"/>
            <w:szCs w:val="24"/>
          </w:rPr>
          <w:t>2B</w:t>
        </w:r>
      </w:ins>
      <w:r>
        <w:rPr>
          <w:rFonts w:ascii="Times New Roman" w:hAnsi="Times New Roman" w:cs="Times New Roman"/>
          <w:sz w:val="24"/>
          <w:szCs w:val="24"/>
        </w:rPr>
        <w:t>).</w:t>
      </w:r>
      <w:r w:rsidR="00383D7B">
        <w:rPr>
          <w:rFonts w:ascii="Times New Roman" w:hAnsi="Times New Roman" w:cs="Times New Roman"/>
          <w:sz w:val="24"/>
          <w:szCs w:val="24"/>
        </w:rPr>
        <w:t xml:space="preserve"> After repeating the analysis on the corrected Shannon index, genotype </w:t>
      </w:r>
      <w:r w:rsidR="00383D7B" w:rsidRPr="00993B76">
        <w:rPr>
          <w:rFonts w:ascii="Times New Roman" w:hAnsi="Times New Roman" w:cs="Times New Roman"/>
          <w:b/>
          <w:bCs/>
          <w:sz w:val="24"/>
          <w:szCs w:val="24"/>
        </w:rPr>
        <w:t>differences remained statistically significant (higher alpha diversity in the NRf2 KO group</w:t>
      </w:r>
      <w:r w:rsidR="00993B76">
        <w:rPr>
          <w:rFonts w:ascii="Times New Roman" w:hAnsi="Times New Roman" w:cs="Times New Roman"/>
          <w:b/>
          <w:bCs/>
          <w:sz w:val="24"/>
          <w:szCs w:val="24"/>
        </w:rPr>
        <w:t xml:space="preserve"> compared to WT</w:t>
      </w:r>
      <w:r w:rsidR="00383D7B" w:rsidRPr="00993B76">
        <w:rPr>
          <w:rFonts w:ascii="Times New Roman" w:hAnsi="Times New Roman" w:cs="Times New Roman"/>
          <w:b/>
          <w:bCs/>
          <w:sz w:val="24"/>
          <w:szCs w:val="24"/>
        </w:rPr>
        <w:t>, p-value = 0.0</w:t>
      </w:r>
      <w:r w:rsidR="00BF7C23">
        <w:rPr>
          <w:rFonts w:ascii="Times New Roman" w:hAnsi="Times New Roman" w:cs="Times New Roman"/>
          <w:b/>
          <w:bCs/>
          <w:sz w:val="24"/>
          <w:szCs w:val="24"/>
        </w:rPr>
        <w:t>2</w:t>
      </w:r>
      <w:r w:rsidR="00383D7B" w:rsidRPr="00993B76">
        <w:rPr>
          <w:rFonts w:ascii="Times New Roman" w:hAnsi="Times New Roman" w:cs="Times New Roman"/>
          <w:b/>
          <w:bCs/>
          <w:sz w:val="24"/>
          <w:szCs w:val="24"/>
        </w:rPr>
        <w:t>)</w:t>
      </w:r>
      <w:r w:rsidR="00383D7B">
        <w:rPr>
          <w:rFonts w:ascii="Times New Roman" w:hAnsi="Times New Roman" w:cs="Times New Roman"/>
          <w:sz w:val="24"/>
          <w:szCs w:val="24"/>
        </w:rPr>
        <w:t xml:space="preserve"> but aging effect disappeared and only the </w:t>
      </w:r>
      <w:r w:rsidR="00383D7B" w:rsidRPr="00383D7B">
        <w:rPr>
          <w:rFonts w:ascii="Times New Roman" w:hAnsi="Times New Roman" w:cs="Times New Roman"/>
          <w:sz w:val="24"/>
          <w:szCs w:val="24"/>
        </w:rPr>
        <w:t>DSS+AIN93M</w:t>
      </w:r>
      <w:r w:rsidR="00383D7B">
        <w:rPr>
          <w:rFonts w:ascii="Times New Roman" w:hAnsi="Times New Roman" w:cs="Times New Roman"/>
          <w:sz w:val="24"/>
          <w:szCs w:val="24"/>
        </w:rPr>
        <w:t xml:space="preserve"> group’s alpha diversity remained significantly lower compared to the group not challenged with DSS</w:t>
      </w:r>
      <w:r w:rsidR="00993B76">
        <w:rPr>
          <w:rFonts w:ascii="Times New Roman" w:hAnsi="Times New Roman" w:cs="Times New Roman"/>
          <w:sz w:val="24"/>
          <w:szCs w:val="24"/>
        </w:rPr>
        <w:t xml:space="preserve"> (p-value &lt;0.01)</w:t>
      </w:r>
      <w:r w:rsidR="00383D7B">
        <w:rPr>
          <w:rFonts w:ascii="Times New Roman" w:hAnsi="Times New Roman" w:cs="Times New Roman"/>
          <w:sz w:val="24"/>
          <w:szCs w:val="24"/>
        </w:rPr>
        <w:t xml:space="preserve">. </w:t>
      </w:r>
      <w:r w:rsidR="00383D7B" w:rsidRPr="00AF52F3">
        <w:rPr>
          <w:rFonts w:ascii="Times New Roman" w:hAnsi="Times New Roman" w:cs="Times New Roman"/>
          <w:b/>
          <w:bCs/>
          <w:sz w:val="24"/>
          <w:szCs w:val="24"/>
        </w:rPr>
        <w:t>Th</w:t>
      </w:r>
      <w:r w:rsidR="004659CB" w:rsidRPr="00AF52F3">
        <w:rPr>
          <w:rFonts w:ascii="Times New Roman" w:hAnsi="Times New Roman" w:cs="Times New Roman"/>
          <w:b/>
          <w:bCs/>
          <w:sz w:val="24"/>
          <w:szCs w:val="24"/>
        </w:rPr>
        <w:t>ese</w:t>
      </w:r>
      <w:r w:rsidR="00383D7B" w:rsidRPr="00AF52F3">
        <w:rPr>
          <w:rFonts w:ascii="Times New Roman" w:hAnsi="Times New Roman" w:cs="Times New Roman"/>
          <w:b/>
          <w:bCs/>
          <w:sz w:val="24"/>
          <w:szCs w:val="24"/>
        </w:rPr>
        <w:t xml:space="preserve"> results suggest that PEITC and cranberry-rich diets had protective effect on the hosts’ microbiome diversity.</w:t>
      </w:r>
      <w:r w:rsidR="00383D7B">
        <w:rPr>
          <w:rFonts w:ascii="Times New Roman" w:hAnsi="Times New Roman" w:cs="Times New Roman"/>
          <w:sz w:val="24"/>
          <w:szCs w:val="24"/>
        </w:rPr>
        <w:t xml:space="preserve"> </w:t>
      </w:r>
      <w:r w:rsidR="00993B76">
        <w:rPr>
          <w:rFonts w:ascii="Times New Roman" w:hAnsi="Times New Roman" w:cs="Times New Roman"/>
          <w:sz w:val="24"/>
          <w:szCs w:val="24"/>
        </w:rPr>
        <w:t xml:space="preserve">The averages of the corrected Shannon indices are presented in Figure </w:t>
      </w:r>
      <w:del w:id="180" w:author="Sargsyan, Davit [JRDUS]" w:date="2023-07-31T11:22:00Z">
        <w:r w:rsidR="00993B76" w:rsidDel="005E4DF7">
          <w:rPr>
            <w:rFonts w:ascii="Times New Roman" w:hAnsi="Times New Roman" w:cs="Times New Roman"/>
            <w:sz w:val="24"/>
            <w:szCs w:val="24"/>
          </w:rPr>
          <w:delText>5</w:delText>
        </w:r>
      </w:del>
      <w:ins w:id="181" w:author="Sargsyan, Davit [JRDUS]" w:date="2023-07-31T11:22:00Z">
        <w:r w:rsidR="005E4DF7">
          <w:rPr>
            <w:rFonts w:ascii="Times New Roman" w:hAnsi="Times New Roman" w:cs="Times New Roman"/>
            <w:sz w:val="24"/>
            <w:szCs w:val="24"/>
          </w:rPr>
          <w:t>3</w:t>
        </w:r>
      </w:ins>
      <w:r w:rsidR="00993B76">
        <w:rPr>
          <w:rFonts w:ascii="Times New Roman" w:hAnsi="Times New Roman" w:cs="Times New Roman"/>
          <w:sz w:val="24"/>
          <w:szCs w:val="24"/>
        </w:rPr>
        <w:t>.</w:t>
      </w:r>
    </w:p>
    <w:p w14:paraId="5F2A8042" w14:textId="44283940" w:rsidR="008E4B69" w:rsidRDefault="008E4B69" w:rsidP="00A43D9D">
      <w:pPr>
        <w:pStyle w:val="Heading2"/>
      </w:pPr>
      <w:bookmarkStart w:id="182" w:name="_Toc141697080"/>
      <w:r w:rsidRPr="00B764A5">
        <w:lastRenderedPageBreak/>
        <w:t>3.</w:t>
      </w:r>
      <w:r w:rsidR="00116D3B">
        <w:t>2</w:t>
      </w:r>
      <w:r w:rsidRPr="00B764A5">
        <w:t xml:space="preserve"> </w:t>
      </w:r>
      <w:r w:rsidR="00166C50">
        <w:t>Principal components analys</w:t>
      </w:r>
      <w:ins w:id="183" w:author="Sargsyan, Davit [JRDUS]" w:date="2023-07-31T11:29:00Z">
        <w:r w:rsidR="00966A72">
          <w:t>i</w:t>
        </w:r>
      </w:ins>
      <w:del w:id="184" w:author="Sargsyan, Davit [JRDUS]" w:date="2023-07-31T11:29:00Z">
        <w:r w:rsidR="00166C50" w:rsidDel="00966A72">
          <w:delText>e</w:delText>
        </w:r>
      </w:del>
      <w:r w:rsidR="00166C50">
        <w:t>s reveal a</w:t>
      </w:r>
      <w:r w:rsidR="000C3A4D">
        <w:t xml:space="preserve">ssociation of microbiome composition </w:t>
      </w:r>
      <w:del w:id="185" w:author="Sargsyan, Davit [JRDUS]" w:date="2023-07-31T11:29:00Z">
        <w:r w:rsidR="000C3A4D" w:rsidDel="00966A72">
          <w:delText xml:space="preserve">at </w:delText>
        </w:r>
        <w:r w:rsidR="00E945ED" w:rsidDel="00966A72">
          <w:delText xml:space="preserve">Phylum and Class </w:delText>
        </w:r>
        <w:r w:rsidR="000C3A4D" w:rsidDel="00966A72">
          <w:delText xml:space="preserve">taxonomic levels </w:delText>
        </w:r>
      </w:del>
      <w:r w:rsidR="000C3A4D">
        <w:t xml:space="preserve">with </w:t>
      </w:r>
      <w:ins w:id="186" w:author="Sargsyan, Davit [JRDUS]" w:date="2023-07-31T11:29:00Z">
        <w:r w:rsidR="00966A72">
          <w:t xml:space="preserve">diet and </w:t>
        </w:r>
      </w:ins>
      <w:r w:rsidR="000C3A4D">
        <w:t>genotype</w:t>
      </w:r>
      <w:del w:id="187" w:author="Sargsyan, Davit [JRDUS]" w:date="2023-07-31T11:29:00Z">
        <w:r w:rsidR="000C3A4D" w:rsidDel="00966A72">
          <w:delText xml:space="preserve"> and diet</w:delText>
        </w:r>
      </w:del>
      <w:bookmarkEnd w:id="182"/>
    </w:p>
    <w:p w14:paraId="195ECFE9" w14:textId="69654722" w:rsidR="008E4B69" w:rsidRDefault="008E4B69" w:rsidP="008E4B69">
      <w:pPr>
        <w:rPr>
          <w:rFonts w:ascii="Times New Roman" w:hAnsi="Times New Roman" w:cs="Times New Roman"/>
          <w:sz w:val="24"/>
          <w:szCs w:val="24"/>
        </w:rPr>
      </w:pPr>
      <w:r>
        <w:rPr>
          <w:rFonts w:ascii="Times New Roman" w:hAnsi="Times New Roman" w:cs="Times New Roman"/>
          <w:sz w:val="24"/>
          <w:szCs w:val="24"/>
        </w:rPr>
        <w:t>OTU counts were</w:t>
      </w:r>
      <w:r w:rsidRPr="008E4B69">
        <w:rPr>
          <w:rFonts w:ascii="Times New Roman" w:hAnsi="Times New Roman" w:cs="Times New Roman"/>
          <w:sz w:val="24"/>
          <w:szCs w:val="24"/>
        </w:rPr>
        <w:t xml:space="preserve"> aggregated </w:t>
      </w:r>
      <w:r>
        <w:rPr>
          <w:rFonts w:ascii="Times New Roman" w:hAnsi="Times New Roman" w:cs="Times New Roman"/>
          <w:sz w:val="24"/>
          <w:szCs w:val="24"/>
        </w:rPr>
        <w:t xml:space="preserve">at the </w:t>
      </w:r>
      <w:r w:rsidRPr="00796C1C">
        <w:rPr>
          <w:rFonts w:ascii="Times New Roman" w:hAnsi="Times New Roman" w:cs="Times New Roman"/>
          <w:b/>
          <w:bCs/>
          <w:i/>
          <w:iCs/>
          <w:sz w:val="24"/>
          <w:szCs w:val="24"/>
        </w:rPr>
        <w:t>Phylum</w:t>
      </w:r>
      <w:r>
        <w:rPr>
          <w:rFonts w:ascii="Times New Roman" w:hAnsi="Times New Roman" w:cs="Times New Roman"/>
          <w:sz w:val="24"/>
          <w:szCs w:val="24"/>
        </w:rPr>
        <w:t xml:space="preserve"> </w:t>
      </w:r>
      <w:r w:rsidRPr="00796C1C">
        <w:rPr>
          <w:rFonts w:ascii="Times New Roman" w:hAnsi="Times New Roman" w:cs="Times New Roman"/>
          <w:b/>
          <w:bCs/>
          <w:sz w:val="24"/>
          <w:szCs w:val="24"/>
        </w:rPr>
        <w:t>level</w:t>
      </w:r>
      <w:r>
        <w:rPr>
          <w:rFonts w:ascii="Times New Roman" w:hAnsi="Times New Roman" w:cs="Times New Roman"/>
          <w:sz w:val="24"/>
          <w:szCs w:val="24"/>
        </w:rPr>
        <w:t xml:space="preserve">. In total, </w:t>
      </w:r>
      <w:r w:rsidR="004103AF">
        <w:rPr>
          <w:rFonts w:ascii="Times New Roman" w:hAnsi="Times New Roman" w:cs="Times New Roman"/>
          <w:sz w:val="24"/>
          <w:szCs w:val="24"/>
        </w:rPr>
        <w:t>22</w:t>
      </w:r>
      <w:r>
        <w:rPr>
          <w:rFonts w:ascii="Times New Roman" w:hAnsi="Times New Roman" w:cs="Times New Roman"/>
          <w:sz w:val="24"/>
          <w:szCs w:val="24"/>
        </w:rPr>
        <w:t xml:space="preserve"> phyla were </w:t>
      </w:r>
      <w:r w:rsidR="00643C2A">
        <w:rPr>
          <w:rFonts w:ascii="Times New Roman" w:hAnsi="Times New Roman" w:cs="Times New Roman"/>
          <w:sz w:val="24"/>
          <w:szCs w:val="24"/>
        </w:rPr>
        <w:t xml:space="preserve">identified, top 10 of which accounted for </w:t>
      </w:r>
      <w:r w:rsidR="00D82E18">
        <w:rPr>
          <w:rFonts w:ascii="Times New Roman" w:hAnsi="Times New Roman" w:cs="Times New Roman"/>
          <w:sz w:val="24"/>
          <w:szCs w:val="24"/>
        </w:rPr>
        <w:t>&gt;</w:t>
      </w:r>
      <w:r w:rsidR="00643C2A">
        <w:rPr>
          <w:rFonts w:ascii="Times New Roman" w:hAnsi="Times New Roman" w:cs="Times New Roman"/>
          <w:sz w:val="24"/>
          <w:szCs w:val="24"/>
        </w:rPr>
        <w:t>99.96% of all hits. Since deeper sequencing increases chances of identifying rare organisms (</w:t>
      </w:r>
      <w:ins w:id="188" w:author="Sargsyan, Davit [JRDUS]" w:date="2023-07-31T11:30:00Z">
        <w:r w:rsidR="00966A72">
          <w:rPr>
            <w:rFonts w:ascii="Times New Roman" w:hAnsi="Times New Roman" w:cs="Times New Roman"/>
            <w:sz w:val="24"/>
            <w:szCs w:val="24"/>
          </w:rPr>
          <w:t xml:space="preserve">Supplementary </w:t>
        </w:r>
      </w:ins>
      <w:r w:rsidR="00643C2A">
        <w:rPr>
          <w:rFonts w:ascii="Times New Roman" w:hAnsi="Times New Roman" w:cs="Times New Roman"/>
          <w:sz w:val="24"/>
          <w:szCs w:val="24"/>
        </w:rPr>
        <w:t xml:space="preserve">Figure </w:t>
      </w:r>
      <w:del w:id="189" w:author="Sargsyan, Davit [JRDUS]" w:date="2023-07-31T11:32:00Z">
        <w:r w:rsidR="00643C2A" w:rsidDel="00966A72">
          <w:rPr>
            <w:rFonts w:ascii="Times New Roman" w:hAnsi="Times New Roman" w:cs="Times New Roman"/>
            <w:sz w:val="24"/>
            <w:szCs w:val="24"/>
          </w:rPr>
          <w:delText>6</w:delText>
        </w:r>
      </w:del>
      <w:ins w:id="190" w:author="Sargsyan, Davit [JRDUS]" w:date="2023-07-31T11:30:00Z">
        <w:r w:rsidR="00966A72">
          <w:rPr>
            <w:rFonts w:ascii="Times New Roman" w:hAnsi="Times New Roman" w:cs="Times New Roman"/>
            <w:sz w:val="24"/>
            <w:szCs w:val="24"/>
          </w:rPr>
          <w:t>3</w:t>
        </w:r>
      </w:ins>
      <w:r w:rsidR="00643C2A">
        <w:rPr>
          <w:rFonts w:ascii="Times New Roman" w:hAnsi="Times New Roman" w:cs="Times New Roman"/>
          <w:sz w:val="24"/>
          <w:szCs w:val="24"/>
        </w:rPr>
        <w:t>), and the samples varied greatly by sequencing depth (</w:t>
      </w:r>
      <w:ins w:id="191" w:author="Sargsyan, Davit [JRDUS]" w:date="2023-07-31T11:30:00Z">
        <w:r w:rsidR="00966A72">
          <w:rPr>
            <w:rFonts w:ascii="Times New Roman" w:hAnsi="Times New Roman" w:cs="Times New Roman"/>
            <w:sz w:val="24"/>
            <w:szCs w:val="24"/>
          </w:rPr>
          <w:t xml:space="preserve">Supplementary </w:t>
        </w:r>
      </w:ins>
      <w:r w:rsidR="00643C2A">
        <w:rPr>
          <w:rFonts w:ascii="Times New Roman" w:hAnsi="Times New Roman" w:cs="Times New Roman"/>
          <w:sz w:val="24"/>
          <w:szCs w:val="24"/>
        </w:rPr>
        <w:t xml:space="preserve">Figure </w:t>
      </w:r>
      <w:del w:id="192" w:author="Sargsyan, Davit [JRDUS]" w:date="2023-07-31T11:31:00Z">
        <w:r w:rsidR="001F645A" w:rsidDel="00966A72">
          <w:rPr>
            <w:rFonts w:ascii="Times New Roman" w:hAnsi="Times New Roman" w:cs="Times New Roman"/>
            <w:sz w:val="24"/>
            <w:szCs w:val="24"/>
          </w:rPr>
          <w:delText>2</w:delText>
        </w:r>
      </w:del>
      <w:ins w:id="193" w:author="Sargsyan, Davit [JRDUS]" w:date="2023-07-31T11:31:00Z">
        <w:r w:rsidR="00966A72">
          <w:rPr>
            <w:rFonts w:ascii="Times New Roman" w:hAnsi="Times New Roman" w:cs="Times New Roman"/>
            <w:sz w:val="24"/>
            <w:szCs w:val="24"/>
          </w:rPr>
          <w:t>1</w:t>
        </w:r>
      </w:ins>
      <w:r w:rsidR="00643C2A">
        <w:rPr>
          <w:rFonts w:ascii="Times New Roman" w:hAnsi="Times New Roman" w:cs="Times New Roman"/>
          <w:sz w:val="24"/>
          <w:szCs w:val="24"/>
        </w:rPr>
        <w:t xml:space="preserve">), rare phylum were not included in the downstream analysis. </w:t>
      </w:r>
      <w:r w:rsidR="004E36C6">
        <w:rPr>
          <w:rFonts w:ascii="Times New Roman" w:hAnsi="Times New Roman" w:cs="Times New Roman"/>
          <w:sz w:val="24"/>
          <w:szCs w:val="24"/>
        </w:rPr>
        <w:t>PCA</w:t>
      </w:r>
      <w:r w:rsidR="004D4165">
        <w:rPr>
          <w:rFonts w:ascii="Times New Roman" w:hAnsi="Times New Roman" w:cs="Times New Roman"/>
          <w:sz w:val="24"/>
          <w:szCs w:val="24"/>
        </w:rPr>
        <w:t xml:space="preserve"> was conducted on the combined data from the 3 experiments, but scores</w:t>
      </w:r>
      <w:r w:rsidR="004E36C6">
        <w:rPr>
          <w:rFonts w:ascii="Times New Roman" w:hAnsi="Times New Roman" w:cs="Times New Roman"/>
          <w:sz w:val="24"/>
          <w:szCs w:val="24"/>
        </w:rPr>
        <w:t xml:space="preserve"> and loadings were graphed </w:t>
      </w:r>
      <w:r w:rsidR="004D4165">
        <w:rPr>
          <w:rFonts w:ascii="Times New Roman" w:hAnsi="Times New Roman" w:cs="Times New Roman"/>
          <w:sz w:val="24"/>
          <w:szCs w:val="24"/>
        </w:rPr>
        <w:t>in separate panels by genotype and experiment to highlight the differences</w:t>
      </w:r>
      <w:r w:rsidR="004E36C6">
        <w:rPr>
          <w:rFonts w:ascii="Times New Roman" w:hAnsi="Times New Roman" w:cs="Times New Roman"/>
          <w:sz w:val="24"/>
          <w:szCs w:val="24"/>
        </w:rPr>
        <w:t xml:space="preserve"> (Figure </w:t>
      </w:r>
      <w:del w:id="194" w:author="Sargsyan, Davit [JRDUS]" w:date="2023-07-31T11:34:00Z">
        <w:r w:rsidR="004E36C6" w:rsidDel="00966A72">
          <w:rPr>
            <w:rFonts w:ascii="Times New Roman" w:hAnsi="Times New Roman" w:cs="Times New Roman"/>
            <w:sz w:val="24"/>
            <w:szCs w:val="24"/>
          </w:rPr>
          <w:delText>7</w:delText>
        </w:r>
      </w:del>
      <w:ins w:id="195" w:author="Sargsyan, Davit [JRDUS]" w:date="2023-07-31T11:34:00Z">
        <w:r w:rsidR="00966A72">
          <w:rPr>
            <w:rFonts w:ascii="Times New Roman" w:hAnsi="Times New Roman" w:cs="Times New Roman"/>
            <w:sz w:val="24"/>
            <w:szCs w:val="24"/>
          </w:rPr>
          <w:t>4</w:t>
        </w:r>
      </w:ins>
      <w:r w:rsidR="004E36C6">
        <w:rPr>
          <w:rFonts w:ascii="Times New Roman" w:hAnsi="Times New Roman" w:cs="Times New Roman"/>
          <w:sz w:val="24"/>
          <w:szCs w:val="24"/>
        </w:rPr>
        <w:t>). The bi</w:t>
      </w:r>
      <w:r w:rsidR="004D4165">
        <w:rPr>
          <w:rFonts w:ascii="Times New Roman" w:hAnsi="Times New Roman" w:cs="Times New Roman"/>
          <w:sz w:val="24"/>
          <w:szCs w:val="24"/>
        </w:rPr>
        <w:t>p</w:t>
      </w:r>
      <w:r w:rsidR="004E36C6">
        <w:rPr>
          <w:rFonts w:ascii="Times New Roman" w:hAnsi="Times New Roman" w:cs="Times New Roman"/>
          <w:sz w:val="24"/>
          <w:szCs w:val="24"/>
        </w:rPr>
        <w:t xml:space="preserve">lot showed </w:t>
      </w:r>
      <w:r w:rsidR="004D4165">
        <w:rPr>
          <w:rFonts w:ascii="Times New Roman" w:hAnsi="Times New Roman" w:cs="Times New Roman"/>
          <w:sz w:val="24"/>
          <w:szCs w:val="24"/>
        </w:rPr>
        <w:t>large between-experiment variability</w:t>
      </w:r>
      <w:r w:rsidR="00445F6D">
        <w:rPr>
          <w:rFonts w:ascii="Times New Roman" w:hAnsi="Times New Roman" w:cs="Times New Roman"/>
          <w:sz w:val="24"/>
          <w:szCs w:val="24"/>
        </w:rPr>
        <w:t xml:space="preserve">, specifically, higher relative abundance of </w:t>
      </w:r>
      <w:r w:rsidR="00445F6D" w:rsidRPr="00445F6D">
        <w:rPr>
          <w:rFonts w:ascii="Times New Roman" w:hAnsi="Times New Roman" w:cs="Times New Roman"/>
          <w:i/>
          <w:iCs/>
          <w:sz w:val="24"/>
          <w:szCs w:val="24"/>
        </w:rPr>
        <w:t>Bacteroidetes</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and lower relative abundance of </w:t>
      </w:r>
      <w:r w:rsidR="00445F6D" w:rsidRPr="00445F6D">
        <w:rPr>
          <w:rFonts w:ascii="Times New Roman" w:hAnsi="Times New Roman" w:cs="Times New Roman"/>
          <w:i/>
          <w:iCs/>
          <w:sz w:val="24"/>
          <w:szCs w:val="24"/>
        </w:rPr>
        <w:t>Verrucomicrobia</w:t>
      </w:r>
      <w:r w:rsidR="00445F6D">
        <w:rPr>
          <w:rFonts w:ascii="Times New Roman" w:hAnsi="Times New Roman" w:cs="Times New Roman"/>
          <w:sz w:val="24"/>
          <w:szCs w:val="24"/>
        </w:rPr>
        <w:t xml:space="preserve"> in the first two experiments (Nov18 and May 19) compared to the third one (Sep19). Relative abundance</w:t>
      </w:r>
      <w:r w:rsidR="003B0680">
        <w:rPr>
          <w:rFonts w:ascii="Times New Roman" w:hAnsi="Times New Roman" w:cs="Times New Roman"/>
          <w:sz w:val="24"/>
          <w:szCs w:val="24"/>
        </w:rPr>
        <w:t>s</w:t>
      </w:r>
      <w:r w:rsidR="00445F6D">
        <w:rPr>
          <w:rFonts w:ascii="Times New Roman" w:hAnsi="Times New Roman" w:cs="Times New Roman"/>
          <w:sz w:val="24"/>
          <w:szCs w:val="24"/>
        </w:rPr>
        <w:t xml:space="preserve"> of </w:t>
      </w:r>
      <w:r w:rsidR="00445F6D" w:rsidRPr="00445F6D">
        <w:rPr>
          <w:rFonts w:ascii="Times New Roman" w:hAnsi="Times New Roman" w:cs="Times New Roman"/>
          <w:i/>
          <w:iCs/>
          <w:sz w:val="24"/>
          <w:szCs w:val="24"/>
        </w:rPr>
        <w:t>Firmicutes</w:t>
      </w:r>
      <w:r w:rsidR="00445F6D">
        <w:rPr>
          <w:rFonts w:ascii="Times New Roman" w:hAnsi="Times New Roman" w:cs="Times New Roman"/>
          <w:sz w:val="24"/>
          <w:szCs w:val="24"/>
        </w:rPr>
        <w:t xml:space="preserve"> and </w:t>
      </w:r>
      <w:r w:rsidR="00445F6D" w:rsidRPr="00445F6D">
        <w:rPr>
          <w:rFonts w:ascii="Times New Roman" w:hAnsi="Times New Roman" w:cs="Times New Roman"/>
          <w:i/>
          <w:iCs/>
          <w:sz w:val="24"/>
          <w:szCs w:val="24"/>
        </w:rPr>
        <w:t>Actinobacteria</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were higher in the WT </w:t>
      </w:r>
      <w:r w:rsidR="003B0680">
        <w:rPr>
          <w:rFonts w:ascii="Times New Roman" w:hAnsi="Times New Roman" w:cs="Times New Roman"/>
          <w:sz w:val="24"/>
          <w:szCs w:val="24"/>
        </w:rPr>
        <w:t xml:space="preserve">DSS-treated </w:t>
      </w:r>
      <w:r w:rsidR="00445F6D">
        <w:rPr>
          <w:rFonts w:ascii="Times New Roman" w:hAnsi="Times New Roman" w:cs="Times New Roman"/>
          <w:sz w:val="24"/>
          <w:szCs w:val="24"/>
        </w:rPr>
        <w:t xml:space="preserve">mice in the Sep19 experiment compared to </w:t>
      </w:r>
      <w:r w:rsidR="003B0680">
        <w:rPr>
          <w:rFonts w:ascii="Times New Roman" w:hAnsi="Times New Roman" w:cs="Times New Roman"/>
          <w:sz w:val="24"/>
          <w:szCs w:val="24"/>
        </w:rPr>
        <w:t>all other groups</w:t>
      </w:r>
      <w:r w:rsidR="00445F6D">
        <w:rPr>
          <w:rFonts w:ascii="Times New Roman" w:hAnsi="Times New Roman" w:cs="Times New Roman"/>
          <w:sz w:val="24"/>
          <w:szCs w:val="24"/>
        </w:rPr>
        <w:t xml:space="preserve">, while </w:t>
      </w:r>
      <w:r w:rsidR="00445F6D" w:rsidRPr="00445F6D">
        <w:rPr>
          <w:rFonts w:ascii="Times New Roman" w:hAnsi="Times New Roman" w:cs="Times New Roman"/>
          <w:i/>
          <w:iCs/>
          <w:sz w:val="24"/>
          <w:szCs w:val="24"/>
        </w:rPr>
        <w:t>Epsilonbacteraeota</w:t>
      </w:r>
      <w:r w:rsidR="003B0680">
        <w:rPr>
          <w:rFonts w:ascii="Times New Roman" w:hAnsi="Times New Roman" w:cs="Times New Roman"/>
          <w:i/>
          <w:iCs/>
          <w:sz w:val="24"/>
          <w:szCs w:val="24"/>
        </w:rPr>
        <w:t xml:space="preserve"> </w:t>
      </w:r>
      <w:r w:rsidR="003B0680">
        <w:rPr>
          <w:rFonts w:ascii="Times New Roman" w:hAnsi="Times New Roman" w:cs="Times New Roman"/>
          <w:sz w:val="24"/>
          <w:szCs w:val="24"/>
        </w:rPr>
        <w:t>were more abundant in all Nrf2 KO and WT control (AIN93M) groups compared to the rest.</w:t>
      </w:r>
      <w:r w:rsidR="004D4165">
        <w:rPr>
          <w:rFonts w:ascii="Times New Roman" w:hAnsi="Times New Roman" w:cs="Times New Roman"/>
          <w:sz w:val="24"/>
          <w:szCs w:val="24"/>
        </w:rPr>
        <w:t xml:space="preserve"> Additionally, DSS+PEITC group samples showed trend reversal from the positive control (DSS+AIN93M) group in WT, suggesting protective effect of PEITC on microbiome of DSS-treated mice.</w:t>
      </w:r>
    </w:p>
    <w:p w14:paraId="7ED6102B" w14:textId="468A86E0" w:rsidR="0021056B" w:rsidRDefault="00CA15A7" w:rsidP="008E4B69">
      <w:pPr>
        <w:rPr>
          <w:rFonts w:ascii="Times New Roman" w:hAnsi="Times New Roman" w:cs="Times New Roman"/>
          <w:sz w:val="24"/>
          <w:szCs w:val="24"/>
        </w:rPr>
      </w:pPr>
      <w:r>
        <w:rPr>
          <w:rFonts w:ascii="Times New Roman" w:hAnsi="Times New Roman" w:cs="Times New Roman"/>
          <w:sz w:val="24"/>
          <w:szCs w:val="24"/>
        </w:rPr>
        <w:t xml:space="preserve">To remove study effect, Sep19 data was </w:t>
      </w:r>
      <w:r w:rsidR="00276EFC">
        <w:rPr>
          <w:rFonts w:ascii="Times New Roman" w:hAnsi="Times New Roman" w:cs="Times New Roman"/>
          <w:sz w:val="24"/>
          <w:szCs w:val="24"/>
        </w:rPr>
        <w:t xml:space="preserve">separated and </w:t>
      </w:r>
      <w:r>
        <w:rPr>
          <w:rFonts w:ascii="Times New Roman" w:hAnsi="Times New Roman" w:cs="Times New Roman"/>
          <w:sz w:val="24"/>
          <w:szCs w:val="24"/>
        </w:rPr>
        <w:t>reanalyzed. The top 10 most abundant Phylum were used for the PCA</w:t>
      </w:r>
      <w:r w:rsidR="00BB38D0">
        <w:rPr>
          <w:rFonts w:ascii="Times New Roman" w:hAnsi="Times New Roman" w:cs="Times New Roman"/>
          <w:sz w:val="24"/>
          <w:szCs w:val="24"/>
        </w:rPr>
        <w:t xml:space="preserve"> (Figure </w:t>
      </w:r>
      <w:del w:id="196" w:author="Sargsyan, Davit [JRDUS]" w:date="2023-07-31T11:35:00Z">
        <w:r w:rsidR="00BB38D0" w:rsidDel="00966A72">
          <w:rPr>
            <w:rFonts w:ascii="Times New Roman" w:hAnsi="Times New Roman" w:cs="Times New Roman"/>
            <w:sz w:val="24"/>
            <w:szCs w:val="24"/>
          </w:rPr>
          <w:delText>8</w:delText>
        </w:r>
      </w:del>
      <w:ins w:id="197" w:author="Sargsyan, Davit [JRDUS]" w:date="2023-07-31T11:35:00Z">
        <w:r w:rsidR="00966A72">
          <w:rPr>
            <w:rFonts w:ascii="Times New Roman" w:hAnsi="Times New Roman" w:cs="Times New Roman"/>
            <w:sz w:val="24"/>
            <w:szCs w:val="24"/>
          </w:rPr>
          <w:t>5</w:t>
        </w:r>
      </w:ins>
      <w:r w:rsidR="00BB38D0">
        <w:rPr>
          <w:rFonts w:ascii="Times New Roman" w:hAnsi="Times New Roman" w:cs="Times New Roman"/>
          <w:sz w:val="24"/>
          <w:szCs w:val="24"/>
        </w:rPr>
        <w:t>)</w:t>
      </w:r>
      <w:r>
        <w:rPr>
          <w:rFonts w:ascii="Times New Roman" w:hAnsi="Times New Roman" w:cs="Times New Roman"/>
          <w:sz w:val="24"/>
          <w:szCs w:val="24"/>
        </w:rPr>
        <w:t>.</w:t>
      </w:r>
      <w:r w:rsidR="00BB38D0">
        <w:rPr>
          <w:rFonts w:ascii="Times New Roman" w:hAnsi="Times New Roman" w:cs="Times New Roman"/>
          <w:sz w:val="24"/>
          <w:szCs w:val="24"/>
        </w:rPr>
        <w:t xml:space="preserve"> The analysis revealed strong diet effect on the microbial composition. Specifically, relative abundance of </w:t>
      </w:r>
      <w:r w:rsidR="006B1263" w:rsidRPr="00445F6D">
        <w:rPr>
          <w:rFonts w:ascii="Times New Roman" w:hAnsi="Times New Roman" w:cs="Times New Roman"/>
          <w:i/>
          <w:iCs/>
          <w:sz w:val="24"/>
          <w:szCs w:val="24"/>
        </w:rPr>
        <w:t>Firmicutes</w:t>
      </w:r>
      <w:r w:rsidR="00BB38D0">
        <w:rPr>
          <w:rFonts w:ascii="Times New Roman" w:hAnsi="Times New Roman" w:cs="Times New Roman"/>
          <w:sz w:val="24"/>
          <w:szCs w:val="24"/>
        </w:rPr>
        <w:t xml:space="preserve"> </w:t>
      </w:r>
      <w:r w:rsidR="006B1263">
        <w:rPr>
          <w:rFonts w:ascii="Times New Roman" w:hAnsi="Times New Roman" w:cs="Times New Roman"/>
          <w:sz w:val="24"/>
          <w:szCs w:val="24"/>
        </w:rPr>
        <w:t xml:space="preserve">and </w:t>
      </w:r>
      <w:r w:rsidR="006B1263" w:rsidRPr="00445F6D">
        <w:rPr>
          <w:rFonts w:ascii="Times New Roman" w:hAnsi="Times New Roman" w:cs="Times New Roman"/>
          <w:i/>
          <w:iCs/>
          <w:sz w:val="24"/>
          <w:szCs w:val="24"/>
        </w:rPr>
        <w:t>Verrucomicrobia</w:t>
      </w:r>
      <w:r>
        <w:rPr>
          <w:rFonts w:ascii="Times New Roman" w:hAnsi="Times New Roman" w:cs="Times New Roman"/>
          <w:sz w:val="24"/>
          <w:szCs w:val="24"/>
        </w:rPr>
        <w:t xml:space="preserve"> </w:t>
      </w:r>
      <w:r w:rsidR="006B1263">
        <w:rPr>
          <w:rFonts w:ascii="Times New Roman" w:hAnsi="Times New Roman" w:cs="Times New Roman"/>
          <w:sz w:val="24"/>
          <w:szCs w:val="24"/>
        </w:rPr>
        <w:t xml:space="preserve">increased while relative abundance of </w:t>
      </w:r>
      <w:r w:rsidR="006B1263" w:rsidRPr="006B1263">
        <w:rPr>
          <w:rFonts w:ascii="Times New Roman" w:hAnsi="Times New Roman" w:cs="Times New Roman"/>
          <w:i/>
          <w:iCs/>
          <w:sz w:val="24"/>
          <w:szCs w:val="24"/>
        </w:rPr>
        <w:t>Proteobacteria</w:t>
      </w:r>
      <w:r w:rsidR="006B1263">
        <w:rPr>
          <w:rFonts w:ascii="Times New Roman" w:hAnsi="Times New Roman" w:cs="Times New Roman"/>
          <w:sz w:val="24"/>
          <w:szCs w:val="24"/>
        </w:rPr>
        <w:t>,</w:t>
      </w:r>
      <w:r w:rsidR="006B1263" w:rsidRPr="006B1263">
        <w:rPr>
          <w:rFonts w:ascii="Times New Roman" w:hAnsi="Times New Roman" w:cs="Times New Roman"/>
          <w:sz w:val="24"/>
          <w:szCs w:val="24"/>
        </w:rPr>
        <w:t xml:space="preserve"> </w:t>
      </w:r>
      <w:r w:rsidR="006B1263" w:rsidRPr="006B1263">
        <w:rPr>
          <w:rFonts w:ascii="Times New Roman" w:hAnsi="Times New Roman" w:cs="Times New Roman"/>
          <w:i/>
          <w:iCs/>
          <w:sz w:val="24"/>
          <w:szCs w:val="24"/>
        </w:rPr>
        <w:t>Deferribacteres</w:t>
      </w:r>
      <w:r w:rsidR="006B1263">
        <w:rPr>
          <w:rFonts w:ascii="Times New Roman" w:hAnsi="Times New Roman" w:cs="Times New Roman"/>
          <w:sz w:val="24"/>
          <w:szCs w:val="24"/>
        </w:rPr>
        <w:t xml:space="preserve"> and </w:t>
      </w:r>
      <w:r w:rsidR="006B1263" w:rsidRPr="006B1263">
        <w:rPr>
          <w:rFonts w:ascii="Times New Roman" w:hAnsi="Times New Roman" w:cs="Times New Roman"/>
          <w:i/>
          <w:iCs/>
          <w:sz w:val="24"/>
          <w:szCs w:val="24"/>
        </w:rPr>
        <w:t>Epsilonbacteraeota</w:t>
      </w:r>
      <w:r w:rsidR="006B1263">
        <w:rPr>
          <w:rFonts w:ascii="Times New Roman" w:hAnsi="Times New Roman" w:cs="Times New Roman"/>
          <w:sz w:val="24"/>
          <w:szCs w:val="24"/>
        </w:rPr>
        <w:t xml:space="preserve"> decreased </w:t>
      </w:r>
      <w:r w:rsidR="00BB38D0">
        <w:rPr>
          <w:rFonts w:ascii="Times New Roman" w:hAnsi="Times New Roman" w:cs="Times New Roman"/>
          <w:sz w:val="24"/>
          <w:szCs w:val="24"/>
        </w:rPr>
        <w:t xml:space="preserve">in all </w:t>
      </w:r>
      <w:r w:rsidR="006B1263">
        <w:rPr>
          <w:rFonts w:ascii="Times New Roman" w:hAnsi="Times New Roman" w:cs="Times New Roman"/>
          <w:sz w:val="24"/>
          <w:szCs w:val="24"/>
        </w:rPr>
        <w:t xml:space="preserve">WT </w:t>
      </w:r>
      <w:r w:rsidR="00BB38D0">
        <w:rPr>
          <w:rFonts w:ascii="Times New Roman" w:hAnsi="Times New Roman" w:cs="Times New Roman"/>
          <w:sz w:val="24"/>
          <w:szCs w:val="24"/>
        </w:rPr>
        <w:t>DSS-treated groups</w:t>
      </w:r>
      <w:r w:rsidR="006B1263">
        <w:rPr>
          <w:rFonts w:ascii="Times New Roman" w:hAnsi="Times New Roman" w:cs="Times New Roman"/>
          <w:sz w:val="24"/>
          <w:szCs w:val="24"/>
        </w:rPr>
        <w:t xml:space="preserve"> compared to the control (AIN93M).</w:t>
      </w:r>
    </w:p>
    <w:p w14:paraId="5F414FA4" w14:textId="2A4C76D9" w:rsidR="000C3A4D" w:rsidRPr="008E4B69" w:rsidRDefault="000C3A4D" w:rsidP="008E4B69">
      <w:pPr>
        <w:rPr>
          <w:rFonts w:ascii="Times New Roman" w:hAnsi="Times New Roman" w:cs="Times New Roman"/>
          <w:sz w:val="24"/>
          <w:szCs w:val="24"/>
        </w:rPr>
      </w:pPr>
      <w:r w:rsidRPr="00796C1C">
        <w:rPr>
          <w:rFonts w:ascii="Times New Roman" w:hAnsi="Times New Roman" w:cs="Times New Roman"/>
          <w:b/>
          <w:bCs/>
          <w:i/>
          <w:iCs/>
          <w:sz w:val="24"/>
          <w:szCs w:val="24"/>
        </w:rPr>
        <w:t>Class</w:t>
      </w:r>
      <w:r>
        <w:rPr>
          <w:rFonts w:ascii="Times New Roman" w:hAnsi="Times New Roman" w:cs="Times New Roman"/>
          <w:sz w:val="24"/>
          <w:szCs w:val="24"/>
        </w:rPr>
        <w:t>-level aggregation yield 3</w:t>
      </w:r>
      <w:r w:rsidR="00AD153D">
        <w:rPr>
          <w:rFonts w:ascii="Times New Roman" w:hAnsi="Times New Roman" w:cs="Times New Roman"/>
          <w:sz w:val="24"/>
          <w:szCs w:val="24"/>
        </w:rPr>
        <w:t>1</w:t>
      </w:r>
      <w:r>
        <w:rPr>
          <w:rFonts w:ascii="Times New Roman" w:hAnsi="Times New Roman" w:cs="Times New Roman"/>
          <w:sz w:val="24"/>
          <w:szCs w:val="24"/>
        </w:rPr>
        <w:t xml:space="preserve"> classes, with top 1</w:t>
      </w:r>
      <w:r w:rsidR="00AD153D">
        <w:rPr>
          <w:rFonts w:ascii="Times New Roman" w:hAnsi="Times New Roman" w:cs="Times New Roman"/>
          <w:sz w:val="24"/>
          <w:szCs w:val="24"/>
        </w:rPr>
        <w:t xml:space="preserve">7 </w:t>
      </w:r>
      <w:r w:rsidR="00D82E18">
        <w:rPr>
          <w:rFonts w:ascii="Times New Roman" w:hAnsi="Times New Roman" w:cs="Times New Roman"/>
          <w:sz w:val="24"/>
          <w:szCs w:val="24"/>
        </w:rPr>
        <w:t>adding up to</w:t>
      </w:r>
      <w:r>
        <w:rPr>
          <w:rFonts w:ascii="Times New Roman" w:hAnsi="Times New Roman" w:cs="Times New Roman"/>
          <w:sz w:val="24"/>
          <w:szCs w:val="24"/>
        </w:rPr>
        <w:t xml:space="preserve"> &gt;99.99% of </w:t>
      </w:r>
      <w:r w:rsidR="00D82E18">
        <w:rPr>
          <w:rFonts w:ascii="Times New Roman" w:hAnsi="Times New Roman" w:cs="Times New Roman"/>
          <w:sz w:val="24"/>
          <w:szCs w:val="24"/>
        </w:rPr>
        <w:t xml:space="preserve">the </w:t>
      </w:r>
      <w:r>
        <w:rPr>
          <w:rFonts w:ascii="Times New Roman" w:hAnsi="Times New Roman" w:cs="Times New Roman"/>
          <w:sz w:val="24"/>
          <w:szCs w:val="24"/>
        </w:rPr>
        <w:t xml:space="preserve">total hits. </w:t>
      </w:r>
      <w:r w:rsidR="00DD4D43">
        <w:rPr>
          <w:rFonts w:ascii="Times New Roman" w:hAnsi="Times New Roman" w:cs="Times New Roman"/>
          <w:sz w:val="24"/>
          <w:szCs w:val="24"/>
        </w:rPr>
        <w:t xml:space="preserve">The PCA showed strong negative effect of Nrf2 KO on </w:t>
      </w:r>
      <w:r w:rsidR="00DD4D43" w:rsidRPr="00DD4D43">
        <w:rPr>
          <w:rFonts w:ascii="Times New Roman" w:hAnsi="Times New Roman" w:cs="Times New Roman"/>
          <w:i/>
          <w:iCs/>
          <w:sz w:val="24"/>
          <w:szCs w:val="24"/>
        </w:rPr>
        <w:t>Bacilli</w:t>
      </w:r>
      <w:r w:rsidR="00DD4D43">
        <w:rPr>
          <w:rFonts w:ascii="Times New Roman" w:hAnsi="Times New Roman" w:cs="Times New Roman"/>
          <w:sz w:val="24"/>
          <w:szCs w:val="24"/>
        </w:rPr>
        <w:t xml:space="preserve"> class </w:t>
      </w:r>
      <w:r w:rsidR="00320C9B">
        <w:rPr>
          <w:rFonts w:ascii="Times New Roman" w:hAnsi="Times New Roman" w:cs="Times New Roman"/>
          <w:sz w:val="24"/>
          <w:szCs w:val="24"/>
        </w:rPr>
        <w:t xml:space="preserve">(phylum (p.)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DD4D43">
        <w:rPr>
          <w:rFonts w:ascii="Times New Roman" w:hAnsi="Times New Roman" w:cs="Times New Roman"/>
          <w:sz w:val="24"/>
          <w:szCs w:val="24"/>
        </w:rPr>
        <w:t xml:space="preserve">that was consistent in all 3 experiments (Figure </w:t>
      </w:r>
      <w:del w:id="198" w:author="Sargsyan, Davit [JRDUS]" w:date="2023-07-31T11:36:00Z">
        <w:r w:rsidR="00DD4D43" w:rsidDel="00966A72">
          <w:rPr>
            <w:rFonts w:ascii="Times New Roman" w:hAnsi="Times New Roman" w:cs="Times New Roman"/>
            <w:sz w:val="24"/>
            <w:szCs w:val="24"/>
          </w:rPr>
          <w:delText>9</w:delText>
        </w:r>
      </w:del>
      <w:ins w:id="199" w:author="Sargsyan, Davit [JRDUS]" w:date="2023-07-31T11:36:00Z">
        <w:r w:rsidR="00966A72">
          <w:rPr>
            <w:rFonts w:ascii="Times New Roman" w:hAnsi="Times New Roman" w:cs="Times New Roman"/>
            <w:sz w:val="24"/>
            <w:szCs w:val="24"/>
          </w:rPr>
          <w:t>6</w:t>
        </w:r>
      </w:ins>
      <w:r w:rsidR="00DD4D43">
        <w:rPr>
          <w:rFonts w:ascii="Times New Roman" w:hAnsi="Times New Roman" w:cs="Times New Roman"/>
          <w:sz w:val="24"/>
          <w:szCs w:val="24"/>
        </w:rPr>
        <w:t xml:space="preserve">). </w:t>
      </w:r>
      <w:r w:rsidR="00095198">
        <w:rPr>
          <w:rFonts w:ascii="Times New Roman" w:hAnsi="Times New Roman" w:cs="Times New Roman"/>
          <w:sz w:val="24"/>
          <w:szCs w:val="24"/>
        </w:rPr>
        <w:t xml:space="preserve">Separate analysis of Sep19 data </w:t>
      </w:r>
      <w:r w:rsidR="004B3B50">
        <w:rPr>
          <w:rFonts w:ascii="Times New Roman" w:hAnsi="Times New Roman" w:cs="Times New Roman"/>
          <w:sz w:val="24"/>
          <w:szCs w:val="24"/>
        </w:rPr>
        <w:t xml:space="preserve">identified </w:t>
      </w:r>
      <w:r w:rsidR="009E0166">
        <w:rPr>
          <w:rFonts w:ascii="Times New Roman" w:hAnsi="Times New Roman" w:cs="Times New Roman"/>
          <w:sz w:val="24"/>
          <w:szCs w:val="24"/>
        </w:rPr>
        <w:t xml:space="preserve">18 out of the </w:t>
      </w:r>
      <w:r w:rsidR="004B3B50">
        <w:rPr>
          <w:rFonts w:ascii="Times New Roman" w:hAnsi="Times New Roman" w:cs="Times New Roman"/>
          <w:sz w:val="24"/>
          <w:szCs w:val="24"/>
        </w:rPr>
        <w:t>31</w:t>
      </w:r>
      <w:r w:rsidR="009E0166">
        <w:rPr>
          <w:rFonts w:ascii="Times New Roman" w:hAnsi="Times New Roman" w:cs="Times New Roman"/>
          <w:sz w:val="24"/>
          <w:szCs w:val="24"/>
        </w:rPr>
        <w:t>classes, with 2 of them at a very low level, hence, only 16 classes were used in this analysis.</w:t>
      </w:r>
      <w:r w:rsidR="004B3B50">
        <w:rPr>
          <w:rFonts w:ascii="Times New Roman" w:hAnsi="Times New Roman" w:cs="Times New Roman"/>
          <w:sz w:val="24"/>
          <w:szCs w:val="24"/>
        </w:rPr>
        <w:t xml:space="preserve"> </w:t>
      </w:r>
      <w:r w:rsidR="00F87CB5">
        <w:rPr>
          <w:rFonts w:ascii="Times New Roman" w:hAnsi="Times New Roman" w:cs="Times New Roman"/>
          <w:sz w:val="24"/>
          <w:szCs w:val="24"/>
        </w:rPr>
        <w:t xml:space="preserve">The biplot </w:t>
      </w:r>
      <w:r w:rsidR="009236B2">
        <w:rPr>
          <w:rFonts w:ascii="Times New Roman" w:hAnsi="Times New Roman" w:cs="Times New Roman"/>
          <w:sz w:val="24"/>
          <w:szCs w:val="24"/>
        </w:rPr>
        <w:t xml:space="preserve">(Figure </w:t>
      </w:r>
      <w:del w:id="200" w:author="Sargsyan, Davit [JRDUS]" w:date="2023-07-31T11:36:00Z">
        <w:r w:rsidR="009236B2" w:rsidDel="00966A72">
          <w:rPr>
            <w:rFonts w:ascii="Times New Roman" w:hAnsi="Times New Roman" w:cs="Times New Roman"/>
            <w:sz w:val="24"/>
            <w:szCs w:val="24"/>
          </w:rPr>
          <w:delText>10</w:delText>
        </w:r>
      </w:del>
      <w:ins w:id="201" w:author="Sargsyan, Davit [JRDUS]" w:date="2023-07-31T11:36:00Z">
        <w:r w:rsidR="00966A72">
          <w:rPr>
            <w:rFonts w:ascii="Times New Roman" w:hAnsi="Times New Roman" w:cs="Times New Roman"/>
            <w:sz w:val="24"/>
            <w:szCs w:val="24"/>
          </w:rPr>
          <w:t>7</w:t>
        </w:r>
      </w:ins>
      <w:r w:rsidR="009236B2">
        <w:rPr>
          <w:rFonts w:ascii="Times New Roman" w:hAnsi="Times New Roman" w:cs="Times New Roman"/>
          <w:sz w:val="24"/>
          <w:szCs w:val="24"/>
        </w:rPr>
        <w:t xml:space="preserve">) </w:t>
      </w:r>
      <w:r w:rsidR="00F87CB5">
        <w:rPr>
          <w:rFonts w:ascii="Times New Roman" w:hAnsi="Times New Roman" w:cs="Times New Roman"/>
          <w:sz w:val="24"/>
          <w:szCs w:val="24"/>
        </w:rPr>
        <w:t xml:space="preserve">showed clear separation by genotype. Relative abundance of </w:t>
      </w:r>
      <w:r w:rsidR="00F87CB5" w:rsidRPr="00205006">
        <w:rPr>
          <w:rFonts w:ascii="Times New Roman" w:hAnsi="Times New Roman" w:cs="Times New Roman"/>
          <w:i/>
          <w:iCs/>
          <w:sz w:val="24"/>
          <w:szCs w:val="24"/>
        </w:rPr>
        <w:t>Clostridia</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 xml:space="preserve">was higher while </w:t>
      </w:r>
      <w:r w:rsidR="00F87CB5" w:rsidRPr="00205006">
        <w:rPr>
          <w:rFonts w:ascii="Times New Roman" w:hAnsi="Times New Roman" w:cs="Times New Roman"/>
          <w:i/>
          <w:iCs/>
          <w:sz w:val="24"/>
          <w:szCs w:val="24"/>
        </w:rPr>
        <w:t>Betaproteobacteria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Epsilonproteobacteria</w:t>
      </w:r>
      <w:r w:rsidR="00320C9B">
        <w:rPr>
          <w:rFonts w:ascii="Times New Roman" w:hAnsi="Times New Roman" w:cs="Times New Roman"/>
          <w:sz w:val="24"/>
          <w:szCs w:val="24"/>
        </w:rPr>
        <w:t xml:space="preserve"> and </w:t>
      </w:r>
      <w:r w:rsidR="00320C9B" w:rsidRPr="00205006">
        <w:rPr>
          <w:rFonts w:ascii="Times New Roman" w:hAnsi="Times New Roman" w:cs="Times New Roman"/>
          <w:i/>
          <w:iCs/>
          <w:sz w:val="24"/>
          <w:szCs w:val="24"/>
        </w:rPr>
        <w:t>Deltaproteobacteria</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as well as </w:t>
      </w:r>
      <w:r w:rsidR="00F87CB5" w:rsidRPr="00205006">
        <w:rPr>
          <w:rFonts w:ascii="Times New Roman" w:hAnsi="Times New Roman" w:cs="Times New Roman"/>
          <w:i/>
          <w:iCs/>
          <w:sz w:val="24"/>
          <w:szCs w:val="24"/>
        </w:rPr>
        <w:t>Campylobacteria</w:t>
      </w:r>
      <w:r w:rsidR="00320C9B">
        <w:rPr>
          <w:rFonts w:ascii="Times New Roman" w:hAnsi="Times New Roman" w:cs="Times New Roman"/>
          <w:i/>
          <w:iCs/>
          <w:sz w:val="24"/>
          <w:szCs w:val="24"/>
        </w:rPr>
        <w:t xml:space="preserve"> </w:t>
      </w:r>
      <w:r w:rsidR="00320C9B" w:rsidRPr="00320C9B">
        <w:rPr>
          <w:rFonts w:ascii="Times New Roman" w:hAnsi="Times New Roman" w:cs="Times New Roman"/>
          <w:sz w:val="24"/>
          <w:szCs w:val="24"/>
        </w:rPr>
        <w:t>(p.</w:t>
      </w:r>
      <w:r w:rsidR="00320C9B" w:rsidRPr="00320C9B">
        <w:t xml:space="preserve"> </w:t>
      </w:r>
      <w:r w:rsidR="00320C9B" w:rsidRPr="00320C9B">
        <w:rPr>
          <w:rFonts w:ascii="Times New Roman" w:hAnsi="Times New Roman" w:cs="Times New Roman"/>
          <w:i/>
          <w:iCs/>
          <w:sz w:val="24"/>
          <w:szCs w:val="24"/>
        </w:rPr>
        <w:t>Epsilonbacteraeota</w:t>
      </w:r>
      <w:r w:rsidR="00320C9B" w:rsidRP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Brachyspirae</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Spirochaetes</w:t>
      </w:r>
      <w:r w:rsidR="00320C9B">
        <w:rPr>
          <w:rFonts w:ascii="Times New Roman" w:hAnsi="Times New Roman" w:cs="Times New Roman"/>
          <w:sz w:val="24"/>
          <w:szCs w:val="24"/>
        </w:rPr>
        <w:t xml:space="preserve">), </w:t>
      </w:r>
      <w:r w:rsidR="00205006">
        <w:rPr>
          <w:rFonts w:ascii="Times New Roman" w:hAnsi="Times New Roman" w:cs="Times New Roman"/>
          <w:sz w:val="24"/>
          <w:szCs w:val="24"/>
        </w:rPr>
        <w:t xml:space="preserve">and </w:t>
      </w:r>
      <w:r w:rsidR="00205006" w:rsidRPr="00205006">
        <w:rPr>
          <w:rFonts w:ascii="Times New Roman" w:hAnsi="Times New Roman" w:cs="Times New Roman"/>
          <w:i/>
          <w:iCs/>
          <w:sz w:val="24"/>
          <w:szCs w:val="24"/>
        </w:rPr>
        <w:t>Deferribacteres</w:t>
      </w:r>
      <w:r w:rsidR="00F87CB5" w:rsidRP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Deferribacteres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w</w:t>
      </w:r>
      <w:r w:rsidR="00205006">
        <w:rPr>
          <w:rFonts w:ascii="Times New Roman" w:hAnsi="Times New Roman" w:cs="Times New Roman"/>
          <w:sz w:val="24"/>
          <w:szCs w:val="24"/>
        </w:rPr>
        <w:t>ere</w:t>
      </w:r>
      <w:r w:rsidR="00F87CB5">
        <w:rPr>
          <w:rFonts w:ascii="Times New Roman" w:hAnsi="Times New Roman" w:cs="Times New Roman"/>
          <w:sz w:val="24"/>
          <w:szCs w:val="24"/>
        </w:rPr>
        <w:t xml:space="preserve"> lower in the </w:t>
      </w:r>
      <w:r w:rsidR="00205006">
        <w:rPr>
          <w:rFonts w:ascii="Times New Roman" w:hAnsi="Times New Roman" w:cs="Times New Roman"/>
          <w:sz w:val="24"/>
          <w:szCs w:val="24"/>
        </w:rPr>
        <w:t xml:space="preserve">all three </w:t>
      </w:r>
      <w:r w:rsidR="00F87CB5">
        <w:rPr>
          <w:rFonts w:ascii="Times New Roman" w:hAnsi="Times New Roman" w:cs="Times New Roman"/>
          <w:sz w:val="24"/>
          <w:szCs w:val="24"/>
        </w:rPr>
        <w:t xml:space="preserve">DSS-treated </w:t>
      </w:r>
      <w:r w:rsidR="00205006">
        <w:rPr>
          <w:rFonts w:ascii="Times New Roman" w:hAnsi="Times New Roman" w:cs="Times New Roman"/>
          <w:sz w:val="24"/>
          <w:szCs w:val="24"/>
        </w:rPr>
        <w:t>groups</w:t>
      </w:r>
      <w:r w:rsidR="00F87CB5">
        <w:rPr>
          <w:rFonts w:ascii="Times New Roman" w:hAnsi="Times New Roman" w:cs="Times New Roman"/>
          <w:sz w:val="24"/>
          <w:szCs w:val="24"/>
        </w:rPr>
        <w:t xml:space="preserve">. </w:t>
      </w:r>
      <w:proofErr w:type="spellStart"/>
      <w:r w:rsidR="009236B2" w:rsidRPr="009236B2">
        <w:rPr>
          <w:rFonts w:ascii="Times New Roman" w:hAnsi="Times New Roman" w:cs="Times New Roman"/>
          <w:i/>
          <w:iCs/>
          <w:sz w:val="24"/>
          <w:szCs w:val="24"/>
        </w:rPr>
        <w:t>Verrucomicrobiae</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Verrucomicrobia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and </w:t>
      </w:r>
      <w:proofErr w:type="spellStart"/>
      <w:r w:rsidR="009236B2" w:rsidRPr="009236B2">
        <w:rPr>
          <w:rFonts w:ascii="Times New Roman" w:hAnsi="Times New Roman" w:cs="Times New Roman"/>
          <w:i/>
          <w:iCs/>
          <w:sz w:val="24"/>
          <w:szCs w:val="24"/>
        </w:rPr>
        <w:t>Gammaproteobacteria</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had higher relative abundance in the DSS+AIN93M and </w:t>
      </w:r>
      <w:proofErr w:type="spellStart"/>
      <w:r w:rsidR="009236B2">
        <w:rPr>
          <w:rFonts w:ascii="Times New Roman" w:hAnsi="Times New Roman" w:cs="Times New Roman"/>
          <w:sz w:val="24"/>
          <w:szCs w:val="24"/>
        </w:rPr>
        <w:t>DSS+Cranberry</w:t>
      </w:r>
      <w:proofErr w:type="spellEnd"/>
      <w:r w:rsidR="009236B2">
        <w:rPr>
          <w:rFonts w:ascii="Times New Roman" w:hAnsi="Times New Roman" w:cs="Times New Roman"/>
          <w:sz w:val="24"/>
          <w:szCs w:val="24"/>
        </w:rPr>
        <w:t xml:space="preserve"> groups. </w:t>
      </w:r>
    </w:p>
    <w:p w14:paraId="7CABFF2A" w14:textId="5F8EB240" w:rsidR="008E4B69" w:rsidRDefault="00116D3B" w:rsidP="00A43D9D">
      <w:pPr>
        <w:pStyle w:val="Heading2"/>
        <w:rPr>
          <w:rFonts w:ascii="Times New Roman" w:hAnsi="Times New Roman" w:cs="Times New Roman"/>
          <w:sz w:val="24"/>
          <w:szCs w:val="24"/>
        </w:rPr>
      </w:pPr>
      <w:bookmarkStart w:id="202" w:name="_Toc141697081"/>
      <w:r>
        <w:t xml:space="preserve">3.3 </w:t>
      </w:r>
      <w:r w:rsidRPr="003C3E83">
        <w:t>Firmicutes/Bacteroidetes ratio</w:t>
      </w:r>
      <w:bookmarkEnd w:id="202"/>
    </w:p>
    <w:p w14:paraId="299B744C" w14:textId="64116BB1" w:rsidR="00BB4449" w:rsidRDefault="00116D3B" w:rsidP="00B764A5">
      <w:pPr>
        <w:rPr>
          <w:rFonts w:ascii="Times New Roman" w:hAnsi="Times New Roman" w:cs="Times New Roman"/>
          <w:sz w:val="24"/>
          <w:szCs w:val="24"/>
        </w:rPr>
      </w:pPr>
      <w:r w:rsidRPr="0068652B">
        <w:rPr>
          <w:rFonts w:ascii="Times New Roman" w:hAnsi="Times New Roman" w:cs="Times New Roman"/>
          <w:sz w:val="24"/>
          <w:szCs w:val="24"/>
        </w:rPr>
        <w:t xml:space="preserve">Firmicutes </w:t>
      </w:r>
      <w:r>
        <w:rPr>
          <w:rFonts w:ascii="Times New Roman" w:hAnsi="Times New Roman" w:cs="Times New Roman"/>
          <w:sz w:val="24"/>
          <w:szCs w:val="24"/>
        </w:rPr>
        <w:t xml:space="preserve">to </w:t>
      </w:r>
      <w:r w:rsidRPr="0068652B">
        <w:rPr>
          <w:rFonts w:ascii="Times New Roman" w:hAnsi="Times New Roman" w:cs="Times New Roman"/>
          <w:sz w:val="24"/>
          <w:szCs w:val="24"/>
        </w:rPr>
        <w:t xml:space="preserve">Bacteroidetes </w:t>
      </w:r>
      <w:r>
        <w:rPr>
          <w:rFonts w:ascii="Times New Roman" w:hAnsi="Times New Roman" w:cs="Times New Roman"/>
          <w:sz w:val="24"/>
          <w:szCs w:val="24"/>
        </w:rPr>
        <w:t xml:space="preserve">ratio </w:t>
      </w:r>
      <w:r w:rsidR="0042748B">
        <w:rPr>
          <w:rFonts w:ascii="Times New Roman" w:hAnsi="Times New Roman" w:cs="Times New Roman"/>
          <w:sz w:val="24"/>
          <w:szCs w:val="24"/>
        </w:rPr>
        <w:t xml:space="preserve">(F/B) </w:t>
      </w:r>
      <w:r>
        <w:rPr>
          <w:rFonts w:ascii="Times New Roman" w:hAnsi="Times New Roman" w:cs="Times New Roman"/>
          <w:sz w:val="24"/>
          <w:szCs w:val="24"/>
        </w:rPr>
        <w:t xml:space="preserve">have been linked to </w:t>
      </w:r>
      <w:r w:rsidRPr="0068652B">
        <w:rPr>
          <w:rFonts w:ascii="Times New Roman" w:hAnsi="Times New Roman" w:cs="Times New Roman"/>
          <w:sz w:val="24"/>
          <w:szCs w:val="24"/>
        </w:rPr>
        <w:t>biological activity including aging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PEVuZE5vdGU+PENpdGU+PEF1dGhvcj5NYXJpYXQ8L0F1dGhvcj48WWVhcj4yMDA5PC9ZZWFyPjxS
ZWNOdW0+MjQwPC9SZWNOdW0+PERpc3BsYXlUZXh0Pls1NV08L0Rpc3BsYXlUZXh0PjxyZWNvcmQ+
PHJlYy1udW1iZXI+MjQwPC9yZWMtbnVtYmVyPjxmb3JlaWduLWtleXM+PGtleSBhcHA9IkVOIiBk
Yi1pZD0icDV4MDJ6MjJqc3RhYXZlenMyb3B0ZnB0dnhkdjlwYWRwZnQ1IiB0aW1lc3RhbXA9IjE2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Qk1DIE1pY3JvYmlvbDwvc2Vjb25kYXJ5LXRpdGxlPjwvdGl0bGVzPjxwYWdlcz4xMjM8L3BhZ2Vz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PEVuZE5vdGU+PENpdGU+PEF1dGhvcj5NYXJpYXQ8L0F1dGhvcj48WWVhcj4yMDA5PC9ZZWFyPjxS
ZWNOdW0+MjQwPC9SZWNOdW0+PERpc3BsYXlUZXh0Pls1NV08L0Rpc3BsYXlUZXh0PjxyZWNvcmQ+
PHJlYy1udW1iZXI+MjQwPC9yZWMtbnVtYmVyPjxmb3JlaWduLWtleXM+PGtleSBhcHA9IkVOIiBk
Yi1pZD0icDV4MDJ6MjJqc3RhYXZlenMyb3B0ZnB0dnhkdjlwYWRwZnQ1IiB0aW1lc3RhbXA9IjE2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Qk1DIE1pY3JvYmlvbDwvc2Vjb25kYXJ5LXRpdGxlPjwvdGl0bGVzPjxwYWdlcz4xMjM8L3BhZ2Vz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E713A5">
        <w:rPr>
          <w:rFonts w:ascii="Times New Roman" w:hAnsi="Times New Roman" w:cs="Times New Roman"/>
          <w:noProof/>
          <w:sz w:val="24"/>
          <w:szCs w:val="24"/>
        </w:rPr>
        <w:t>[55]</w:t>
      </w:r>
      <w:r>
        <w:rPr>
          <w:rFonts w:ascii="Times New Roman" w:hAnsi="Times New Roman" w:cs="Times New Roman"/>
          <w:sz w:val="24"/>
          <w:szCs w:val="24"/>
        </w:rPr>
        <w:fldChar w:fldCharType="end"/>
      </w:r>
      <w:r w:rsidRPr="0068652B">
        <w:rPr>
          <w:rFonts w:ascii="Times New Roman" w:hAnsi="Times New Roman" w:cs="Times New Roman"/>
          <w:sz w:val="24"/>
          <w:szCs w:val="24"/>
        </w:rPr>
        <w:t xml:space="preserve"> and body mass index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PEVuZE5vdGU+PENpdGU+PEF1dGhvcj5Lb2xpYWRhPC9BdXRob3I+PFllYXI+MjAxNzwvWWVhcj48
UmVjTnVtPjIzOTwvUmVjTnVtPjxEaXNwbGF5VGV4dD5bNTZdPC9EaXNwbGF5VGV4dD48cmVjb3Jk
PjxyZWMtbnVtYmVyPjIzOTwvcmVjLW51bWJlcj48Zm9yZWlnbi1rZXlzPjxrZXkgYXBwPSJFTiIg
ZGItaWQ9InA1eDAyejIyanN0YWF2ZXpzMm9wdGZwdHZ4ZHY5cGFkcGZ0NSIgdGltZXN0YW1wPSIx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dGxlPkJNQyBNaWNyb2Jpb2w8L3NlY29uZGFyeS10aXRsZT48L3RpdGxlcz48cGFnZXM+MTIwPC9w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PEVuZE5vdGU+PENpdGU+PEF1dGhvcj5Lb2xpYWRhPC9BdXRob3I+PFllYXI+MjAxNzwvWWVhcj48
UmVjTnVtPjIzOTwvUmVjTnVtPjxEaXNwbGF5VGV4dD5bNTZdPC9EaXNwbGF5VGV4dD48cmVjb3Jk
PjxyZWMtbnVtYmVyPjIzOTwvcmVjLW51bWJlcj48Zm9yZWlnbi1rZXlzPjxrZXkgYXBwPSJFTiIg
ZGItaWQ9InA1eDAyejIyanN0YWF2ZXpzMm9wdGZwdHZ4ZHY5cGFkcGZ0NSIgdGltZXN0YW1wPSIx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dGxlPkJNQyBNaWNyb2Jpb2w8L3NlY29uZGFyeS10aXRsZT48L3RpdGxlcz48cGFnZXM+MTIwPC9w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E713A5">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42748B">
        <w:rPr>
          <w:rFonts w:ascii="Times New Roman" w:hAnsi="Times New Roman" w:cs="Times New Roman"/>
          <w:sz w:val="24"/>
          <w:szCs w:val="24"/>
        </w:rPr>
        <w:t>maintaining intestinal homeostasis</w:t>
      </w:r>
      <w:r>
        <w:rPr>
          <w:rFonts w:ascii="Times New Roman" w:hAnsi="Times New Roman" w:cs="Times New Roman"/>
          <w:sz w:val="24"/>
          <w:szCs w:val="24"/>
        </w:rPr>
        <w:t>.</w:t>
      </w:r>
      <w:r w:rsidR="0042748B">
        <w:rPr>
          <w:rFonts w:ascii="Times New Roman" w:hAnsi="Times New Roman" w:cs="Times New Roman"/>
          <w:sz w:val="24"/>
          <w:szCs w:val="24"/>
        </w:rPr>
        <w:t xml:space="preserve"> Increased F/B ratio was associated with obesity while the ratio decreased was </w:t>
      </w:r>
      <w:r w:rsidR="00B510FE">
        <w:rPr>
          <w:rFonts w:ascii="Times New Roman" w:hAnsi="Times New Roman" w:cs="Times New Roman"/>
          <w:sz w:val="24"/>
          <w:szCs w:val="24"/>
        </w:rPr>
        <w:t xml:space="preserve">correlated positively with </w:t>
      </w:r>
      <w:r w:rsidR="0042748B">
        <w:rPr>
          <w:rFonts w:ascii="Times New Roman" w:hAnsi="Times New Roman" w:cs="Times New Roman"/>
          <w:sz w:val="24"/>
          <w:szCs w:val="24"/>
        </w:rPr>
        <w:t xml:space="preserve">inflammatory bowel disease </w:t>
      </w:r>
      <w:r w:rsidR="00B510FE">
        <w:rPr>
          <w:rFonts w:ascii="Times New Roman" w:hAnsi="Times New Roman" w:cs="Times New Roman"/>
          <w:sz w:val="24"/>
          <w:szCs w:val="24"/>
        </w:rPr>
        <w:fldChar w:fldCharType="begin"/>
      </w:r>
      <w:r w:rsidR="00E713A5">
        <w:rPr>
          <w:rFonts w:ascii="Times New Roman" w:hAnsi="Times New Roman" w:cs="Times New Roman"/>
          <w:sz w:val="24"/>
          <w:szCs w:val="24"/>
        </w:rPr>
        <w:instrText xml:space="preserve"> ADDIN EN.CITE &lt;EndNote&gt;&lt;Cite&gt;&lt;Author&gt;Stojanov&lt;/Author&gt;&lt;Year&gt;2020&lt;/Year&gt;&lt;RecNum&gt;265&lt;/RecNum&gt;&lt;DisplayText&gt;[57]&lt;/DisplayText&gt;&lt;record&gt;&lt;rec-number&gt;265&lt;/rec-number&gt;&lt;foreign-keys&gt;&lt;key app="EN" db-id="p5x02z22jstaavezs2optfptvxdv9padpft5" timestamp="1677385697"&gt;265&lt;/key&gt;&lt;/foreign-keys&gt;&lt;ref-type name="Journal Article"&gt;17&lt;/ref-type&gt;&lt;contributors&gt;&lt;authors&gt;&lt;author&gt;Stojanov, S.&lt;/author&gt;&lt;author&gt;Berlec, A.&lt;/author&gt;&lt;author&gt;Strukelj, B.&lt;/author&gt;&lt;/authors&gt;&lt;/contributors&gt;&lt;auth-address&gt;Faculty of Pharmacy, University of Ljubljana, SI-1000 Ljubljana, Slovenia.&amp;#xD;Department of Biotechnology, Jozef Stefan Institute, SI-1000 Ljubljana, Slovenia.&lt;/auth-address&gt;&lt;titles&gt;&lt;title&gt;The Influence of Probiotics on the Firmicutes/Bacteroidetes Ratio in the Treatment of Obesity and Inflammatory Bowel disease&lt;/title&gt;&lt;secondary-title&gt;Microorganisms&lt;/secondary-title&gt;&lt;/titles&gt;&lt;volume&gt;8&lt;/volume&gt;&lt;number&gt;11&lt;/number&gt;&lt;edition&gt;20201101&lt;/edition&gt;&lt;keywords&gt;&lt;keyword&gt;Bacteroidetes&lt;/keyword&gt;&lt;keyword&gt;Firmicutes&lt;/keyword&gt;&lt;keyword&gt;dysbiosis&lt;/keyword&gt;&lt;keyword&gt;inflammation&lt;/keyword&gt;&lt;keyword&gt;obesity&lt;/keyword&gt;&lt;keyword&gt;probiotics&lt;/keyword&gt;&lt;/keywords&gt;&lt;dates&gt;&lt;year&gt;2020&lt;/year&gt;&lt;pub-dates&gt;&lt;date&gt;Nov 1&lt;/date&gt;&lt;/pub-dates&gt;&lt;/dates&gt;&lt;isbn&gt;2076-2607 (Print)&amp;#xD;2076-2607 (Electronic)&amp;#xD;2076-2607 (Linking)&lt;/isbn&gt;&lt;accession-num&gt;33139627&lt;/accession-num&gt;&lt;urls&gt;&lt;related-urls&gt;&lt;url&gt;https://www.ncbi.nlm.nih.gov/pubmed/33139627&lt;/url&gt;&lt;/related-urls&gt;&lt;/urls&gt;&lt;custom1&gt;The authors declare no conflict of interest.&lt;/custom1&gt;&lt;custom2&gt;PMC7692443&lt;/custom2&gt;&lt;electronic-resource-num&gt;10.3390/microorganisms8111715&lt;/electronic-resource-num&gt;&lt;remote-database-name&gt;PubMed-not-MEDLINE&lt;/remote-database-name&gt;&lt;remote-database-provider&gt;NLM&lt;/remote-database-provider&gt;&lt;/record&gt;&lt;/Cite&gt;&lt;/EndNote&gt;</w:instrText>
      </w:r>
      <w:r w:rsidR="00B510FE">
        <w:rPr>
          <w:rFonts w:ascii="Times New Roman" w:hAnsi="Times New Roman" w:cs="Times New Roman"/>
          <w:sz w:val="24"/>
          <w:szCs w:val="24"/>
        </w:rPr>
        <w:fldChar w:fldCharType="separate"/>
      </w:r>
      <w:r w:rsidR="00E713A5">
        <w:rPr>
          <w:rFonts w:ascii="Times New Roman" w:hAnsi="Times New Roman" w:cs="Times New Roman"/>
          <w:noProof/>
          <w:sz w:val="24"/>
          <w:szCs w:val="24"/>
        </w:rPr>
        <w:t>[57]</w:t>
      </w:r>
      <w:r w:rsidR="00B510FE">
        <w:rPr>
          <w:rFonts w:ascii="Times New Roman" w:hAnsi="Times New Roman" w:cs="Times New Roman"/>
          <w:sz w:val="24"/>
          <w:szCs w:val="24"/>
        </w:rPr>
        <w:fldChar w:fldCharType="end"/>
      </w:r>
      <w:r w:rsidR="0042748B">
        <w:rPr>
          <w:rFonts w:ascii="Times New Roman" w:hAnsi="Times New Roman" w:cs="Times New Roman"/>
          <w:sz w:val="24"/>
          <w:szCs w:val="24"/>
        </w:rPr>
        <w:t xml:space="preserve">. </w:t>
      </w:r>
      <w:r w:rsidR="000E4B35">
        <w:rPr>
          <w:rFonts w:ascii="Times New Roman" w:hAnsi="Times New Roman" w:cs="Times New Roman"/>
          <w:sz w:val="24"/>
          <w:szCs w:val="24"/>
        </w:rPr>
        <w:t xml:space="preserve">In this study, the F/B ratios were calculated within each sample </w:t>
      </w:r>
      <w:r w:rsidR="00C95555">
        <w:rPr>
          <w:rFonts w:ascii="Times New Roman" w:hAnsi="Times New Roman" w:cs="Times New Roman"/>
          <w:sz w:val="24"/>
          <w:szCs w:val="24"/>
        </w:rPr>
        <w:t>and compared across the experiments, genotype, diet and timepoints (Figure</w:t>
      </w:r>
      <w:r w:rsidR="001F645A">
        <w:rPr>
          <w:rFonts w:ascii="Times New Roman" w:hAnsi="Times New Roman" w:cs="Times New Roman"/>
          <w:sz w:val="24"/>
          <w:szCs w:val="24"/>
        </w:rPr>
        <w:t>s</w:t>
      </w:r>
      <w:r w:rsidR="00C95555">
        <w:rPr>
          <w:rFonts w:ascii="Times New Roman" w:hAnsi="Times New Roman" w:cs="Times New Roman"/>
          <w:sz w:val="24"/>
          <w:szCs w:val="24"/>
        </w:rPr>
        <w:t xml:space="preserve"> </w:t>
      </w:r>
      <w:del w:id="203" w:author="Sargsyan, Davit [JRDUS]" w:date="2023-07-31T11:38:00Z">
        <w:r w:rsidR="00C95555" w:rsidDel="009068C3">
          <w:rPr>
            <w:rFonts w:ascii="Times New Roman" w:hAnsi="Times New Roman" w:cs="Times New Roman"/>
            <w:sz w:val="24"/>
            <w:szCs w:val="24"/>
          </w:rPr>
          <w:delText>11</w:delText>
        </w:r>
        <w:r w:rsidR="001F645A" w:rsidDel="009068C3">
          <w:rPr>
            <w:rFonts w:ascii="Times New Roman" w:hAnsi="Times New Roman" w:cs="Times New Roman"/>
            <w:sz w:val="24"/>
            <w:szCs w:val="24"/>
          </w:rPr>
          <w:delText xml:space="preserve"> </w:delText>
        </w:r>
      </w:del>
      <w:ins w:id="204" w:author="Sargsyan, Davit [JRDUS]" w:date="2023-07-31T11:38:00Z">
        <w:r w:rsidR="009068C3">
          <w:rPr>
            <w:rFonts w:ascii="Times New Roman" w:hAnsi="Times New Roman" w:cs="Times New Roman"/>
            <w:sz w:val="24"/>
            <w:szCs w:val="24"/>
          </w:rPr>
          <w:t xml:space="preserve">8 </w:t>
        </w:r>
      </w:ins>
      <w:r w:rsidR="001F645A">
        <w:rPr>
          <w:rFonts w:ascii="Times New Roman" w:hAnsi="Times New Roman" w:cs="Times New Roman"/>
          <w:sz w:val="24"/>
          <w:szCs w:val="24"/>
        </w:rPr>
        <w:t xml:space="preserve">and </w:t>
      </w:r>
      <w:del w:id="205" w:author="Sargsyan, Davit [JRDUS]" w:date="2023-07-31T11:38:00Z">
        <w:r w:rsidR="001F645A" w:rsidDel="009068C3">
          <w:rPr>
            <w:rFonts w:ascii="Times New Roman" w:hAnsi="Times New Roman" w:cs="Times New Roman"/>
            <w:sz w:val="24"/>
            <w:szCs w:val="24"/>
          </w:rPr>
          <w:delText>12</w:delText>
        </w:r>
      </w:del>
      <w:ins w:id="206" w:author="Sargsyan, Davit [JRDUS]" w:date="2023-07-31T11:38:00Z">
        <w:r w:rsidR="009068C3">
          <w:rPr>
            <w:rFonts w:ascii="Times New Roman" w:hAnsi="Times New Roman" w:cs="Times New Roman"/>
            <w:sz w:val="24"/>
            <w:szCs w:val="24"/>
          </w:rPr>
          <w:t>9</w:t>
        </w:r>
      </w:ins>
      <w:r w:rsidR="00C95555">
        <w:rPr>
          <w:rFonts w:ascii="Times New Roman" w:hAnsi="Times New Roman" w:cs="Times New Roman"/>
          <w:sz w:val="24"/>
          <w:szCs w:val="24"/>
        </w:rPr>
        <w:t xml:space="preserve">). </w:t>
      </w:r>
      <w:r w:rsidR="005B4FB2">
        <w:rPr>
          <w:rFonts w:ascii="Times New Roman" w:hAnsi="Times New Roman" w:cs="Times New Roman"/>
          <w:sz w:val="24"/>
          <w:szCs w:val="24"/>
        </w:rPr>
        <w:t xml:space="preserve">Samples from the first two experiments (Nov18 and May19) contained equal or lower abundance of </w:t>
      </w:r>
      <w:r w:rsidR="005B4FB2" w:rsidRPr="0068652B">
        <w:rPr>
          <w:rFonts w:ascii="Times New Roman" w:hAnsi="Times New Roman" w:cs="Times New Roman"/>
          <w:sz w:val="24"/>
          <w:szCs w:val="24"/>
        </w:rPr>
        <w:t xml:space="preserve">Firmicutes </w:t>
      </w:r>
      <w:r w:rsidR="005B4FB2">
        <w:rPr>
          <w:rFonts w:ascii="Times New Roman" w:hAnsi="Times New Roman" w:cs="Times New Roman"/>
          <w:sz w:val="24"/>
          <w:szCs w:val="24"/>
        </w:rPr>
        <w:t xml:space="preserve">compared to </w:t>
      </w:r>
      <w:r w:rsidR="005B4FB2" w:rsidRPr="0068652B">
        <w:rPr>
          <w:rFonts w:ascii="Times New Roman" w:hAnsi="Times New Roman" w:cs="Times New Roman"/>
          <w:sz w:val="24"/>
          <w:szCs w:val="24"/>
        </w:rPr>
        <w:t>Bacteroidetes</w:t>
      </w:r>
      <w:r w:rsidR="005B4FB2">
        <w:rPr>
          <w:rFonts w:ascii="Times New Roman" w:hAnsi="Times New Roman" w:cs="Times New Roman"/>
          <w:sz w:val="24"/>
          <w:szCs w:val="24"/>
        </w:rPr>
        <w:t xml:space="preserve"> but the F/B ratios in the WT mice samples were higher than in the Nrf2 KO samples in all 3 experiments. Formal analysis using a mixed-</w:t>
      </w:r>
      <w:r w:rsidR="005B4FB2">
        <w:rPr>
          <w:rFonts w:ascii="Times New Roman" w:hAnsi="Times New Roman" w:cs="Times New Roman"/>
          <w:sz w:val="24"/>
          <w:szCs w:val="24"/>
        </w:rPr>
        <w:lastRenderedPageBreak/>
        <w:t>effects linear regression model</w:t>
      </w:r>
      <w:r w:rsidR="00A358CD">
        <w:rPr>
          <w:rFonts w:ascii="Times New Roman" w:hAnsi="Times New Roman" w:cs="Times New Roman"/>
          <w:sz w:val="24"/>
          <w:szCs w:val="24"/>
        </w:rPr>
        <w:t>s</w:t>
      </w:r>
      <w:r w:rsidR="005B4FB2">
        <w:rPr>
          <w:rFonts w:ascii="Times New Roman" w:hAnsi="Times New Roman" w:cs="Times New Roman"/>
          <w:sz w:val="24"/>
          <w:szCs w:val="24"/>
        </w:rPr>
        <w:t xml:space="preserve"> was conducted on Sep19 data</w:t>
      </w:r>
      <w:r w:rsidR="00A358CD">
        <w:rPr>
          <w:rFonts w:ascii="Times New Roman" w:hAnsi="Times New Roman" w:cs="Times New Roman"/>
          <w:sz w:val="24"/>
          <w:szCs w:val="24"/>
        </w:rPr>
        <w:t xml:space="preserve">. A model with no interaction terms </w:t>
      </w:r>
      <w:r w:rsidR="005B4FB2">
        <w:rPr>
          <w:rFonts w:ascii="Times New Roman" w:hAnsi="Times New Roman" w:cs="Times New Roman"/>
          <w:sz w:val="24"/>
          <w:szCs w:val="24"/>
        </w:rPr>
        <w:t>show</w:t>
      </w:r>
      <w:r w:rsidR="00A358CD">
        <w:rPr>
          <w:rFonts w:ascii="Times New Roman" w:hAnsi="Times New Roman" w:cs="Times New Roman"/>
          <w:sz w:val="24"/>
          <w:szCs w:val="24"/>
        </w:rPr>
        <w:t xml:space="preserve">ed </w:t>
      </w:r>
      <w:r w:rsidR="00E811FB">
        <w:rPr>
          <w:rFonts w:ascii="Times New Roman" w:hAnsi="Times New Roman" w:cs="Times New Roman"/>
          <w:sz w:val="24"/>
          <w:szCs w:val="24"/>
        </w:rPr>
        <w:t xml:space="preserve">significant </w:t>
      </w:r>
      <w:r w:rsidR="00A358CD">
        <w:rPr>
          <w:rFonts w:ascii="Times New Roman" w:hAnsi="Times New Roman" w:cs="Times New Roman"/>
          <w:sz w:val="24"/>
          <w:szCs w:val="24"/>
        </w:rPr>
        <w:t>decrease</w:t>
      </w:r>
      <w:r w:rsidR="00E811FB">
        <w:rPr>
          <w:rFonts w:ascii="Times New Roman" w:hAnsi="Times New Roman" w:cs="Times New Roman"/>
          <w:sz w:val="24"/>
          <w:szCs w:val="24"/>
        </w:rPr>
        <w:t xml:space="preserve"> of F/B ratio in DSS+PEITC and </w:t>
      </w:r>
      <w:proofErr w:type="spellStart"/>
      <w:r w:rsidR="00E811FB">
        <w:rPr>
          <w:rFonts w:ascii="Times New Roman" w:hAnsi="Times New Roman" w:cs="Times New Roman"/>
          <w:sz w:val="24"/>
          <w:szCs w:val="24"/>
        </w:rPr>
        <w:t>DSS+Cranberry</w:t>
      </w:r>
      <w:proofErr w:type="spellEnd"/>
      <w:r w:rsidR="00E811FB">
        <w:rPr>
          <w:rFonts w:ascii="Times New Roman" w:hAnsi="Times New Roman" w:cs="Times New Roman"/>
          <w:sz w:val="24"/>
          <w:szCs w:val="24"/>
        </w:rPr>
        <w:t xml:space="preserve"> groups (log2[F/b] = </w:t>
      </w:r>
      <w:r w:rsidR="006E6265">
        <w:rPr>
          <w:rFonts w:ascii="Times New Roman" w:hAnsi="Times New Roman" w:cs="Times New Roman"/>
          <w:sz w:val="24"/>
          <w:szCs w:val="24"/>
        </w:rPr>
        <w:t xml:space="preserve">-0.51 and -0.46, and </w:t>
      </w:r>
      <w:r w:rsidR="00E811FB">
        <w:rPr>
          <w:rFonts w:ascii="Times New Roman" w:hAnsi="Times New Roman" w:cs="Times New Roman"/>
          <w:sz w:val="24"/>
          <w:szCs w:val="24"/>
        </w:rPr>
        <w:t xml:space="preserve">p-values &lt;0.01 and </w:t>
      </w:r>
      <w:r w:rsidR="006E6265">
        <w:rPr>
          <w:rFonts w:ascii="Times New Roman" w:hAnsi="Times New Roman" w:cs="Times New Roman"/>
          <w:sz w:val="24"/>
          <w:szCs w:val="24"/>
        </w:rPr>
        <w:t>=</w:t>
      </w:r>
      <w:r w:rsidR="00E811FB">
        <w:rPr>
          <w:rFonts w:ascii="Times New Roman" w:hAnsi="Times New Roman" w:cs="Times New Roman"/>
          <w:sz w:val="24"/>
          <w:szCs w:val="24"/>
        </w:rPr>
        <w:t>0.01</w:t>
      </w:r>
      <w:r w:rsidR="006E6265">
        <w:rPr>
          <w:rFonts w:ascii="Times New Roman" w:hAnsi="Times New Roman" w:cs="Times New Roman"/>
          <w:sz w:val="24"/>
          <w:szCs w:val="24"/>
        </w:rPr>
        <w:t>,</w:t>
      </w:r>
      <w:r w:rsidR="00E811FB">
        <w:rPr>
          <w:rFonts w:ascii="Times New Roman" w:hAnsi="Times New Roman" w:cs="Times New Roman"/>
          <w:sz w:val="24"/>
          <w:szCs w:val="24"/>
        </w:rPr>
        <w:t xml:space="preserve"> respectively) as well as decrease in the Nrf2 KO group compared to WT (log</w:t>
      </w:r>
      <w:r w:rsidR="006433CF">
        <w:rPr>
          <w:rFonts w:ascii="Times New Roman" w:hAnsi="Times New Roman" w:cs="Times New Roman"/>
          <w:sz w:val="24"/>
          <w:szCs w:val="24"/>
        </w:rPr>
        <w:t>2</w:t>
      </w:r>
      <w:r w:rsidR="00E811FB">
        <w:rPr>
          <w:rFonts w:ascii="Times New Roman" w:hAnsi="Times New Roman" w:cs="Times New Roman"/>
          <w:sz w:val="24"/>
          <w:szCs w:val="24"/>
        </w:rPr>
        <w:t>[F/B]</w:t>
      </w:r>
      <w:r w:rsidR="006E6265">
        <w:rPr>
          <w:rFonts w:ascii="Times New Roman" w:hAnsi="Times New Roman" w:cs="Times New Roman"/>
          <w:sz w:val="24"/>
          <w:szCs w:val="24"/>
        </w:rPr>
        <w:t xml:space="preserve"> </w:t>
      </w:r>
      <w:r w:rsidR="00E811FB">
        <w:rPr>
          <w:rFonts w:ascii="Times New Roman" w:hAnsi="Times New Roman" w:cs="Times New Roman"/>
          <w:sz w:val="24"/>
          <w:szCs w:val="24"/>
        </w:rPr>
        <w:t>=</w:t>
      </w:r>
      <w:r w:rsidR="006E6265">
        <w:rPr>
          <w:rFonts w:ascii="Times New Roman" w:hAnsi="Times New Roman" w:cs="Times New Roman"/>
          <w:sz w:val="24"/>
          <w:szCs w:val="24"/>
        </w:rPr>
        <w:t xml:space="preserve"> -1.02, </w:t>
      </w:r>
      <w:r w:rsidR="00E811FB">
        <w:rPr>
          <w:rFonts w:ascii="Times New Roman" w:hAnsi="Times New Roman" w:cs="Times New Roman"/>
          <w:sz w:val="24"/>
          <w:szCs w:val="24"/>
        </w:rPr>
        <w:t>p-value &lt;0.01)</w:t>
      </w:r>
      <w:r w:rsidR="006E6265">
        <w:rPr>
          <w:rFonts w:ascii="Times New Roman" w:hAnsi="Times New Roman" w:cs="Times New Roman"/>
          <w:sz w:val="24"/>
          <w:szCs w:val="24"/>
        </w:rPr>
        <w:t>. The control diet group (AIN93M, no DSS challenge) average F/B ratio difference with the DSS control (</w:t>
      </w:r>
      <w:r w:rsidR="006E6265" w:rsidRPr="006E6265">
        <w:rPr>
          <w:rFonts w:ascii="Times New Roman" w:hAnsi="Times New Roman" w:cs="Times New Roman"/>
          <w:sz w:val="24"/>
          <w:szCs w:val="24"/>
        </w:rPr>
        <w:t>DSS+AIN93M</w:t>
      </w:r>
      <w:r w:rsidR="006E6265">
        <w:rPr>
          <w:rFonts w:ascii="Times New Roman" w:hAnsi="Times New Roman" w:cs="Times New Roman"/>
          <w:sz w:val="24"/>
          <w:szCs w:val="24"/>
        </w:rPr>
        <w:t>)</w:t>
      </w:r>
      <w:r w:rsidR="00D910B7">
        <w:rPr>
          <w:rFonts w:ascii="Times New Roman" w:hAnsi="Times New Roman" w:cs="Times New Roman"/>
          <w:sz w:val="24"/>
          <w:szCs w:val="24"/>
        </w:rPr>
        <w:t xml:space="preserve"> as well as difference between early or late vs. timepoints vs. baseline</w:t>
      </w:r>
      <w:r w:rsidR="006E6265">
        <w:rPr>
          <w:rFonts w:ascii="Times New Roman" w:hAnsi="Times New Roman" w:cs="Times New Roman"/>
          <w:sz w:val="24"/>
          <w:szCs w:val="24"/>
        </w:rPr>
        <w:t xml:space="preserve"> w</w:t>
      </w:r>
      <w:r w:rsidR="00D910B7">
        <w:rPr>
          <w:rFonts w:ascii="Times New Roman" w:hAnsi="Times New Roman" w:cs="Times New Roman"/>
          <w:sz w:val="24"/>
          <w:szCs w:val="24"/>
        </w:rPr>
        <w:t xml:space="preserve">ere </w:t>
      </w:r>
      <w:r w:rsidR="006E6265">
        <w:rPr>
          <w:rFonts w:ascii="Times New Roman" w:hAnsi="Times New Roman" w:cs="Times New Roman"/>
          <w:sz w:val="24"/>
          <w:szCs w:val="24"/>
        </w:rPr>
        <w:t xml:space="preserve">not statistically significant. </w:t>
      </w:r>
      <w:r w:rsidR="00813203">
        <w:rPr>
          <w:rFonts w:ascii="Times New Roman" w:hAnsi="Times New Roman" w:cs="Times New Roman"/>
          <w:sz w:val="24"/>
          <w:szCs w:val="24"/>
        </w:rPr>
        <w:t>Results from a model containing an interaction term for the genotype and diet confirmed significant association of F/B ratio with genotype (log</w:t>
      </w:r>
      <w:r w:rsidR="006433CF">
        <w:rPr>
          <w:rFonts w:ascii="Times New Roman" w:hAnsi="Times New Roman" w:cs="Times New Roman"/>
          <w:sz w:val="24"/>
          <w:szCs w:val="24"/>
        </w:rPr>
        <w:t>2</w:t>
      </w:r>
      <w:r w:rsidR="00813203">
        <w:rPr>
          <w:rFonts w:ascii="Times New Roman" w:hAnsi="Times New Roman" w:cs="Times New Roman"/>
          <w:sz w:val="24"/>
          <w:szCs w:val="24"/>
        </w:rPr>
        <w:t xml:space="preserve">[F/B] = -1.40, p-value &lt;0.01), as well </w:t>
      </w:r>
      <w:r w:rsidR="001A3D69">
        <w:rPr>
          <w:rFonts w:ascii="Times New Roman" w:hAnsi="Times New Roman" w:cs="Times New Roman"/>
          <w:sz w:val="24"/>
          <w:szCs w:val="24"/>
        </w:rPr>
        <w:t>as with</w:t>
      </w:r>
      <w:r w:rsidR="00813203">
        <w:rPr>
          <w:rFonts w:ascii="Times New Roman" w:hAnsi="Times New Roman" w:cs="Times New Roman"/>
          <w:sz w:val="24"/>
          <w:szCs w:val="24"/>
        </w:rPr>
        <w:t xml:space="preserve"> PEITC and Cranberry diets (log2[F/b] = -0.60 and -0.71, respectively, with both p-values &lt;0.01). Additionally, </w:t>
      </w:r>
      <w:r w:rsidR="001A3D69">
        <w:rPr>
          <w:rFonts w:ascii="Times New Roman" w:hAnsi="Times New Roman" w:cs="Times New Roman"/>
          <w:sz w:val="24"/>
          <w:szCs w:val="24"/>
        </w:rPr>
        <w:t xml:space="preserve">the </w:t>
      </w:r>
      <w:r w:rsidR="00813203">
        <w:rPr>
          <w:rFonts w:ascii="Times New Roman" w:hAnsi="Times New Roman" w:cs="Times New Roman"/>
          <w:sz w:val="24"/>
          <w:szCs w:val="24"/>
        </w:rPr>
        <w:t xml:space="preserve">F/B ratio </w:t>
      </w:r>
      <w:r w:rsidR="001A3D69">
        <w:rPr>
          <w:rFonts w:ascii="Times New Roman" w:hAnsi="Times New Roman" w:cs="Times New Roman"/>
          <w:sz w:val="24"/>
          <w:szCs w:val="24"/>
        </w:rPr>
        <w:t>of the AIN93M group was significantly lower than the DSS+</w:t>
      </w:r>
      <w:r w:rsidR="001A3D69" w:rsidRPr="001A3D69">
        <w:rPr>
          <w:rFonts w:ascii="Times New Roman" w:hAnsi="Times New Roman" w:cs="Times New Roman"/>
          <w:sz w:val="24"/>
          <w:szCs w:val="24"/>
        </w:rPr>
        <w:t xml:space="preserve"> </w:t>
      </w:r>
      <w:r w:rsidR="001A3D69">
        <w:rPr>
          <w:rFonts w:ascii="Times New Roman" w:hAnsi="Times New Roman" w:cs="Times New Roman"/>
          <w:sz w:val="24"/>
          <w:szCs w:val="24"/>
        </w:rPr>
        <w:t>AIN93M</w:t>
      </w:r>
      <w:r w:rsidR="006433CF">
        <w:rPr>
          <w:rFonts w:ascii="Times New Roman" w:hAnsi="Times New Roman" w:cs="Times New Roman"/>
          <w:sz w:val="24"/>
          <w:szCs w:val="24"/>
        </w:rPr>
        <w:t xml:space="preserve"> (log2[F/B] = -1.40, p-value &lt;0.01)</w:t>
      </w:r>
      <w:r w:rsidR="001A3D69">
        <w:rPr>
          <w:rFonts w:ascii="Times New Roman" w:hAnsi="Times New Roman" w:cs="Times New Roman"/>
          <w:sz w:val="24"/>
          <w:szCs w:val="24"/>
        </w:rPr>
        <w:t>. These results suggest that PEITC and Cranberry supplements to regular grain diet reversed the effect of DSS challenge on the balance of Firmicutes and Bacteroidetes in the hosts</w:t>
      </w:r>
      <w:r w:rsidR="006433CF">
        <w:rPr>
          <w:rFonts w:ascii="Times New Roman" w:hAnsi="Times New Roman" w:cs="Times New Roman"/>
          <w:sz w:val="24"/>
          <w:szCs w:val="24"/>
        </w:rPr>
        <w:t>’</w:t>
      </w:r>
      <w:r w:rsidR="001A3D69">
        <w:rPr>
          <w:rFonts w:ascii="Times New Roman" w:hAnsi="Times New Roman" w:cs="Times New Roman"/>
          <w:sz w:val="24"/>
          <w:szCs w:val="24"/>
        </w:rPr>
        <w:t xml:space="preserve"> intestines.</w:t>
      </w:r>
    </w:p>
    <w:p w14:paraId="53230663" w14:textId="1A1CDC26" w:rsidR="00AE037E" w:rsidRPr="00AE037E" w:rsidRDefault="0068652B" w:rsidP="00A43D9D">
      <w:pPr>
        <w:pStyle w:val="Heading2"/>
      </w:pPr>
      <w:bookmarkStart w:id="207" w:name="_Toc141697082"/>
      <w:r w:rsidRPr="0068652B">
        <w:t>3.</w:t>
      </w:r>
      <w:r w:rsidR="00AA5F0D">
        <w:t>4</w:t>
      </w:r>
      <w:r w:rsidRPr="0068652B">
        <w:t xml:space="preserve"> </w:t>
      </w:r>
      <w:r w:rsidR="00AE037E" w:rsidRPr="00AE037E">
        <w:t>Linear Discriminant Analysis</w:t>
      </w:r>
      <w:r w:rsidR="00AE037E">
        <w:t xml:space="preserve"> of aging and dietary effects</w:t>
      </w:r>
      <w:bookmarkEnd w:id="207"/>
    </w:p>
    <w:p w14:paraId="2D86FDE3" w14:textId="4C4C4398" w:rsidR="006433CF"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 xml:space="preserve">To further examine the potential differences of the microbiota between control AIN93M diet versus PEITC diet, </w:t>
      </w:r>
      <w:r w:rsidR="006433CF">
        <w:rPr>
          <w:rFonts w:ascii="Times New Roman" w:hAnsi="Times New Roman" w:cs="Times New Roman"/>
          <w:sz w:val="24"/>
          <w:szCs w:val="24"/>
        </w:rPr>
        <w:t xml:space="preserve">a parallel analysis in </w:t>
      </w:r>
      <w:r w:rsidRPr="0068652B">
        <w:rPr>
          <w:rFonts w:ascii="Times New Roman" w:hAnsi="Times New Roman" w:cs="Times New Roman"/>
          <w:sz w:val="24"/>
          <w:szCs w:val="24"/>
        </w:rPr>
        <w:t xml:space="preserve">QIIME2 </w:t>
      </w:r>
      <w:r w:rsidR="006433CF">
        <w:rPr>
          <w:rFonts w:ascii="Times New Roman" w:hAnsi="Times New Roman" w:cs="Times New Roman"/>
          <w:sz w:val="24"/>
          <w:szCs w:val="24"/>
        </w:rPr>
        <w:t xml:space="preserve">was conducted using </w:t>
      </w:r>
      <w:r w:rsidRPr="0068652B">
        <w:rPr>
          <w:rFonts w:ascii="Times New Roman" w:hAnsi="Times New Roman" w:cs="Times New Roman"/>
          <w:sz w:val="24"/>
          <w:szCs w:val="24"/>
        </w:rPr>
        <w:t>Linear discriminant analysis Effect Size (</w:t>
      </w:r>
      <w:proofErr w:type="spellStart"/>
      <w:r w:rsidRPr="0068652B">
        <w:rPr>
          <w:rFonts w:ascii="Times New Roman" w:hAnsi="Times New Roman" w:cs="Times New Roman"/>
          <w:sz w:val="24"/>
          <w:szCs w:val="24"/>
        </w:rPr>
        <w:t>LEfSe</w:t>
      </w:r>
      <w:proofErr w:type="spellEnd"/>
      <w:r w:rsidRPr="0068652B">
        <w:rPr>
          <w:rFonts w:ascii="Times New Roman" w:hAnsi="Times New Roman" w:cs="Times New Roman"/>
          <w:sz w:val="24"/>
          <w:szCs w:val="24"/>
        </w:rPr>
        <w:t>)</w:t>
      </w:r>
      <w:r w:rsidR="006433CF">
        <w:rPr>
          <w:rFonts w:ascii="Times New Roman" w:hAnsi="Times New Roman" w:cs="Times New Roman"/>
          <w:sz w:val="24"/>
          <w:szCs w:val="24"/>
        </w:rPr>
        <w:t xml:space="preserve">. </w:t>
      </w:r>
      <w:r w:rsidRPr="0068652B">
        <w:rPr>
          <w:rFonts w:ascii="Times New Roman" w:hAnsi="Times New Roman" w:cs="Times New Roman"/>
          <w:sz w:val="24"/>
          <w:szCs w:val="24"/>
        </w:rPr>
        <w:t xml:space="preserve"> </w:t>
      </w:r>
    </w:p>
    <w:p w14:paraId="18A5A080" w14:textId="353CE5B2" w:rsidR="00AE037E"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Firstly, the potential aging effect on the microbiota</w:t>
      </w:r>
      <w:r w:rsidR="00496DE6">
        <w:rPr>
          <w:rFonts w:ascii="Times New Roman" w:hAnsi="Times New Roman" w:cs="Times New Roman"/>
          <w:sz w:val="24"/>
          <w:szCs w:val="24"/>
        </w:rPr>
        <w:t xml:space="preserve"> was examined</w:t>
      </w:r>
      <w:r w:rsidRPr="0068652B">
        <w:rPr>
          <w:rFonts w:ascii="Times New Roman" w:hAnsi="Times New Roman" w:cs="Times New Roman"/>
          <w:sz w:val="24"/>
          <w:szCs w:val="24"/>
        </w:rPr>
        <w:t xml:space="preserve"> by comparing the </w:t>
      </w:r>
      <w:r w:rsidR="00496DE6">
        <w:rPr>
          <w:rFonts w:ascii="Times New Roman" w:hAnsi="Times New Roman" w:cs="Times New Roman"/>
          <w:sz w:val="24"/>
          <w:szCs w:val="24"/>
        </w:rPr>
        <w:t>Control samples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at baseline</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shown in red</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with the early</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Week 1</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and </w:t>
      </w:r>
      <w:r w:rsidR="00496DE6">
        <w:rPr>
          <w:rFonts w:ascii="Times New Roman" w:hAnsi="Times New Roman" w:cs="Times New Roman"/>
          <w:sz w:val="24"/>
          <w:szCs w:val="24"/>
        </w:rPr>
        <w:t>late (</w:t>
      </w:r>
      <w:r w:rsidRPr="0068652B">
        <w:rPr>
          <w:rFonts w:ascii="Times New Roman" w:hAnsi="Times New Roman" w:cs="Times New Roman"/>
          <w:sz w:val="24"/>
          <w:szCs w:val="24"/>
        </w:rPr>
        <w:t>Week 4</w:t>
      </w:r>
      <w:r w:rsidR="00496DE6">
        <w:rPr>
          <w:rFonts w:ascii="Times New Roman" w:hAnsi="Times New Roman" w:cs="Times New Roman"/>
          <w:sz w:val="24"/>
          <w:szCs w:val="24"/>
        </w:rPr>
        <w:t>) timepoints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 xml:space="preserve">shown </w:t>
      </w:r>
      <w:r w:rsidRPr="0068652B">
        <w:rPr>
          <w:rFonts w:ascii="Times New Roman" w:hAnsi="Times New Roman" w:cs="Times New Roman"/>
          <w:sz w:val="24"/>
          <w:szCs w:val="24"/>
        </w:rPr>
        <w:t>in green</w:t>
      </w:r>
      <w:r w:rsidR="00496DE6">
        <w:rPr>
          <w:rFonts w:ascii="Times New Roman" w:hAnsi="Times New Roman" w:cs="Times New Roman"/>
          <w:sz w:val="24"/>
          <w:szCs w:val="24"/>
        </w:rPr>
        <w:t xml:space="preserve">). </w:t>
      </w:r>
      <w:r w:rsidRPr="0068652B">
        <w:rPr>
          <w:rFonts w:ascii="Times New Roman" w:hAnsi="Times New Roman" w:cs="Times New Roman"/>
          <w:sz w:val="24"/>
          <w:szCs w:val="24"/>
        </w:rPr>
        <w:t>Taxa with relative abundance ≥ 0.1% present in at least one specimen were included. In addition, the cladograms showing the phylogenetic</w:t>
      </w:r>
      <w:r>
        <w:rPr>
          <w:rFonts w:ascii="Times New Roman" w:hAnsi="Times New Roman" w:cs="Times New Roman"/>
          <w:sz w:val="24"/>
          <w:szCs w:val="24"/>
        </w:rPr>
        <w:t xml:space="preserve"> </w:t>
      </w:r>
      <w:r w:rsidRPr="0068652B">
        <w:rPr>
          <w:rFonts w:ascii="Times New Roman" w:hAnsi="Times New Roman" w:cs="Times New Roman"/>
          <w:sz w:val="24"/>
          <w:szCs w:val="24"/>
        </w:rPr>
        <w:t>distribution of the microbial lineages associated with different time points, using lineages with Linear Discriminant Analysis (LDA) score ≥ 2.0 were displayed (</w:t>
      </w:r>
      <w:r w:rsidR="00496DE6">
        <w:rPr>
          <w:rFonts w:ascii="Times New Roman" w:hAnsi="Times New Roman" w:cs="Times New Roman"/>
          <w:sz w:val="24"/>
          <w:szCs w:val="24"/>
        </w:rPr>
        <w:t xml:space="preserve">Figure </w:t>
      </w:r>
      <w:del w:id="208" w:author="Sargsyan, Davit [JRDUS]" w:date="2023-07-31T11:42:00Z">
        <w:r w:rsidR="001608A0" w:rsidDel="009068C3">
          <w:rPr>
            <w:rFonts w:ascii="Times New Roman" w:hAnsi="Times New Roman" w:cs="Times New Roman"/>
            <w:sz w:val="24"/>
            <w:szCs w:val="24"/>
          </w:rPr>
          <w:delText>1</w:delText>
        </w:r>
        <w:r w:rsidR="00496DE6" w:rsidDel="009068C3">
          <w:rPr>
            <w:rFonts w:ascii="Times New Roman" w:hAnsi="Times New Roman" w:cs="Times New Roman"/>
            <w:sz w:val="24"/>
            <w:szCs w:val="24"/>
          </w:rPr>
          <w:delText>3</w:delText>
        </w:r>
      </w:del>
      <w:ins w:id="209" w:author="Sargsyan, Davit [JRDUS]" w:date="2023-07-31T11:42:00Z">
        <w:r w:rsidR="009068C3">
          <w:rPr>
            <w:rFonts w:ascii="Times New Roman" w:hAnsi="Times New Roman" w:cs="Times New Roman"/>
            <w:sz w:val="24"/>
            <w:szCs w:val="24"/>
          </w:rPr>
          <w:t>10</w:t>
        </w:r>
      </w:ins>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Prevotella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Bacteroidetes Parabacteroides</w:t>
      </w:r>
      <w:r w:rsidRPr="0068652B">
        <w:rPr>
          <w:rFonts w:ascii="Times New Roman" w:hAnsi="Times New Roman" w:cs="Times New Roman"/>
          <w:sz w:val="24"/>
          <w:szCs w:val="24"/>
        </w:rPr>
        <w:t>,</w:t>
      </w:r>
      <w:r w:rsidRPr="00AE037E">
        <w:rPr>
          <w:rFonts w:ascii="Times New Roman" w:hAnsi="Times New Roman" w:cs="Times New Roman"/>
          <w:i/>
          <w:iCs/>
          <w:sz w:val="24"/>
          <w:szCs w:val="24"/>
        </w:rPr>
        <w:t xml:space="preserve"> Bacteroidetes</w:t>
      </w:r>
      <w:r w:rsidRPr="0068652B">
        <w:rPr>
          <w:rFonts w:ascii="Times New Roman" w:hAnsi="Times New Roman" w:cs="Times New Roman"/>
          <w:sz w:val="24"/>
          <w:szCs w:val="24"/>
        </w:rPr>
        <w:t xml:space="preserve">, and </w:t>
      </w:r>
      <w:r w:rsidRPr="00AE037E">
        <w:rPr>
          <w:rFonts w:ascii="Times New Roman" w:hAnsi="Times New Roman" w:cs="Times New Roman"/>
          <w:i/>
          <w:iCs/>
          <w:sz w:val="24"/>
          <w:szCs w:val="24"/>
        </w:rPr>
        <w:t>Bacteroidetes S24_7</w:t>
      </w:r>
      <w:r w:rsidRPr="0068652B">
        <w:rPr>
          <w:rFonts w:ascii="Times New Roman" w:hAnsi="Times New Roman" w:cs="Times New Roman"/>
          <w:sz w:val="24"/>
          <w:szCs w:val="24"/>
        </w:rPr>
        <w:t xml:space="preserve"> </w:t>
      </w:r>
      <w:r w:rsidR="00AE037E">
        <w:rPr>
          <w:rFonts w:ascii="Times New Roman" w:hAnsi="Times New Roman" w:cs="Times New Roman"/>
          <w:sz w:val="24"/>
          <w:szCs w:val="24"/>
        </w:rPr>
        <w:t xml:space="preserve">relative abundance </w:t>
      </w:r>
      <w:r w:rsidRPr="0068652B">
        <w:rPr>
          <w:rFonts w:ascii="Times New Roman" w:hAnsi="Times New Roman" w:cs="Times New Roman"/>
          <w:sz w:val="24"/>
          <w:szCs w:val="24"/>
        </w:rPr>
        <w:t xml:space="preserve">decreased, while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Bacteroidales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Clostridiales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Oscillospira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Proteobacteria </w:t>
      </w:r>
      <w:proofErr w:type="spellStart"/>
      <w:r w:rsidRPr="00AE037E">
        <w:rPr>
          <w:rFonts w:ascii="Times New Roman" w:hAnsi="Times New Roman" w:cs="Times New Roman"/>
          <w:i/>
          <w:iCs/>
          <w:sz w:val="24"/>
          <w:szCs w:val="24"/>
        </w:rPr>
        <w:t>Desulfovibrionaceae</w:t>
      </w:r>
      <w:proofErr w:type="spellEnd"/>
      <w:r w:rsidRPr="0068652B">
        <w:rPr>
          <w:rFonts w:ascii="Times New Roman" w:hAnsi="Times New Roman" w:cs="Times New Roman"/>
          <w:sz w:val="24"/>
          <w:szCs w:val="24"/>
        </w:rPr>
        <w:t xml:space="preserve">, and </w:t>
      </w:r>
      <w:proofErr w:type="spellStart"/>
      <w:r w:rsidRPr="00AE037E">
        <w:rPr>
          <w:rFonts w:ascii="Times New Roman" w:hAnsi="Times New Roman" w:cs="Times New Roman"/>
          <w:i/>
          <w:iCs/>
          <w:sz w:val="24"/>
          <w:szCs w:val="24"/>
        </w:rPr>
        <w:t>Tenericutes</w:t>
      </w:r>
      <w:proofErr w:type="spellEnd"/>
      <w:r w:rsidRPr="00AE037E">
        <w:rPr>
          <w:rFonts w:ascii="Times New Roman" w:hAnsi="Times New Roman" w:cs="Times New Roman"/>
          <w:i/>
          <w:iCs/>
          <w:sz w:val="24"/>
          <w:szCs w:val="24"/>
        </w:rPr>
        <w:t xml:space="preserve"> </w:t>
      </w:r>
      <w:proofErr w:type="spellStart"/>
      <w:r w:rsidRPr="00AE037E">
        <w:rPr>
          <w:rFonts w:ascii="Times New Roman" w:hAnsi="Times New Roman" w:cs="Times New Roman"/>
          <w:i/>
          <w:iCs/>
          <w:sz w:val="24"/>
          <w:szCs w:val="24"/>
        </w:rPr>
        <w:t>Anaeroplasma</w:t>
      </w:r>
      <w:proofErr w:type="spellEnd"/>
      <w:r w:rsidRPr="00AE037E">
        <w:rPr>
          <w:rFonts w:ascii="Times New Roman" w:hAnsi="Times New Roman" w:cs="Times New Roman"/>
          <w:i/>
          <w:iCs/>
          <w:sz w:val="24"/>
          <w:szCs w:val="24"/>
        </w:rPr>
        <w:t xml:space="preserve"> </w:t>
      </w:r>
      <w:r w:rsidRPr="0068652B">
        <w:rPr>
          <w:rFonts w:ascii="Times New Roman" w:hAnsi="Times New Roman" w:cs="Times New Roman"/>
          <w:sz w:val="24"/>
          <w:szCs w:val="24"/>
        </w:rPr>
        <w:t>increased</w:t>
      </w:r>
      <w:r w:rsidR="00AE037E">
        <w:rPr>
          <w:rFonts w:ascii="Times New Roman" w:hAnsi="Times New Roman" w:cs="Times New Roman"/>
          <w:sz w:val="24"/>
          <w:szCs w:val="24"/>
        </w:rPr>
        <w:t xml:space="preserve"> over time</w:t>
      </w:r>
      <w:r w:rsidRPr="0068652B">
        <w:rPr>
          <w:rFonts w:ascii="Times New Roman" w:hAnsi="Times New Roman" w:cs="Times New Roman"/>
          <w:sz w:val="24"/>
          <w:szCs w:val="24"/>
        </w:rPr>
        <w:t>.</w:t>
      </w:r>
      <w:r w:rsidR="00AE037E">
        <w:rPr>
          <w:rFonts w:ascii="Times New Roman" w:hAnsi="Times New Roman" w:cs="Times New Roman"/>
          <w:sz w:val="24"/>
          <w:szCs w:val="24"/>
        </w:rPr>
        <w:t xml:space="preserve"> </w:t>
      </w:r>
    </w:p>
    <w:p w14:paraId="10DC540D" w14:textId="105D9BF7" w:rsidR="00116D3B" w:rsidRPr="00116D3B" w:rsidRDefault="00AE037E" w:rsidP="00116D3B">
      <w:pPr>
        <w:rPr>
          <w:rFonts w:ascii="Times New Roman" w:hAnsi="Times New Roman" w:cs="Times New Roman"/>
          <w:sz w:val="24"/>
          <w:szCs w:val="24"/>
        </w:rPr>
      </w:pPr>
      <w:r>
        <w:rPr>
          <w:rFonts w:ascii="Times New Roman" w:hAnsi="Times New Roman" w:cs="Times New Roman"/>
          <w:sz w:val="24"/>
          <w:szCs w:val="24"/>
        </w:rPr>
        <w:t xml:space="preserve">Next, the impact of PEITC-supplemented diet was examined. </w:t>
      </w:r>
      <w:r w:rsidR="0068652B" w:rsidRPr="0068652B">
        <w:rPr>
          <w:rFonts w:ascii="Times New Roman" w:hAnsi="Times New Roman" w:cs="Times New Roman"/>
          <w:sz w:val="24"/>
          <w:szCs w:val="24"/>
        </w:rPr>
        <w:t xml:space="preserve"> </w:t>
      </w:r>
      <w:r w:rsidR="0068652B" w:rsidRPr="00AE037E">
        <w:rPr>
          <w:rFonts w:ascii="Times New Roman" w:hAnsi="Times New Roman" w:cs="Times New Roman"/>
          <w:sz w:val="24"/>
          <w:szCs w:val="24"/>
        </w:rPr>
        <w:t>Fig</w:t>
      </w:r>
      <w:r w:rsidR="0036491A" w:rsidRPr="00AE037E">
        <w:rPr>
          <w:rFonts w:ascii="Times New Roman" w:hAnsi="Times New Roman" w:cs="Times New Roman"/>
          <w:sz w:val="24"/>
          <w:szCs w:val="24"/>
        </w:rPr>
        <w:t>ures</w:t>
      </w:r>
      <w:r w:rsidR="0068652B" w:rsidRPr="00AE037E">
        <w:rPr>
          <w:rFonts w:ascii="Times New Roman" w:hAnsi="Times New Roman" w:cs="Times New Roman"/>
          <w:sz w:val="24"/>
          <w:szCs w:val="24"/>
        </w:rPr>
        <w:t xml:space="preserve"> </w:t>
      </w:r>
      <w:del w:id="210" w:author="Sargsyan, Davit [JRDUS]" w:date="2023-07-31T11:42:00Z">
        <w:r w:rsidRPr="00AE037E" w:rsidDel="009068C3">
          <w:rPr>
            <w:rFonts w:ascii="Times New Roman" w:hAnsi="Times New Roman" w:cs="Times New Roman"/>
            <w:sz w:val="24"/>
            <w:szCs w:val="24"/>
          </w:rPr>
          <w:delText>14</w:delText>
        </w:r>
        <w:r w:rsidR="0068652B" w:rsidRPr="00AE037E" w:rsidDel="009068C3">
          <w:rPr>
            <w:rFonts w:ascii="Times New Roman" w:hAnsi="Times New Roman" w:cs="Times New Roman"/>
            <w:sz w:val="24"/>
            <w:szCs w:val="24"/>
          </w:rPr>
          <w:delText xml:space="preserve"> </w:delText>
        </w:r>
      </w:del>
      <w:ins w:id="211" w:author="Sargsyan, Davit [JRDUS]" w:date="2023-07-31T11:42:00Z">
        <w:r w:rsidR="009068C3">
          <w:rPr>
            <w:rFonts w:ascii="Times New Roman" w:hAnsi="Times New Roman" w:cs="Times New Roman"/>
            <w:sz w:val="24"/>
            <w:szCs w:val="24"/>
          </w:rPr>
          <w:t>11</w:t>
        </w:r>
        <w:r w:rsidR="009068C3" w:rsidRPr="00AE037E">
          <w:rPr>
            <w:rFonts w:ascii="Times New Roman" w:hAnsi="Times New Roman" w:cs="Times New Roman"/>
            <w:sz w:val="24"/>
            <w:szCs w:val="24"/>
          </w:rPr>
          <w:t xml:space="preserve"> </w:t>
        </w:r>
      </w:ins>
      <w:r w:rsidR="0068652B" w:rsidRPr="0068652B">
        <w:rPr>
          <w:rFonts w:ascii="Times New Roman" w:hAnsi="Times New Roman" w:cs="Times New Roman"/>
          <w:sz w:val="24"/>
          <w:szCs w:val="24"/>
        </w:rPr>
        <w:t xml:space="preserve">show the impact of PEITC diet by comparing the microbiota for control diet at baseline </w:t>
      </w:r>
      <w:r>
        <w:rPr>
          <w:rFonts w:ascii="Times New Roman" w:hAnsi="Times New Roman" w:cs="Times New Roman"/>
          <w:sz w:val="24"/>
          <w:szCs w:val="24"/>
        </w:rPr>
        <w:t>(</w:t>
      </w:r>
      <w:r w:rsidR="0068652B" w:rsidRPr="0068652B">
        <w:rPr>
          <w:rFonts w:ascii="Times New Roman" w:hAnsi="Times New Roman" w:cs="Times New Roman"/>
          <w:sz w:val="24"/>
          <w:szCs w:val="24"/>
        </w:rPr>
        <w:t>Week 0</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red</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and at </w:t>
      </w:r>
      <w:r>
        <w:rPr>
          <w:rFonts w:ascii="Times New Roman" w:hAnsi="Times New Roman" w:cs="Times New Roman"/>
          <w:sz w:val="24"/>
          <w:szCs w:val="24"/>
        </w:rPr>
        <w:t>the later timepoints (</w:t>
      </w:r>
      <w:r w:rsidR="0068652B" w:rsidRPr="0068652B">
        <w:rPr>
          <w:rFonts w:ascii="Times New Roman" w:hAnsi="Times New Roman" w:cs="Times New Roman"/>
          <w:sz w:val="24"/>
          <w:szCs w:val="24"/>
        </w:rPr>
        <w:t>Week</w:t>
      </w:r>
      <w:r>
        <w:rPr>
          <w:rFonts w:ascii="Times New Roman" w:hAnsi="Times New Roman" w:cs="Times New Roman"/>
          <w:sz w:val="24"/>
          <w:szCs w:val="24"/>
        </w:rPr>
        <w:t>s</w:t>
      </w:r>
      <w:r w:rsidR="0068652B" w:rsidRPr="0068652B">
        <w:rPr>
          <w:rFonts w:ascii="Times New Roman" w:hAnsi="Times New Roman" w:cs="Times New Roman"/>
          <w:sz w:val="24"/>
          <w:szCs w:val="24"/>
        </w:rPr>
        <w:t xml:space="preserve"> 1 or 4</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green</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Relative abundance of </w:t>
      </w:r>
      <w:r w:rsidR="0068652B" w:rsidRPr="00AE037E">
        <w:rPr>
          <w:rFonts w:ascii="Times New Roman" w:hAnsi="Times New Roman" w:cs="Times New Roman"/>
          <w:i/>
          <w:iCs/>
          <w:sz w:val="24"/>
          <w:szCs w:val="24"/>
        </w:rPr>
        <w:t xml:space="preserve">Firmicutes </w:t>
      </w:r>
      <w:proofErr w:type="spellStart"/>
      <w:r w:rsidR="0068652B" w:rsidRPr="00AE037E">
        <w:rPr>
          <w:rFonts w:ascii="Times New Roman" w:hAnsi="Times New Roman" w:cs="Times New Roman"/>
          <w:i/>
          <w:iCs/>
          <w:sz w:val="24"/>
          <w:szCs w:val="24"/>
        </w:rPr>
        <w:t>Ruminococcus</w:t>
      </w:r>
      <w:proofErr w:type="spellEnd"/>
      <w:r w:rsidR="0068652B"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significantly increased </w:t>
      </w:r>
      <w:r w:rsidR="0068652B" w:rsidRPr="0068652B">
        <w:rPr>
          <w:rFonts w:ascii="Times New Roman" w:hAnsi="Times New Roman" w:cs="Times New Roman"/>
          <w:sz w:val="24"/>
          <w:szCs w:val="24"/>
        </w:rPr>
        <w:t xml:space="preserve">and </w:t>
      </w:r>
      <w:r w:rsidR="0068652B" w:rsidRPr="00AE037E">
        <w:rPr>
          <w:rFonts w:ascii="Times New Roman" w:hAnsi="Times New Roman" w:cs="Times New Roman"/>
          <w:i/>
          <w:iCs/>
          <w:sz w:val="24"/>
          <w:szCs w:val="24"/>
        </w:rPr>
        <w:t>Bacteroidetes S24_7</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significantly </w:t>
      </w:r>
      <w:r w:rsidR="0068652B" w:rsidRPr="0068652B">
        <w:rPr>
          <w:rFonts w:ascii="Times New Roman" w:hAnsi="Times New Roman" w:cs="Times New Roman"/>
          <w:sz w:val="24"/>
          <w:szCs w:val="24"/>
        </w:rPr>
        <w:t xml:space="preserve">decreased at both </w:t>
      </w:r>
      <w:r>
        <w:rPr>
          <w:rFonts w:ascii="Times New Roman" w:hAnsi="Times New Roman" w:cs="Times New Roman"/>
          <w:sz w:val="24"/>
          <w:szCs w:val="24"/>
        </w:rPr>
        <w:t>at the later tim</w:t>
      </w:r>
      <w:r w:rsidR="00884224">
        <w:rPr>
          <w:rFonts w:ascii="Times New Roman" w:hAnsi="Times New Roman" w:cs="Times New Roman"/>
          <w:sz w:val="24"/>
          <w:szCs w:val="24"/>
        </w:rPr>
        <w:t xml:space="preserve">e </w:t>
      </w:r>
      <w:r>
        <w:rPr>
          <w:rFonts w:ascii="Times New Roman" w:hAnsi="Times New Roman" w:cs="Times New Roman"/>
          <w:sz w:val="24"/>
          <w:szCs w:val="24"/>
        </w:rPr>
        <w:t>points compared to baseline</w:t>
      </w:r>
      <w:r w:rsidR="0068652B" w:rsidRPr="0068652B">
        <w:rPr>
          <w:rFonts w:ascii="Times New Roman" w:hAnsi="Times New Roman" w:cs="Times New Roman"/>
          <w:sz w:val="24"/>
          <w:szCs w:val="24"/>
        </w:rPr>
        <w:t xml:space="preserve">. Some </w:t>
      </w:r>
      <w:r w:rsidR="00061D97">
        <w:rPr>
          <w:rFonts w:ascii="Times New Roman" w:hAnsi="Times New Roman" w:cs="Times New Roman"/>
          <w:sz w:val="24"/>
          <w:szCs w:val="24"/>
        </w:rPr>
        <w:t>bacteria</w:t>
      </w:r>
      <w:r w:rsidR="0068652B" w:rsidRPr="0068652B">
        <w:rPr>
          <w:rFonts w:ascii="Times New Roman" w:hAnsi="Times New Roman" w:cs="Times New Roman"/>
          <w:sz w:val="24"/>
          <w:szCs w:val="24"/>
        </w:rPr>
        <w:t xml:space="preserve"> were uniquely correlated with diet. </w:t>
      </w:r>
      <w:r w:rsidR="0068652B" w:rsidRPr="00061D97">
        <w:rPr>
          <w:rFonts w:ascii="Times New Roman" w:hAnsi="Times New Roman" w:cs="Times New Roman"/>
          <w:i/>
          <w:iCs/>
          <w:sz w:val="24"/>
          <w:szCs w:val="24"/>
        </w:rPr>
        <w:t xml:space="preserve">Bacteroidetes </w:t>
      </w:r>
      <w:proofErr w:type="spellStart"/>
      <w:r w:rsidR="0068652B" w:rsidRPr="00061D97">
        <w:rPr>
          <w:rFonts w:ascii="Times New Roman" w:hAnsi="Times New Roman" w:cs="Times New Roman"/>
          <w:i/>
          <w:iCs/>
          <w:sz w:val="24"/>
          <w:szCs w:val="24"/>
        </w:rPr>
        <w:t>Odoribacter</w:t>
      </w:r>
      <w:proofErr w:type="spellEnd"/>
      <w:r w:rsidR="0068652B" w:rsidRPr="0068652B">
        <w:rPr>
          <w:rFonts w:ascii="Times New Roman" w:hAnsi="Times New Roman" w:cs="Times New Roman"/>
          <w:sz w:val="24"/>
          <w:szCs w:val="24"/>
        </w:rPr>
        <w:t xml:space="preserve">, </w:t>
      </w:r>
      <w:proofErr w:type="spellStart"/>
      <w:r w:rsidR="0068652B" w:rsidRPr="00061D97">
        <w:rPr>
          <w:rFonts w:ascii="Times New Roman" w:hAnsi="Times New Roman" w:cs="Times New Roman"/>
          <w:i/>
          <w:iCs/>
          <w:sz w:val="24"/>
          <w:szCs w:val="24"/>
        </w:rPr>
        <w:t>Tenericutes</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Mycoplasmataceae</w:t>
      </w:r>
      <w:proofErr w:type="spellEnd"/>
      <w:r w:rsidR="00061D97">
        <w:rPr>
          <w:rFonts w:ascii="Times New Roman" w:hAnsi="Times New Roman" w:cs="Times New Roman"/>
          <w:sz w:val="24"/>
          <w:szCs w:val="24"/>
        </w:rPr>
        <w:t xml:space="preserve"> and</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Proteobacteria </w:t>
      </w:r>
      <w:proofErr w:type="spellStart"/>
      <w:r w:rsidR="0068652B" w:rsidRPr="00061D97">
        <w:rPr>
          <w:rFonts w:ascii="Times New Roman" w:hAnsi="Times New Roman" w:cs="Times New Roman"/>
          <w:i/>
          <w:iCs/>
          <w:sz w:val="24"/>
          <w:szCs w:val="24"/>
        </w:rPr>
        <w:t>Desulfovibrionaceae</w:t>
      </w:r>
      <w:proofErr w:type="spellEnd"/>
      <w:r w:rsidR="0068652B" w:rsidRPr="0068652B">
        <w:rPr>
          <w:rFonts w:ascii="Times New Roman" w:hAnsi="Times New Roman" w:cs="Times New Roman"/>
          <w:sz w:val="24"/>
          <w:szCs w:val="24"/>
        </w:rPr>
        <w:t xml:space="preserve"> significantly </w:t>
      </w:r>
      <w:r w:rsidR="00061D97">
        <w:rPr>
          <w:rFonts w:ascii="Times New Roman" w:hAnsi="Times New Roman" w:cs="Times New Roman"/>
          <w:sz w:val="24"/>
          <w:szCs w:val="24"/>
        </w:rPr>
        <w:t>higher relative abundance in the</w:t>
      </w:r>
      <w:r w:rsidR="0068652B" w:rsidRPr="0068652B">
        <w:rPr>
          <w:rFonts w:ascii="Times New Roman" w:hAnsi="Times New Roman" w:cs="Times New Roman"/>
          <w:sz w:val="24"/>
          <w:szCs w:val="24"/>
        </w:rPr>
        <w:t xml:space="preserve"> control </w:t>
      </w:r>
      <w:r w:rsidR="00061D97">
        <w:rPr>
          <w:rFonts w:ascii="Times New Roman" w:hAnsi="Times New Roman" w:cs="Times New Roman"/>
          <w:sz w:val="24"/>
          <w:szCs w:val="24"/>
        </w:rPr>
        <w:t>(</w:t>
      </w:r>
      <w:r w:rsidR="0068652B" w:rsidRPr="0068652B">
        <w:rPr>
          <w:rFonts w:ascii="Times New Roman" w:hAnsi="Times New Roman" w:cs="Times New Roman"/>
          <w:sz w:val="24"/>
          <w:szCs w:val="24"/>
        </w:rPr>
        <w:t>AIN93M</w:t>
      </w:r>
      <w:r w:rsidR="00061D97">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 xml:space="preserve"> while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Clostridiales</w:t>
      </w:r>
      <w:proofErr w:type="spellEnd"/>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Ruminococcus</w:t>
      </w:r>
      <w:proofErr w:type="spellEnd"/>
      <w:r w:rsidR="0068652B" w:rsidRPr="00061D97">
        <w:rPr>
          <w:rFonts w:ascii="Times New Roman" w:hAnsi="Times New Roman" w:cs="Times New Roman"/>
          <w:i/>
          <w:iCs/>
          <w:sz w:val="24"/>
          <w:szCs w:val="24"/>
        </w:rPr>
        <w:t xml:space="preserve"> </w:t>
      </w:r>
      <w:r w:rsidR="0068652B" w:rsidRPr="0068652B">
        <w:rPr>
          <w:rFonts w:ascii="Times New Roman" w:hAnsi="Times New Roman" w:cs="Times New Roman"/>
          <w:sz w:val="24"/>
          <w:szCs w:val="24"/>
        </w:rPr>
        <w:t xml:space="preserve">and </w:t>
      </w:r>
      <w:proofErr w:type="spellStart"/>
      <w:r w:rsidR="0068652B" w:rsidRPr="00061D97">
        <w:rPr>
          <w:rFonts w:ascii="Times New Roman" w:hAnsi="Times New Roman" w:cs="Times New Roman"/>
          <w:i/>
          <w:iCs/>
          <w:sz w:val="24"/>
          <w:szCs w:val="24"/>
        </w:rPr>
        <w:t>Acidobacteria</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Ellin</w:t>
      </w:r>
      <w:proofErr w:type="spellEnd"/>
      <w:r w:rsidR="0068652B" w:rsidRPr="00061D97">
        <w:rPr>
          <w:rFonts w:ascii="Times New Roman" w:hAnsi="Times New Roman" w:cs="Times New Roman"/>
          <w:i/>
          <w:iCs/>
          <w:sz w:val="24"/>
          <w:szCs w:val="24"/>
        </w:rPr>
        <w:t xml:space="preserve"> 6075</w:t>
      </w:r>
      <w:r w:rsidR="0068652B" w:rsidRPr="0068652B">
        <w:rPr>
          <w:rFonts w:ascii="Times New Roman" w:hAnsi="Times New Roman" w:cs="Times New Roman"/>
          <w:sz w:val="24"/>
          <w:szCs w:val="24"/>
        </w:rPr>
        <w:t xml:space="preserve"> were </w:t>
      </w:r>
      <w:r w:rsidR="00061D97">
        <w:rPr>
          <w:rFonts w:ascii="Times New Roman" w:hAnsi="Times New Roman" w:cs="Times New Roman"/>
          <w:sz w:val="24"/>
          <w:szCs w:val="24"/>
        </w:rPr>
        <w:t xml:space="preserve">found in </w:t>
      </w:r>
      <w:r w:rsidR="0068652B" w:rsidRPr="0068652B">
        <w:rPr>
          <w:rFonts w:ascii="Times New Roman" w:hAnsi="Times New Roman" w:cs="Times New Roman"/>
          <w:sz w:val="24"/>
          <w:szCs w:val="24"/>
        </w:rPr>
        <w:t xml:space="preserve">significantly </w:t>
      </w:r>
      <w:r w:rsidR="00061D97">
        <w:rPr>
          <w:rFonts w:ascii="Times New Roman" w:hAnsi="Times New Roman" w:cs="Times New Roman"/>
          <w:sz w:val="24"/>
          <w:szCs w:val="24"/>
        </w:rPr>
        <w:t>higher abundance</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 xml:space="preserve">in </w:t>
      </w:r>
      <w:del w:id="212" w:author="Sargsyan, Davit [JRDUS]" w:date="2023-07-31T11:42:00Z">
        <w:r w:rsidR="00061D97" w:rsidDel="009068C3">
          <w:rPr>
            <w:rFonts w:ascii="Times New Roman" w:hAnsi="Times New Roman" w:cs="Times New Roman"/>
            <w:sz w:val="24"/>
            <w:szCs w:val="24"/>
          </w:rPr>
          <w:delText xml:space="preserve">the </w:delText>
        </w:r>
        <w:r w:rsidR="0068652B" w:rsidRPr="0068652B" w:rsidDel="009068C3">
          <w:rPr>
            <w:rFonts w:ascii="Times New Roman" w:hAnsi="Times New Roman" w:cs="Times New Roman"/>
            <w:sz w:val="24"/>
            <w:szCs w:val="24"/>
          </w:rPr>
          <w:delText xml:space="preserve"> PEITC</w:delText>
        </w:r>
      </w:del>
      <w:ins w:id="213" w:author="Sargsyan, Davit [JRDUS]" w:date="2023-07-31T11:42:00Z">
        <w:r w:rsidR="009068C3">
          <w:rPr>
            <w:rFonts w:ascii="Times New Roman" w:hAnsi="Times New Roman" w:cs="Times New Roman"/>
            <w:sz w:val="24"/>
            <w:szCs w:val="24"/>
          </w:rPr>
          <w:t xml:space="preserve">the </w:t>
        </w:r>
        <w:r w:rsidR="009068C3" w:rsidRPr="0068652B">
          <w:rPr>
            <w:rFonts w:ascii="Times New Roman" w:hAnsi="Times New Roman" w:cs="Times New Roman"/>
            <w:sz w:val="24"/>
            <w:szCs w:val="24"/>
          </w:rPr>
          <w:t>PEITC</w:t>
        </w:r>
      </w:ins>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w:t>
      </w:r>
    </w:p>
    <w:p w14:paraId="558C88F9" w14:textId="75461753" w:rsidR="0068652B" w:rsidRPr="0068652B" w:rsidRDefault="0068652B" w:rsidP="00A43D9D">
      <w:pPr>
        <w:pStyle w:val="Heading2"/>
      </w:pPr>
      <w:bookmarkStart w:id="214" w:name="_Toc141697083"/>
      <w:r w:rsidRPr="0068652B">
        <w:t>3.5 PEITC and cranberry feeding partially reverse the DSS-induced changes in fecal metabolome</w:t>
      </w:r>
      <w:bookmarkEnd w:id="214"/>
    </w:p>
    <w:p w14:paraId="0B6FA1F6" w14:textId="7777777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Metabolomics profiles of DSS, DSS + PEITC, and DSS + Cranberry treatment group fecal samples collected at weeks 2 and 6 were analyzed and the concentrations of free amino acids, bile acids and short-chain fatty acids (SCFA) were quantified (Experiment 3 only). </w:t>
      </w:r>
    </w:p>
    <w:p w14:paraId="54A50440" w14:textId="7D515F48"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lastRenderedPageBreak/>
        <w:t xml:space="preserve">Principal components analysis showed that overall levels of </w:t>
      </w:r>
      <w:proofErr w:type="gramStart"/>
      <w:r w:rsidRPr="0068652B">
        <w:rPr>
          <w:rFonts w:ascii="Times New Roman" w:hAnsi="Times New Roman" w:cs="Times New Roman"/>
          <w:sz w:val="24"/>
          <w:szCs w:val="24"/>
        </w:rPr>
        <w:t>all</w:t>
      </w:r>
      <w:proofErr w:type="gramEnd"/>
      <w:r w:rsidRPr="0068652B">
        <w:rPr>
          <w:rFonts w:ascii="Times New Roman" w:hAnsi="Times New Roman" w:cs="Times New Roman"/>
          <w:sz w:val="24"/>
          <w:szCs w:val="24"/>
        </w:rPr>
        <w:t xml:space="preserve"> but one (taurine) amino acids were elevated in the Cranberry diet group (Figure </w:t>
      </w:r>
      <w:del w:id="215" w:author="Sargsyan, Davit [JRDUS]" w:date="2023-07-31T11:44:00Z">
        <w:r w:rsidR="0040076B" w:rsidDel="009068C3">
          <w:rPr>
            <w:rFonts w:ascii="Times New Roman" w:hAnsi="Times New Roman" w:cs="Times New Roman"/>
            <w:sz w:val="24"/>
            <w:szCs w:val="24"/>
          </w:rPr>
          <w:delText>15A</w:delText>
        </w:r>
      </w:del>
      <w:ins w:id="216" w:author="Sargsyan, Davit [JRDUS]" w:date="2023-07-31T11:44:00Z">
        <w:r w:rsidR="009068C3">
          <w:rPr>
            <w:rFonts w:ascii="Times New Roman" w:hAnsi="Times New Roman" w:cs="Times New Roman"/>
            <w:sz w:val="24"/>
            <w:szCs w:val="24"/>
          </w:rPr>
          <w:t>12A</w:t>
        </w:r>
      </w:ins>
      <w:r w:rsidRPr="0068652B">
        <w:rPr>
          <w:rFonts w:ascii="Times New Roman" w:hAnsi="Times New Roman" w:cs="Times New Roman"/>
          <w:sz w:val="24"/>
          <w:szCs w:val="24"/>
        </w:rPr>
        <w:t xml:space="preserve">). However, for bile acids genotype rather than diet played a bigger role, with higher production of all bile acids in the </w:t>
      </w:r>
      <w:proofErr w:type="spellStart"/>
      <w:r w:rsidRPr="0068652B">
        <w:rPr>
          <w:rFonts w:ascii="Times New Roman" w:hAnsi="Times New Roman" w:cs="Times New Roman"/>
          <w:sz w:val="24"/>
          <w:szCs w:val="24"/>
        </w:rPr>
        <w:t>Nrf</w:t>
      </w:r>
      <w:proofErr w:type="spellEnd"/>
      <w:r w:rsidRPr="0068652B">
        <w:rPr>
          <w:rFonts w:ascii="Times New Roman" w:hAnsi="Times New Roman" w:cs="Times New Roman"/>
          <w:sz w:val="24"/>
          <w:szCs w:val="24"/>
        </w:rPr>
        <w:t xml:space="preserve"> KO and especially increase of LCA, DCA, MCA, CDCA, GDCA and GCDCA driving the separation between the two genotypes (</w:t>
      </w:r>
      <w:r w:rsidR="0040076B">
        <w:rPr>
          <w:rFonts w:ascii="Times New Roman" w:hAnsi="Times New Roman" w:cs="Times New Roman"/>
          <w:sz w:val="24"/>
          <w:szCs w:val="24"/>
        </w:rPr>
        <w:t xml:space="preserve">Figure </w:t>
      </w:r>
      <w:del w:id="217" w:author="Sargsyan, Davit [JRDUS]" w:date="2023-07-31T11:44:00Z">
        <w:r w:rsidR="0040076B" w:rsidDel="009068C3">
          <w:rPr>
            <w:rFonts w:ascii="Times New Roman" w:hAnsi="Times New Roman" w:cs="Times New Roman"/>
            <w:sz w:val="24"/>
            <w:szCs w:val="24"/>
          </w:rPr>
          <w:delText>15B</w:delText>
        </w:r>
      </w:del>
      <w:ins w:id="218" w:author="Sargsyan, Davit [JRDUS]" w:date="2023-07-31T11:44:00Z">
        <w:r w:rsidR="009068C3">
          <w:rPr>
            <w:rFonts w:ascii="Times New Roman" w:hAnsi="Times New Roman" w:cs="Times New Roman"/>
            <w:sz w:val="24"/>
            <w:szCs w:val="24"/>
          </w:rPr>
          <w:t>12B</w:t>
        </w:r>
      </w:ins>
      <w:r w:rsidRPr="0068652B">
        <w:rPr>
          <w:rFonts w:ascii="Times New Roman" w:hAnsi="Times New Roman" w:cs="Times New Roman"/>
          <w:sz w:val="24"/>
          <w:szCs w:val="24"/>
        </w:rPr>
        <w:t xml:space="preserve">). </w:t>
      </w:r>
    </w:p>
    <w:p w14:paraId="0F97F177" w14:textId="3A952FE1"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Multinomial regression models were fitted to </w:t>
      </w:r>
      <w:del w:id="219" w:author="Sargsyan, Davit [JRDUS]" w:date="2023-07-31T11:51:00Z">
        <w:r w:rsidRPr="0068652B" w:rsidDel="00F81378">
          <w:rPr>
            <w:rFonts w:ascii="Times New Roman" w:hAnsi="Times New Roman" w:cs="Times New Roman"/>
            <w:sz w:val="24"/>
            <w:szCs w:val="24"/>
          </w:rPr>
          <w:delText xml:space="preserve">predict </w:delText>
        </w:r>
      </w:del>
      <w:ins w:id="220" w:author="Sargsyan, Davit [JRDUS]" w:date="2023-07-31T11:51:00Z">
        <w:r w:rsidR="00F81378">
          <w:rPr>
            <w:rFonts w:ascii="Times New Roman" w:hAnsi="Times New Roman" w:cs="Times New Roman"/>
            <w:sz w:val="24"/>
            <w:szCs w:val="24"/>
          </w:rPr>
          <w:t>classify</w:t>
        </w:r>
        <w:r w:rsidR="00F81378" w:rsidRPr="0068652B">
          <w:rPr>
            <w:rFonts w:ascii="Times New Roman" w:hAnsi="Times New Roman" w:cs="Times New Roman"/>
            <w:sz w:val="24"/>
            <w:szCs w:val="24"/>
          </w:rPr>
          <w:t xml:space="preserve"> </w:t>
        </w:r>
      </w:ins>
      <w:r w:rsidRPr="0068652B">
        <w:rPr>
          <w:rFonts w:ascii="Times New Roman" w:hAnsi="Times New Roman" w:cs="Times New Roman"/>
          <w:sz w:val="24"/>
          <w:szCs w:val="24"/>
        </w:rPr>
        <w:t xml:space="preserve">sample treatment and diet or genotype with principal components as predictors. The model with the first 3 principal components accurately classified 29 out of 48 samples (60.4%) by treatment/diet and the predictive power increased slow by adding more PC (Table </w:t>
      </w:r>
      <w:del w:id="221" w:author="Sargsyan, Davit [JRDUS]" w:date="2023-07-31T11:43:00Z">
        <w:r w:rsidRPr="0068652B" w:rsidDel="009068C3">
          <w:rPr>
            <w:rFonts w:ascii="Times New Roman" w:hAnsi="Times New Roman" w:cs="Times New Roman"/>
            <w:sz w:val="24"/>
            <w:szCs w:val="24"/>
          </w:rPr>
          <w:delText>3</w:delText>
        </w:r>
      </w:del>
      <w:ins w:id="222" w:author="Sargsyan, Davit [JRDUS]" w:date="2023-07-31T11:43:00Z">
        <w:r w:rsidR="009068C3">
          <w:rPr>
            <w:rFonts w:ascii="Times New Roman" w:hAnsi="Times New Roman" w:cs="Times New Roman"/>
            <w:sz w:val="24"/>
            <w:szCs w:val="24"/>
          </w:rPr>
          <w:t>2</w:t>
        </w:r>
      </w:ins>
      <w:r w:rsidRPr="0068652B">
        <w:rPr>
          <w:rFonts w:ascii="Times New Roman" w:hAnsi="Times New Roman" w:cs="Times New Roman"/>
          <w:sz w:val="24"/>
          <w:szCs w:val="24"/>
        </w:rPr>
        <w:t xml:space="preserve">). However, the model </w:t>
      </w:r>
      <w:del w:id="223" w:author="Sargsyan, Davit [JRDUS]" w:date="2023-07-31T11:52:00Z">
        <w:r w:rsidRPr="0068652B" w:rsidDel="00F81378">
          <w:rPr>
            <w:rFonts w:ascii="Times New Roman" w:hAnsi="Times New Roman" w:cs="Times New Roman"/>
            <w:sz w:val="24"/>
            <w:szCs w:val="24"/>
          </w:rPr>
          <w:delText xml:space="preserve">predicting </w:delText>
        </w:r>
      </w:del>
      <w:ins w:id="224" w:author="Sargsyan, Davit [JRDUS]" w:date="2023-07-31T11:52:00Z">
        <w:r w:rsidR="00F81378">
          <w:rPr>
            <w:rFonts w:ascii="Times New Roman" w:hAnsi="Times New Roman" w:cs="Times New Roman"/>
            <w:sz w:val="24"/>
            <w:szCs w:val="24"/>
          </w:rPr>
          <w:t>for</w:t>
        </w:r>
        <w:r w:rsidR="00F81378" w:rsidRPr="0068652B">
          <w:rPr>
            <w:rFonts w:ascii="Times New Roman" w:hAnsi="Times New Roman" w:cs="Times New Roman"/>
            <w:sz w:val="24"/>
            <w:szCs w:val="24"/>
          </w:rPr>
          <w:t xml:space="preserve"> </w:t>
        </w:r>
      </w:ins>
      <w:r w:rsidRPr="0068652B">
        <w:rPr>
          <w:rFonts w:ascii="Times New Roman" w:hAnsi="Times New Roman" w:cs="Times New Roman"/>
          <w:sz w:val="24"/>
          <w:szCs w:val="24"/>
        </w:rPr>
        <w:t>genotype correctly classified 34 out of 48 samples (70.8%) with just the first principal component (Table</w:t>
      </w:r>
      <w:r w:rsidR="001F645A">
        <w:rPr>
          <w:rFonts w:ascii="Times New Roman" w:hAnsi="Times New Roman" w:cs="Times New Roman"/>
          <w:sz w:val="24"/>
          <w:szCs w:val="24"/>
        </w:rPr>
        <w:t xml:space="preserve"> </w:t>
      </w:r>
      <w:del w:id="225" w:author="Sargsyan, Davit [JRDUS]" w:date="2023-07-31T11:43:00Z">
        <w:r w:rsidRPr="0068652B" w:rsidDel="009068C3">
          <w:rPr>
            <w:rFonts w:ascii="Times New Roman" w:hAnsi="Times New Roman" w:cs="Times New Roman"/>
            <w:sz w:val="24"/>
            <w:szCs w:val="24"/>
          </w:rPr>
          <w:delText>4</w:delText>
        </w:r>
      </w:del>
      <w:ins w:id="226" w:author="Sargsyan, Davit [JRDUS]" w:date="2023-07-31T11:43:00Z">
        <w:r w:rsidR="009068C3">
          <w:rPr>
            <w:rFonts w:ascii="Times New Roman" w:hAnsi="Times New Roman" w:cs="Times New Roman"/>
            <w:sz w:val="24"/>
            <w:szCs w:val="24"/>
          </w:rPr>
          <w:t>3</w:t>
        </w:r>
      </w:ins>
      <w:r w:rsidRPr="0068652B">
        <w:rPr>
          <w:rFonts w:ascii="Times New Roman" w:hAnsi="Times New Roman" w:cs="Times New Roman"/>
          <w:sz w:val="24"/>
          <w:szCs w:val="24"/>
        </w:rPr>
        <w:t xml:space="preserve">) suggesting stronger separation of the samples by genotype. </w:t>
      </w:r>
    </w:p>
    <w:p w14:paraId="147D35EC" w14:textId="444E4BA6" w:rsidR="00BB7BFA"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Examination of the metabolites individually showed that DSS treatment altered the production of</w:t>
      </w:r>
      <w:r w:rsidR="00BB7BFA">
        <w:rPr>
          <w:rFonts w:ascii="Times New Roman" w:hAnsi="Times New Roman" w:cs="Times New Roman"/>
          <w:sz w:val="24"/>
          <w:szCs w:val="24"/>
        </w:rPr>
        <w:t xml:space="preserve"> s</w:t>
      </w:r>
      <w:r w:rsidRPr="0068652B">
        <w:rPr>
          <w:rFonts w:ascii="Times New Roman" w:hAnsi="Times New Roman" w:cs="Times New Roman"/>
          <w:sz w:val="24"/>
          <w:szCs w:val="24"/>
        </w:rPr>
        <w:t>everal of them while PEITC and cranberry feeding reversed the changes (Fig</w:t>
      </w:r>
      <w:r w:rsidR="00BB7BFA">
        <w:rPr>
          <w:rFonts w:ascii="Times New Roman" w:hAnsi="Times New Roman" w:cs="Times New Roman"/>
          <w:sz w:val="24"/>
          <w:szCs w:val="24"/>
        </w:rPr>
        <w:t xml:space="preserve">ure </w:t>
      </w:r>
      <w:del w:id="227" w:author="Sargsyan, Davit [JRDUS]" w:date="2023-07-31T11:49:00Z">
        <w:r w:rsidR="00BB7BFA" w:rsidDel="00F81378">
          <w:rPr>
            <w:rFonts w:ascii="Times New Roman" w:hAnsi="Times New Roman" w:cs="Times New Roman"/>
            <w:sz w:val="24"/>
            <w:szCs w:val="24"/>
          </w:rPr>
          <w:delText xml:space="preserve">16 </w:delText>
        </w:r>
      </w:del>
      <w:ins w:id="228" w:author="Sargsyan, Davit [JRDUS]" w:date="2023-07-31T11:49:00Z">
        <w:r w:rsidR="00F81378">
          <w:rPr>
            <w:rFonts w:ascii="Times New Roman" w:hAnsi="Times New Roman" w:cs="Times New Roman"/>
            <w:sz w:val="24"/>
            <w:szCs w:val="24"/>
          </w:rPr>
          <w:t xml:space="preserve">13 </w:t>
        </w:r>
      </w:ins>
      <w:r w:rsidR="00BB7BFA">
        <w:rPr>
          <w:rFonts w:ascii="Times New Roman" w:hAnsi="Times New Roman" w:cs="Times New Roman"/>
          <w:sz w:val="24"/>
          <w:szCs w:val="24"/>
        </w:rPr>
        <w:t>A</w:t>
      </w:r>
      <w:r w:rsidRPr="0068652B">
        <w:rPr>
          <w:rFonts w:ascii="Times New Roman" w:hAnsi="Times New Roman" w:cs="Times New Roman"/>
          <w:sz w:val="24"/>
          <w:szCs w:val="24"/>
        </w:rPr>
        <w:t>). For example, DSS decreased the concentrations of many amino acids such as glutamate, phenylalanine, and proline, but PEITC and cranberry cotreatments prevented these decreases (Fig</w:t>
      </w:r>
      <w:r w:rsidR="00BB7BFA">
        <w:rPr>
          <w:rFonts w:ascii="Times New Roman" w:hAnsi="Times New Roman" w:cs="Times New Roman"/>
          <w:sz w:val="24"/>
          <w:szCs w:val="24"/>
        </w:rPr>
        <w:t xml:space="preserve">ure </w:t>
      </w:r>
      <w:del w:id="229" w:author="Sargsyan, Davit [JRDUS]" w:date="2023-07-31T11:49:00Z">
        <w:r w:rsidR="00BB7BFA" w:rsidDel="00F81378">
          <w:rPr>
            <w:rFonts w:ascii="Times New Roman" w:hAnsi="Times New Roman" w:cs="Times New Roman"/>
            <w:sz w:val="24"/>
            <w:szCs w:val="24"/>
          </w:rPr>
          <w:delText xml:space="preserve">16 </w:delText>
        </w:r>
      </w:del>
      <w:ins w:id="230" w:author="Sargsyan, Davit [JRDUS]" w:date="2023-07-31T11:49:00Z">
        <w:r w:rsidR="00F81378">
          <w:rPr>
            <w:rFonts w:ascii="Times New Roman" w:hAnsi="Times New Roman" w:cs="Times New Roman"/>
            <w:sz w:val="24"/>
            <w:szCs w:val="24"/>
          </w:rPr>
          <w:t xml:space="preserve">13 </w:t>
        </w:r>
      </w:ins>
      <w:r w:rsidRPr="0068652B">
        <w:rPr>
          <w:rFonts w:ascii="Times New Roman" w:hAnsi="Times New Roman" w:cs="Times New Roman"/>
          <w:sz w:val="24"/>
          <w:szCs w:val="24"/>
        </w:rPr>
        <w:t>B-D). Furthermore, PEITC and cranberry cotreatments reversed the DSS-induced increases of secondary bile acids, mainly deoxycholic acid (DCA), lithocholic acid (LCA), and muricholic acid (MCA)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del w:id="231" w:author="Sargsyan, Davit [JRDUS]" w:date="2023-07-31T11:49:00Z">
        <w:r w:rsidR="00BB7BFA" w:rsidDel="00F81378">
          <w:rPr>
            <w:rFonts w:ascii="Times New Roman" w:hAnsi="Times New Roman" w:cs="Times New Roman"/>
            <w:sz w:val="24"/>
            <w:szCs w:val="24"/>
          </w:rPr>
          <w:delText xml:space="preserve">16 </w:delText>
        </w:r>
      </w:del>
      <w:ins w:id="232" w:author="Sargsyan, Davit [JRDUS]" w:date="2023-07-31T11:49:00Z">
        <w:r w:rsidR="00F81378">
          <w:rPr>
            <w:rFonts w:ascii="Times New Roman" w:hAnsi="Times New Roman" w:cs="Times New Roman"/>
            <w:sz w:val="24"/>
            <w:szCs w:val="24"/>
          </w:rPr>
          <w:t xml:space="preserve">13 </w:t>
        </w:r>
      </w:ins>
      <w:r w:rsidRPr="0068652B">
        <w:rPr>
          <w:rFonts w:ascii="Times New Roman" w:hAnsi="Times New Roman" w:cs="Times New Roman"/>
          <w:sz w:val="24"/>
          <w:szCs w:val="24"/>
        </w:rPr>
        <w:t>E-G). In contrast, PEITC and cranberry cotreatments had limited effects on the DSS-induced changes in SCFA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del w:id="233" w:author="Sargsyan, Davit [JRDUS]" w:date="2023-07-31T11:49:00Z">
        <w:r w:rsidR="00BB7BFA" w:rsidDel="00F81378">
          <w:rPr>
            <w:rFonts w:ascii="Times New Roman" w:hAnsi="Times New Roman" w:cs="Times New Roman"/>
            <w:sz w:val="24"/>
            <w:szCs w:val="24"/>
          </w:rPr>
          <w:delText xml:space="preserve">16 </w:delText>
        </w:r>
      </w:del>
      <w:ins w:id="234" w:author="Sargsyan, Davit [JRDUS]" w:date="2023-07-31T11:49:00Z">
        <w:r w:rsidR="00F81378">
          <w:rPr>
            <w:rFonts w:ascii="Times New Roman" w:hAnsi="Times New Roman" w:cs="Times New Roman"/>
            <w:sz w:val="24"/>
            <w:szCs w:val="24"/>
          </w:rPr>
          <w:t xml:space="preserve">13 </w:t>
        </w:r>
      </w:ins>
      <w:r w:rsidRPr="0068652B">
        <w:rPr>
          <w:rFonts w:ascii="Times New Roman" w:hAnsi="Times New Roman" w:cs="Times New Roman"/>
          <w:sz w:val="24"/>
          <w:szCs w:val="24"/>
        </w:rPr>
        <w:t xml:space="preserve">H-J). Overall, these data indicated that PEITC and cranberry (rich in anthocyanins) </w:t>
      </w:r>
      <w:proofErr w:type="gramStart"/>
      <w:r w:rsidRPr="0068652B">
        <w:rPr>
          <w:rFonts w:ascii="Times New Roman" w:hAnsi="Times New Roman" w:cs="Times New Roman"/>
          <w:sz w:val="24"/>
          <w:szCs w:val="24"/>
        </w:rPr>
        <w:t>are capable of modulating</w:t>
      </w:r>
      <w:proofErr w:type="gramEnd"/>
      <w:r w:rsidRPr="0068652B">
        <w:rPr>
          <w:rFonts w:ascii="Times New Roman" w:hAnsi="Times New Roman" w:cs="Times New Roman"/>
          <w:sz w:val="24"/>
          <w:szCs w:val="24"/>
        </w:rPr>
        <w:t xml:space="preserve"> the metabolic responses to DSS treatment in the colorectal tract, potentially through their effects on the microbiome. </w:t>
      </w:r>
    </w:p>
    <w:p w14:paraId="208FC112" w14:textId="6ED9AA71"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 addition, the concentrations of fecal metabolites were compared between WT and Nrf2 KO mice. Interestingly, compared to WT, </w:t>
      </w:r>
      <w:r w:rsidR="00D735B0">
        <w:rPr>
          <w:rFonts w:ascii="Times New Roman" w:hAnsi="Times New Roman" w:cs="Times New Roman"/>
          <w:sz w:val="24"/>
          <w:szCs w:val="24"/>
        </w:rPr>
        <w:t xml:space="preserve">Nrf2 </w:t>
      </w:r>
      <w:r w:rsidRPr="0068652B">
        <w:rPr>
          <w:rFonts w:ascii="Times New Roman" w:hAnsi="Times New Roman" w:cs="Times New Roman"/>
          <w:sz w:val="24"/>
          <w:szCs w:val="24"/>
        </w:rPr>
        <w:t>KO mice had lower levels of amino acids (shown by glutamate, phenylalanine, and proline) and SCFA, and higher levels of secondary bile acids (shown by DCA, LCA, and MCA) than WT mice (</w:t>
      </w:r>
      <w:r w:rsidRPr="00D735B0">
        <w:rPr>
          <w:rFonts w:ascii="Times New Roman" w:hAnsi="Times New Roman" w:cs="Times New Roman"/>
          <w:sz w:val="24"/>
          <w:szCs w:val="24"/>
        </w:rPr>
        <w:t>Fig</w:t>
      </w:r>
      <w:r w:rsidR="0036491A" w:rsidRPr="00D735B0">
        <w:rPr>
          <w:rFonts w:ascii="Times New Roman" w:hAnsi="Times New Roman" w:cs="Times New Roman"/>
          <w:sz w:val="24"/>
          <w:szCs w:val="24"/>
        </w:rPr>
        <w:t>ure</w:t>
      </w:r>
      <w:r w:rsidRPr="00D735B0">
        <w:rPr>
          <w:rFonts w:ascii="Times New Roman" w:hAnsi="Times New Roman" w:cs="Times New Roman"/>
          <w:sz w:val="24"/>
          <w:szCs w:val="24"/>
        </w:rPr>
        <w:t xml:space="preserve"> </w:t>
      </w:r>
      <w:del w:id="235" w:author="Sargsyan, Davit [JRDUS]" w:date="2023-07-31T11:49:00Z">
        <w:r w:rsidR="00D735B0" w:rsidRPr="00D735B0" w:rsidDel="00F81378">
          <w:rPr>
            <w:rFonts w:ascii="Times New Roman" w:hAnsi="Times New Roman" w:cs="Times New Roman"/>
            <w:sz w:val="24"/>
            <w:szCs w:val="24"/>
          </w:rPr>
          <w:delText>617</w:delText>
        </w:r>
        <w:r w:rsidRPr="00D735B0" w:rsidDel="00F81378">
          <w:rPr>
            <w:rFonts w:ascii="Times New Roman" w:hAnsi="Times New Roman" w:cs="Times New Roman"/>
            <w:sz w:val="24"/>
            <w:szCs w:val="24"/>
          </w:rPr>
          <w:delText>A</w:delText>
        </w:r>
      </w:del>
      <w:ins w:id="236" w:author="Sargsyan, Davit [JRDUS]" w:date="2023-07-31T11:49:00Z">
        <w:r w:rsidR="00F81378">
          <w:rPr>
            <w:rFonts w:ascii="Times New Roman" w:hAnsi="Times New Roman" w:cs="Times New Roman"/>
            <w:sz w:val="24"/>
            <w:szCs w:val="24"/>
          </w:rPr>
          <w:t>14</w:t>
        </w:r>
        <w:r w:rsidR="00F81378" w:rsidRPr="00D735B0">
          <w:rPr>
            <w:rFonts w:ascii="Times New Roman" w:hAnsi="Times New Roman" w:cs="Times New Roman"/>
            <w:sz w:val="24"/>
            <w:szCs w:val="24"/>
          </w:rPr>
          <w:t>A</w:t>
        </w:r>
      </w:ins>
      <w:r w:rsidRPr="00D735B0">
        <w:rPr>
          <w:rFonts w:ascii="Times New Roman" w:hAnsi="Times New Roman" w:cs="Times New Roman"/>
          <w:sz w:val="24"/>
          <w:szCs w:val="24"/>
        </w:rPr>
        <w:t>-I</w:t>
      </w:r>
      <w:r w:rsidRPr="0068652B">
        <w:rPr>
          <w:rFonts w:ascii="Times New Roman" w:hAnsi="Times New Roman" w:cs="Times New Roman"/>
          <w:sz w:val="24"/>
          <w:szCs w:val="24"/>
        </w:rPr>
        <w:t xml:space="preserve">), which </w:t>
      </w:r>
      <w:r w:rsidR="004A2AF9">
        <w:rPr>
          <w:rFonts w:ascii="Times New Roman" w:hAnsi="Times New Roman" w:cs="Times New Roman"/>
          <w:sz w:val="24"/>
          <w:szCs w:val="24"/>
        </w:rPr>
        <w:t>were</w:t>
      </w:r>
      <w:r w:rsidRPr="0068652B">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similar to</w:t>
      </w:r>
      <w:proofErr w:type="gramEnd"/>
      <w:r w:rsidRPr="0068652B">
        <w:rPr>
          <w:rFonts w:ascii="Times New Roman" w:hAnsi="Times New Roman" w:cs="Times New Roman"/>
          <w:sz w:val="24"/>
          <w:szCs w:val="24"/>
        </w:rPr>
        <w:t xml:space="preserve"> the metabolite profile of DSS-treated WT mice.</w:t>
      </w:r>
    </w:p>
    <w:p w14:paraId="237A16EB" w14:textId="4B1B5811" w:rsidR="00AB6127" w:rsidRDefault="00AB6127" w:rsidP="00A43D9D">
      <w:pPr>
        <w:pStyle w:val="Heading1"/>
      </w:pPr>
      <w:bookmarkStart w:id="237" w:name="_Toc128143907"/>
      <w:bookmarkStart w:id="238" w:name="_Toc141697084"/>
      <w:r>
        <w:t>4 Discussion</w:t>
      </w:r>
      <w:bookmarkEnd w:id="237"/>
      <w:bookmarkEnd w:id="238"/>
    </w:p>
    <w:p w14:paraId="64C171A2" w14:textId="6E3DEF21" w:rsidR="00D4766B" w:rsidRPr="00137FBE" w:rsidRDefault="00D4766B" w:rsidP="00D4766B">
      <w:pPr>
        <w:rPr>
          <w:moveTo w:id="239" w:author="Sargsyan, Davit [JRDUS]" w:date="2023-07-08T19:41:00Z"/>
          <w:rFonts w:ascii="Times New Roman" w:hAnsi="Times New Roman" w:cs="Times New Roman"/>
          <w:sz w:val="24"/>
          <w:szCs w:val="24"/>
        </w:rPr>
      </w:pPr>
      <w:moveToRangeStart w:id="240" w:author="Sargsyan, Davit [JRDUS]" w:date="2023-07-08T19:41:00Z" w:name="move139737720"/>
      <w:moveTo w:id="241" w:author="Sargsyan, Davit [JRDUS]" w:date="2023-07-08T19:41:00Z">
        <w:r w:rsidRPr="00137FBE">
          <w:rPr>
            <w:rFonts w:ascii="Times New Roman" w:hAnsi="Times New Roman" w:cs="Times New Roman"/>
            <w:sz w:val="24"/>
            <w:szCs w:val="24"/>
          </w:rPr>
          <w:t>Systematic studies of gut microbiome</w:t>
        </w:r>
        <w:r>
          <w:rPr>
            <w:rFonts w:ascii="Times New Roman" w:hAnsi="Times New Roman" w:cs="Times New Roman"/>
            <w:sz w:val="24"/>
            <w:szCs w:val="24"/>
          </w:rPr>
          <w:t xml:space="preserve"> regulators</w:t>
        </w:r>
        <w:r w:rsidRPr="00137FBE">
          <w:rPr>
            <w:rFonts w:ascii="Times New Roman" w:hAnsi="Times New Roman" w:cs="Times New Roman"/>
            <w:sz w:val="24"/>
            <w:szCs w:val="24"/>
          </w:rPr>
          <w:t xml:space="preserve"> have </w:t>
        </w:r>
        <w:r>
          <w:rPr>
            <w:rFonts w:ascii="Times New Roman" w:hAnsi="Times New Roman" w:cs="Times New Roman"/>
            <w:sz w:val="24"/>
            <w:szCs w:val="24"/>
          </w:rPr>
          <w:t>shown</w:t>
        </w:r>
        <w:r w:rsidRPr="00137FBE">
          <w:rPr>
            <w:rFonts w:ascii="Times New Roman" w:hAnsi="Times New Roman" w:cs="Times New Roman"/>
            <w:sz w:val="24"/>
            <w:szCs w:val="24"/>
          </w:rPr>
          <w:t xml:space="preserve"> that diet and host genotype play important role in host-diet-microbiome interaction. For instance, a rapid and consistent dietary response to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and high fat/sugar diet on gene deficient mice has been reported to co-occur with significant increase of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Lactobacillales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Turicibacterales</w:t>
        </w:r>
        <w:proofErr w:type="spellEnd"/>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Verrucomicrobia</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Verrucomicrobiales</w:t>
        </w:r>
        <w:proofErr w:type="spellEnd"/>
        <w:r w:rsidRPr="00137FBE">
          <w:rPr>
            <w:rFonts w:ascii="Times New Roman" w:hAnsi="Times New Roman" w:cs="Times New Roman"/>
            <w:sz w:val="24"/>
            <w:szCs w:val="24"/>
          </w:rPr>
          <w:t xml:space="preserve">) </w:t>
        </w:r>
        <w:r>
          <w:rPr>
            <w:rFonts w:ascii="Times New Roman" w:hAnsi="Times New Roman" w:cs="Times New Roman"/>
            <w:sz w:val="24"/>
            <w:szCs w:val="24"/>
          </w:rPr>
          <w:fldChar w:fldCharType="begin"/>
        </w:r>
      </w:moveTo>
      <w:r w:rsidR="00E713A5">
        <w:rPr>
          <w:rFonts w:ascii="Times New Roman" w:hAnsi="Times New Roman" w:cs="Times New Roman"/>
          <w:sz w:val="24"/>
          <w:szCs w:val="24"/>
        </w:rPr>
        <w:instrText xml:space="preserve"> ADDIN EN.CITE &lt;EndNote&gt;&lt;Cite&gt;&lt;Author&gt;Carmody&lt;/Author&gt;&lt;Year&gt;2015&lt;/Year&gt;&lt;RecNum&gt;214&lt;/RecNum&gt;&lt;DisplayText&gt;[26]&lt;/DisplayText&gt;&lt;record&gt;&lt;rec-number&gt;214&lt;/rec-number&gt;&lt;foreign-keys&gt;&lt;key app="EN" db-id="p5x02z22jstaavezs2optfptvxdv9padpft5" timestamp="1674511025"&gt;214&lt;/key&gt;&lt;/foreign-keys&gt;&lt;ref-type name="Journal Article"&gt;17&lt;/ref-type&gt;&lt;contributors&gt;&lt;authors&gt;&lt;author&gt;Carmody, R. N.&lt;/author&gt;&lt;author&gt;Gerber, G. K.&lt;/author&gt;&lt;author&gt;Luevano, J. M.&lt;/author&gt;&lt;author&gt;Gatti, D. M.&lt;/author&gt;&lt;author&gt;Somes, L.&lt;/author&gt;&lt;author&gt;Svenson, K. L.&lt;/author&gt;&lt;author&gt;Turnbaugh, P. J.&lt;/author&gt;&lt;/authors&gt;&lt;/contributors&gt;&lt;auth-address&gt;Harvard Univ, FAS Ctr Syst Biol, Cambridge, MA 02138 USA&amp;#xD;Univ Calif San Francisco, Dept Microbiol &amp;amp; Immunol, Hooper Fdn, San Francisco, CA 94143 USA&amp;#xD;Harvard Univ, Brigham &amp;amp; Womens Hosp, Dept Pathol, Ctr Clin &amp;amp; Translat Metagenom, Boston, MA 02115 USA&amp;#xD;Jackson Lab, Bar Harbor, ME 04609 USA&lt;/auth-address&gt;&lt;titles&gt;&lt;title&gt;Diet Dominates Host Genotype in Shaping the Murine Gut Microbiota&lt;/title&gt;&lt;secondary-title&gt;Cell Host &amp;amp; Microbe&lt;/secondary-title&gt;&lt;alt-title&gt;Cell Host Microbe&lt;/alt-title&gt;&lt;/titles&gt;&lt;alt-periodical&gt;&lt;full-title&gt;Cell Host Microbe&lt;/full-title&gt;&lt;/alt-periodical&gt;&lt;pages&gt;72-84&lt;/pages&gt;&lt;volume&gt;17&lt;/volume&gt;&lt;number&gt;1&lt;/number&gt;&lt;keywords&gt;&lt;keyword&gt;high-fat&lt;/keyword&gt;&lt;keyword&gt;mice&lt;/keyword&gt;&lt;keyword&gt;hysteresis&lt;/keyword&gt;&lt;keyword&gt;inflammation&lt;/keyword&gt;&lt;keyword&gt;population&lt;/keyword&gt;&lt;keyword&gt;discovery&lt;/keyword&gt;&lt;keyword&gt;ecology&lt;/keyword&gt;&lt;keyword&gt;obesity&lt;/keyword&gt;&lt;keyword&gt;humans&lt;/keyword&gt;&lt;/keywords&gt;&lt;dates&gt;&lt;year&gt;2015&lt;/year&gt;&lt;pub-dates&gt;&lt;date&gt;Jan 14&lt;/date&gt;&lt;/pub-dates&gt;&lt;/dates&gt;&lt;isbn&gt;1931-3128&lt;/isbn&gt;&lt;accession-num&gt;WOS:000348030100011&lt;/accession-num&gt;&lt;urls&gt;&lt;related-urls&gt;&lt;url&gt;&amp;lt;Go to ISI&amp;gt;://WOS:000348030100011&lt;/url&gt;&lt;/related-urls&gt;&lt;/urls&gt;&lt;electronic-resource-num&gt;10.1016/j.chom.2014.11.010&lt;/electronic-resource-num&gt;&lt;language&gt;English&lt;/language&gt;&lt;/record&gt;&lt;/Cite&gt;&lt;/EndNote&gt;</w:instrText>
      </w:r>
      <w:moveTo w:id="242" w:author="Sargsyan, Davit [JRDUS]" w:date="2023-07-08T19:41:00Z">
        <w:r>
          <w:rPr>
            <w:rFonts w:ascii="Times New Roman" w:hAnsi="Times New Roman" w:cs="Times New Roman"/>
            <w:sz w:val="24"/>
            <w:szCs w:val="24"/>
          </w:rPr>
          <w:fldChar w:fldCharType="separate"/>
        </w:r>
      </w:moveTo>
      <w:r w:rsidR="00E713A5">
        <w:rPr>
          <w:rFonts w:ascii="Times New Roman" w:hAnsi="Times New Roman" w:cs="Times New Roman"/>
          <w:noProof/>
          <w:sz w:val="24"/>
          <w:szCs w:val="24"/>
        </w:rPr>
        <w:t>[26]</w:t>
      </w:r>
      <w:moveTo w:id="243" w:author="Sargsyan, Davit [JRDUS]" w:date="2023-07-08T19:41:00Z">
        <w:r>
          <w:rPr>
            <w:rFonts w:ascii="Times New Roman" w:hAnsi="Times New Roman" w:cs="Times New Roman"/>
            <w:sz w:val="24"/>
            <w:szCs w:val="24"/>
          </w:rPr>
          <w:fldChar w:fldCharType="end"/>
        </w:r>
        <w:r w:rsidRPr="00137FBE">
          <w:rPr>
            <w:rFonts w:ascii="Times New Roman" w:hAnsi="Times New Roman" w:cs="Times New Roman"/>
            <w:sz w:val="24"/>
            <w:szCs w:val="24"/>
          </w:rPr>
          <w:t xml:space="preserve">. In contrast,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Bacteroidales</w:t>
        </w:r>
        <w:proofErr w:type="spellEnd"/>
        <w:r w:rsidRPr="00137FBE">
          <w:rPr>
            <w:rFonts w:ascii="Times New Roman" w:hAnsi="Times New Roman" w:cs="Times New Roman"/>
            <w:sz w:val="24"/>
            <w:szCs w:val="24"/>
          </w:rPr>
          <w:t xml:space="preserve">) significantly decreased in high fat/sugar diet group. Additionally,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Bacterioidales</w:t>
        </w:r>
        <w:proofErr w:type="spellEnd"/>
        <w:r w:rsidRPr="00137FBE">
          <w:rPr>
            <w:rFonts w:ascii="Times New Roman" w:hAnsi="Times New Roman" w:cs="Times New Roman"/>
            <w:sz w:val="24"/>
            <w:szCs w:val="24"/>
          </w:rPr>
          <w:t xml:space="preserve"> significantly altered composition of bacterial orders during the dietary shift between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polysaccharide diet and high fat/sugar diet. Utilizing gnotobiotic mouse model with transplantation of healthy human fecal sample, the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diet decreased the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Erysipelotrichi</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Firmicutes Bacilli</w:t>
        </w:r>
        <w:r w:rsidRPr="00137FBE">
          <w:rPr>
            <w:rFonts w:ascii="Times New Roman" w:hAnsi="Times New Roman" w:cs="Times New Roman"/>
            <w:sz w:val="24"/>
            <w:szCs w:val="24"/>
          </w:rPr>
          <w:t xml:space="preserve">, and increased the relative abundance of </w:t>
        </w:r>
        <w:r w:rsidRPr="00555DE6">
          <w:rPr>
            <w:rFonts w:ascii="Times New Roman" w:hAnsi="Times New Roman" w:cs="Times New Roman"/>
            <w:i/>
            <w:iCs/>
            <w:sz w:val="24"/>
            <w:szCs w:val="24"/>
          </w:rPr>
          <w:t xml:space="preserve">Bacteroidetes </w:t>
        </w:r>
        <w:proofErr w:type="spellStart"/>
        <w:r w:rsidRPr="00555DE6">
          <w:rPr>
            <w:rFonts w:ascii="Times New Roman" w:hAnsi="Times New Roman" w:cs="Times New Roman"/>
            <w:i/>
            <w:iCs/>
            <w:sz w:val="24"/>
            <w:szCs w:val="24"/>
          </w:rPr>
          <w:t>Bacteroidetes</w:t>
        </w:r>
        <w:proofErr w:type="spellEnd"/>
        <w:r w:rsidRPr="00137FBE">
          <w:rPr>
            <w:rFonts w:ascii="Times New Roman" w:hAnsi="Times New Roman" w:cs="Times New Roman"/>
            <w:sz w:val="24"/>
            <w:szCs w:val="24"/>
          </w:rPr>
          <w:t xml:space="preserve"> compared with high fat/sugar Western diet. Twenty-eight healthy </w:t>
        </w:r>
        <w:r w:rsidRPr="00137FBE">
          <w:rPr>
            <w:rFonts w:ascii="Times New Roman" w:hAnsi="Times New Roman" w:cs="Times New Roman"/>
            <w:sz w:val="24"/>
            <w:szCs w:val="24"/>
          </w:rPr>
          <w:lastRenderedPageBreak/>
          <w:t xml:space="preserve">subjects were given 60 g of whole grain barley, brown </w:t>
        </w:r>
        <w:proofErr w:type="gramStart"/>
        <w:r w:rsidRPr="00137FBE">
          <w:rPr>
            <w:rFonts w:ascii="Times New Roman" w:hAnsi="Times New Roman" w:cs="Times New Roman"/>
            <w:sz w:val="24"/>
            <w:szCs w:val="24"/>
          </w:rPr>
          <w:t>rice</w:t>
        </w:r>
        <w:proofErr w:type="gramEnd"/>
        <w:r w:rsidRPr="00137FBE">
          <w:rPr>
            <w:rFonts w:ascii="Times New Roman" w:hAnsi="Times New Roman" w:cs="Times New Roman"/>
            <w:sz w:val="24"/>
            <w:szCs w:val="24"/>
          </w:rPr>
          <w:t xml:space="preserve"> or equal mixture of two ingredients every day for 4 weeks </w:t>
        </w:r>
        <w:r>
          <w:rPr>
            <w:rFonts w:ascii="Times New Roman" w:hAnsi="Times New Roman" w:cs="Times New Roman"/>
            <w:sz w:val="24"/>
            <w:szCs w:val="24"/>
          </w:rPr>
          <w:fldChar w:fldCharType="begin">
            <w:fldData xml:space="preserve">PEVuZE5vdGU+PENpdGU+PEF1dGhvcj5NYXJ0aW5lejwvQXV0aG9yPjxZZWFyPjIwMTM8L1llYXI+
PFJlY051bT4yMTU8L1JlY051bT48RGlzcGxheVRleHQ+WzI3XTwvRGlzcGxheVRleHQ+PHJlY29y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moveTo>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PEVuZE5vdGU+PENpdGU+PEF1dGhvcj5NYXJ0aW5lejwvQXV0aG9yPjxZZWFyPjIwMTM8L1llYXI+
PFJlY051bT4yMTU8L1JlY051bT48RGlzcGxheVRleHQ+WzI3XTwvRGlzcGxheVRleHQ+PHJlY29y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ins w:id="244" w:author="Sargsyan, Davit [JRDUS]" w:date="2023-07-08T19:41:00Z">
        <w:r>
          <w:rPr>
            <w:rFonts w:ascii="Times New Roman" w:hAnsi="Times New Roman" w:cs="Times New Roman"/>
            <w:sz w:val="24"/>
            <w:szCs w:val="24"/>
          </w:rPr>
        </w:r>
      </w:ins>
      <w:moveTo w:id="245" w:author="Sargsyan, Davit [JRDUS]" w:date="2023-07-08T19:41:00Z">
        <w:r>
          <w:rPr>
            <w:rFonts w:ascii="Times New Roman" w:hAnsi="Times New Roman" w:cs="Times New Roman"/>
            <w:sz w:val="24"/>
            <w:szCs w:val="24"/>
          </w:rPr>
          <w:fldChar w:fldCharType="separate"/>
        </w:r>
      </w:moveTo>
      <w:r w:rsidR="00E713A5">
        <w:rPr>
          <w:rFonts w:ascii="Times New Roman" w:hAnsi="Times New Roman" w:cs="Times New Roman"/>
          <w:noProof/>
          <w:sz w:val="24"/>
          <w:szCs w:val="24"/>
        </w:rPr>
        <w:t>[27]</w:t>
      </w:r>
      <w:moveTo w:id="246" w:author="Sargsyan, Davit [JRDUS]" w:date="2023-07-08T19:41:00Z">
        <w:r>
          <w:rPr>
            <w:rFonts w:ascii="Times New Roman" w:hAnsi="Times New Roman" w:cs="Times New Roman"/>
            <w:sz w:val="24"/>
            <w:szCs w:val="24"/>
          </w:rPr>
          <w:fldChar w:fldCharType="end"/>
        </w:r>
        <w:r w:rsidRPr="00137FBE">
          <w:rPr>
            <w:rFonts w:ascii="Times New Roman" w:hAnsi="Times New Roman" w:cs="Times New Roman"/>
            <w:sz w:val="24"/>
            <w:szCs w:val="24"/>
          </w:rPr>
          <w:t>. All three whole</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grain diets significantly increased the gut bacterial diversity (Shannon’s and Simpson’s indices), and the proportion of phylum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while decreases the proportion of phylum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At the individual level, genus </w:t>
        </w:r>
        <w:proofErr w:type="spellStart"/>
        <w:r w:rsidRPr="00555DE6">
          <w:rPr>
            <w:rFonts w:ascii="Times New Roman" w:hAnsi="Times New Roman" w:cs="Times New Roman"/>
            <w:i/>
            <w:iCs/>
            <w:sz w:val="24"/>
            <w:szCs w:val="24"/>
          </w:rPr>
          <w:t>Bacerioides</w:t>
        </w:r>
        <w:proofErr w:type="spellEnd"/>
        <w:r w:rsidRPr="00555DE6">
          <w:rPr>
            <w:rFonts w:ascii="Times New Roman" w:hAnsi="Times New Roman" w:cs="Times New Roman"/>
            <w:i/>
            <w:iCs/>
            <w:sz w:val="24"/>
            <w:szCs w:val="24"/>
          </w:rPr>
          <w:t xml:space="preserve"> </w:t>
        </w:r>
        <w:r w:rsidRPr="00137FBE">
          <w:rPr>
            <w:rFonts w:ascii="Times New Roman" w:hAnsi="Times New Roman" w:cs="Times New Roman"/>
            <w:sz w:val="24"/>
            <w:szCs w:val="24"/>
          </w:rPr>
          <w:t xml:space="preserve">were significantly decreased by whole barley and brown rice mix diet but were not affected by either of the single ingredient diet. In addition, genus </w:t>
        </w:r>
        <w:proofErr w:type="spellStart"/>
        <w:r w:rsidRPr="00555DE6">
          <w:rPr>
            <w:rFonts w:ascii="Times New Roman" w:hAnsi="Times New Roman" w:cs="Times New Roman"/>
            <w:i/>
            <w:iCs/>
            <w:sz w:val="24"/>
            <w:szCs w:val="24"/>
          </w:rPr>
          <w:t>Roseburia</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Bifidobacterium</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Dialister</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Odoribacter</w:t>
        </w:r>
        <w:proofErr w:type="spellEnd"/>
        <w:r w:rsidRPr="00137FBE">
          <w:rPr>
            <w:rFonts w:ascii="Times New Roman" w:hAnsi="Times New Roman" w:cs="Times New Roman"/>
            <w:sz w:val="24"/>
            <w:szCs w:val="24"/>
          </w:rPr>
          <w:t xml:space="preserve"> were significantly altered only by whole grain barley diet, and genus </w:t>
        </w:r>
        <w:proofErr w:type="spellStart"/>
        <w:r w:rsidRPr="00555DE6">
          <w:rPr>
            <w:rFonts w:ascii="Times New Roman" w:hAnsi="Times New Roman" w:cs="Times New Roman"/>
            <w:i/>
            <w:iCs/>
            <w:sz w:val="24"/>
            <w:szCs w:val="24"/>
          </w:rPr>
          <w:t>Blautia</w:t>
        </w:r>
        <w:proofErr w:type="spellEnd"/>
        <w:r w:rsidRPr="00137FBE">
          <w:rPr>
            <w:rFonts w:ascii="Times New Roman" w:hAnsi="Times New Roman" w:cs="Times New Roman"/>
            <w:sz w:val="24"/>
            <w:szCs w:val="24"/>
          </w:rPr>
          <w:t xml:space="preserve"> by both, mix diet and whole grain barley diet. </w:t>
        </w:r>
      </w:moveTo>
    </w:p>
    <w:p w14:paraId="6C314FEE" w14:textId="04D88F12" w:rsidR="00D4766B" w:rsidRPr="00137FBE" w:rsidRDefault="00D4766B" w:rsidP="00D4766B">
      <w:pPr>
        <w:rPr>
          <w:moveTo w:id="247" w:author="Sargsyan, Davit [JRDUS]" w:date="2023-07-08T19:41:00Z"/>
          <w:rFonts w:ascii="Times New Roman" w:hAnsi="Times New Roman" w:cs="Times New Roman"/>
          <w:sz w:val="24"/>
          <w:szCs w:val="24"/>
        </w:rPr>
      </w:pPr>
      <w:moveTo w:id="248" w:author="Sargsyan, Davit [JRDUS]" w:date="2023-07-08T19:41:00Z">
        <w:r w:rsidRPr="00137FBE">
          <w:rPr>
            <w:rFonts w:ascii="Times New Roman" w:hAnsi="Times New Roman" w:cs="Times New Roman"/>
            <w:sz w:val="24"/>
            <w:szCs w:val="24"/>
          </w:rPr>
          <w:t xml:space="preserve">Host genotype may also influence the human gut microbiota, </w:t>
        </w:r>
        <w:r>
          <w:rPr>
            <w:rFonts w:ascii="Times New Roman" w:hAnsi="Times New Roman" w:cs="Times New Roman"/>
            <w:sz w:val="24"/>
            <w:szCs w:val="24"/>
          </w:rPr>
          <w:t>although</w:t>
        </w:r>
        <w:r w:rsidRPr="00137FBE">
          <w:rPr>
            <w:rFonts w:ascii="Times New Roman" w:hAnsi="Times New Roman" w:cs="Times New Roman"/>
            <w:sz w:val="24"/>
            <w:szCs w:val="24"/>
          </w:rPr>
          <w:t xml:space="preserve"> opinions regarding its contribution </w:t>
        </w:r>
        <w:r>
          <w:rPr>
            <w:rFonts w:ascii="Times New Roman" w:hAnsi="Times New Roman" w:cs="Times New Roman"/>
            <w:sz w:val="24"/>
            <w:szCs w:val="24"/>
          </w:rPr>
          <w:t xml:space="preserve">diverge </w:t>
        </w:r>
        <w:r w:rsidRPr="00137FBE">
          <w:rPr>
            <w:rFonts w:ascii="Times New Roman" w:hAnsi="Times New Roman" w:cs="Times New Roman"/>
            <w:sz w:val="24"/>
            <w:szCs w:val="24"/>
          </w:rPr>
          <w:t xml:space="preserve">due to the potential confounding factors such as the diet </w:t>
        </w:r>
        <w:r>
          <w:rPr>
            <w:rFonts w:ascii="Times New Roman" w:hAnsi="Times New Roman" w:cs="Times New Roman"/>
            <w:sz w:val="24"/>
            <w:szCs w:val="24"/>
          </w:rPr>
          <w:fldChar w:fldCharType="begin">
            <w:fldData xml:space="preserve">PEVuZE5vdGU+PENpdGU+PEF1dGhvcj5DYXJtb2R5PC9BdXRob3I+PFllYXI+MjAxNTwvWWVhcj48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</w:fldData>
          </w:fldChar>
        </w:r>
      </w:moveTo>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PEVuZE5vdGU+PENpdGU+PEF1dGhvcj5DYXJtb2R5PC9BdXRob3I+PFllYXI+MjAxNTwvWWVhcj48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ins w:id="249" w:author="Sargsyan, Davit [JRDUS]" w:date="2023-07-08T19:41:00Z">
        <w:r>
          <w:rPr>
            <w:rFonts w:ascii="Times New Roman" w:hAnsi="Times New Roman" w:cs="Times New Roman"/>
            <w:sz w:val="24"/>
            <w:szCs w:val="24"/>
          </w:rPr>
        </w:r>
      </w:ins>
      <w:moveTo w:id="250" w:author="Sargsyan, Davit [JRDUS]" w:date="2023-07-08T19:41:00Z">
        <w:r>
          <w:rPr>
            <w:rFonts w:ascii="Times New Roman" w:hAnsi="Times New Roman" w:cs="Times New Roman"/>
            <w:sz w:val="24"/>
            <w:szCs w:val="24"/>
          </w:rPr>
          <w:fldChar w:fldCharType="separate"/>
        </w:r>
      </w:moveTo>
      <w:r w:rsidR="00E713A5">
        <w:rPr>
          <w:rFonts w:ascii="Times New Roman" w:hAnsi="Times New Roman" w:cs="Times New Roman"/>
          <w:noProof/>
          <w:sz w:val="24"/>
          <w:szCs w:val="24"/>
        </w:rPr>
        <w:t>[26, 28]</w:t>
      </w:r>
      <w:moveTo w:id="251" w:author="Sargsyan, Davit [JRDUS]" w:date="2023-07-08T19:41:00Z">
        <w:r>
          <w:rPr>
            <w:rFonts w:ascii="Times New Roman" w:hAnsi="Times New Roman" w:cs="Times New Roman"/>
            <w:sz w:val="24"/>
            <w:szCs w:val="24"/>
          </w:rPr>
          <w:fldChar w:fldCharType="end"/>
        </w:r>
        <w:r w:rsidRPr="00137FBE">
          <w:rPr>
            <w:rFonts w:ascii="Times New Roman" w:hAnsi="Times New Roman" w:cs="Times New Roman"/>
            <w:sz w:val="24"/>
            <w:szCs w:val="24"/>
          </w:rPr>
          <w:t xml:space="preserve">. Simplified animal model using the same diet and living environment can help reveal the potential </w:t>
        </w:r>
        <w:r>
          <w:rPr>
            <w:rFonts w:ascii="Times New Roman" w:hAnsi="Times New Roman" w:cs="Times New Roman"/>
            <w:sz w:val="24"/>
            <w:szCs w:val="24"/>
          </w:rPr>
          <w:t>relationship between</w:t>
        </w:r>
        <w:r w:rsidRPr="00137FBE">
          <w:rPr>
            <w:rFonts w:ascii="Times New Roman" w:hAnsi="Times New Roman" w:cs="Times New Roman"/>
            <w:sz w:val="24"/>
            <w:szCs w:val="24"/>
          </w:rPr>
          <w:t xml:space="preserve"> genotype </w:t>
        </w:r>
        <w:r>
          <w:rPr>
            <w:rFonts w:ascii="Times New Roman" w:hAnsi="Times New Roman" w:cs="Times New Roman"/>
            <w:sz w:val="24"/>
            <w:szCs w:val="24"/>
          </w:rPr>
          <w:t>and</w:t>
        </w:r>
        <w:r w:rsidRPr="00137FBE">
          <w:rPr>
            <w:rFonts w:ascii="Times New Roman" w:hAnsi="Times New Roman" w:cs="Times New Roman"/>
            <w:sz w:val="24"/>
            <w:szCs w:val="24"/>
          </w:rPr>
          <w:t xml:space="preserve"> gut microbiota</w:t>
        </w:r>
        <w:r>
          <w:rPr>
            <w:rFonts w:ascii="Times New Roman" w:hAnsi="Times New Roman" w:cs="Times New Roman"/>
            <w:sz w:val="24"/>
            <w:szCs w:val="24"/>
          </w:rPr>
          <w:t xml:space="preserve"> and</w:t>
        </w:r>
        <w:r w:rsidRPr="00137FBE">
          <w:rPr>
            <w:rFonts w:ascii="Times New Roman" w:hAnsi="Times New Roman" w:cs="Times New Roman"/>
            <w:sz w:val="24"/>
            <w:szCs w:val="24"/>
          </w:rPr>
          <w:t xml:space="preserve"> helps remov</w:t>
        </w:r>
        <w:r>
          <w:rPr>
            <w:rFonts w:ascii="Times New Roman" w:hAnsi="Times New Roman" w:cs="Times New Roman"/>
            <w:sz w:val="24"/>
            <w:szCs w:val="24"/>
          </w:rPr>
          <w:t>e</w:t>
        </w:r>
        <w:r w:rsidRPr="00137FBE">
          <w:rPr>
            <w:rFonts w:ascii="Times New Roman" w:hAnsi="Times New Roman" w:cs="Times New Roman"/>
            <w:sz w:val="24"/>
            <w:szCs w:val="24"/>
          </w:rPr>
          <w:t xml:space="preserve"> some of the doubts. Results from a mice study conducted in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r>
      </w:moveTo>
      <w:r w:rsidR="00E713A5">
        <w:rPr>
          <w:rFonts w:ascii="Times New Roman" w:hAnsi="Times New Roman" w:cs="Times New Roman"/>
          <w:sz w:val="24"/>
          <w:szCs w:val="24"/>
        </w:rPr>
        <w:instrText xml:space="preserve"> ADDIN EN.CITE &lt;EndNote&gt;&lt;Cite&gt;&lt;Author&gt;Kovacs&lt;/Author&gt;&lt;Year&gt;2011&lt;/Year&gt;&lt;RecNum&gt;217&lt;/RecNum&gt;&lt;DisplayText&gt;[29]&lt;/DisplayText&gt;&lt;record&gt;&lt;rec-number&gt;217&lt;/rec-number&gt;&lt;foreign-keys&gt;&lt;key app="EN" db-id="p5x02z22jstaavezs2optfptvxdv9padpft5" timestamp="1674511025"&gt;217&lt;/key&gt;&lt;/foreign-keys&gt;&lt;ref-type name="Journal Article"&gt;17&lt;/ref-type&gt;&lt;contributors&gt;&lt;authors&gt;&lt;author&gt;Kovacs, A.&lt;/author&gt;&lt;author&gt;Ben-Jacob, N.&lt;/author&gt;&lt;author&gt;Tayem, H.&lt;/author&gt;&lt;author&gt;Halperin, E.&lt;/author&gt;&lt;author&gt;Iraqi, F. A.&lt;/author&gt;&lt;author&gt;Gophna, U.&lt;/author&gt;&lt;/authors&gt;&lt;/contributors&gt;&lt;auth-address&gt;Tel Aviv Univ, George S Wise Fac Life Sci, Dept Mol Microbiol &amp;amp; Biotechnol, IL-69978 Tel Aviv, Israel&amp;#xD;Tel Aviv Univ, Sackler Fac Med, Dept Clin Microbiol &amp;amp; Immunol, IL-69978 Tel Aviv, Israel&lt;/auth-address&gt;&lt;titles&gt;&lt;title&gt;Genotype Is a Stronger Determinant than Sex of the Mouse Gut Microbiota&lt;/title&gt;&lt;secondary-title&gt;Microbial Ecology&lt;/secondary-title&gt;&lt;alt-title&gt;Microb Ecol&lt;/alt-title&gt;&lt;/titles&gt;&lt;pages&gt;423-428&lt;/pages&gt;&lt;volume&gt;61&lt;/volume&gt;&lt;number&gt;2&lt;/number&gt;&lt;keywords&gt;&lt;keyword&gt;listeria-monocytogenes infection&lt;/keyword&gt;&lt;keyword&gt;invasive escherichia-coli&lt;/keyword&gt;&lt;keyword&gt;irritable-bowel-syndrome&lt;/keyword&gt;&lt;keyword&gt;fecal microbiota&lt;/keyword&gt;&lt;keyword&gt;crohns-disease&lt;/keyword&gt;&lt;keyword&gt;collaborative cross&lt;/keyword&gt;&lt;keyword&gt;community structure&lt;/keyword&gt;&lt;keyword&gt;systems genetics&lt;/keyword&gt;&lt;keyword&gt;host genetics&lt;/keyword&gt;&lt;keyword&gt;ileal mucosa&lt;/keyword&gt;&lt;/keywords&gt;&lt;dates&gt;&lt;year&gt;2011&lt;/year&gt;&lt;pub-dates&gt;&lt;date&gt;Feb&lt;/date&gt;&lt;/pub-dates&gt;&lt;/dates&gt;&lt;isbn&gt;0095-3628&lt;/isbn&gt;&lt;accession-num&gt;WOS:000287251000017&lt;/accession-num&gt;&lt;urls&gt;&lt;related-urls&gt;&lt;url&gt;&amp;lt;Go to ISI&amp;gt;://WOS:000287251000017&lt;/url&gt;&lt;/related-urls&gt;&lt;/urls&gt;&lt;electronic-resource-num&gt;10.1007/s00248-010-9787-2&lt;/electronic-resource-num&gt;&lt;language&gt;English&lt;/language&gt;&lt;/record&gt;&lt;/Cite&gt;&lt;/EndNote&gt;</w:instrText>
      </w:r>
      <w:moveTo w:id="252" w:author="Sargsyan, Davit [JRDUS]" w:date="2023-07-08T19:41:00Z">
        <w:r>
          <w:rPr>
            <w:rFonts w:ascii="Times New Roman" w:hAnsi="Times New Roman" w:cs="Times New Roman"/>
            <w:sz w:val="24"/>
            <w:szCs w:val="24"/>
          </w:rPr>
          <w:fldChar w:fldCharType="separate"/>
        </w:r>
      </w:moveTo>
      <w:r w:rsidR="00E713A5">
        <w:rPr>
          <w:rFonts w:ascii="Times New Roman" w:hAnsi="Times New Roman" w:cs="Times New Roman"/>
          <w:noProof/>
          <w:sz w:val="24"/>
          <w:szCs w:val="24"/>
        </w:rPr>
        <w:t>[29]</w:t>
      </w:r>
      <w:moveTo w:id="253" w:author="Sargsyan, Davit [JRDUS]" w:date="2023-07-08T19:41:00Z">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that used automated ribosomal intergenic spacer analysis and </w:t>
        </w:r>
        <w:r>
          <w:rPr>
            <w:rFonts w:ascii="Times New Roman" w:hAnsi="Times New Roman" w:cs="Times New Roman"/>
            <w:sz w:val="24"/>
            <w:szCs w:val="24"/>
          </w:rPr>
          <w:t>l</w:t>
        </w:r>
        <w:r w:rsidRPr="00137FBE">
          <w:rPr>
            <w:rFonts w:ascii="Times New Roman" w:hAnsi="Times New Roman" w:cs="Times New Roman"/>
            <w:sz w:val="24"/>
            <w:szCs w:val="24"/>
          </w:rPr>
          <w:t>ength</w:t>
        </w:r>
        <w:r>
          <w:rPr>
            <w:rFonts w:ascii="Times New Roman" w:hAnsi="Times New Roman" w:cs="Times New Roman"/>
            <w:sz w:val="24"/>
            <w:szCs w:val="24"/>
          </w:rPr>
          <w:t>-h</w:t>
        </w:r>
        <w:r w:rsidRPr="00137FBE">
          <w:rPr>
            <w:rFonts w:ascii="Times New Roman" w:hAnsi="Times New Roman" w:cs="Times New Roman"/>
            <w:sz w:val="24"/>
            <w:szCs w:val="24"/>
          </w:rPr>
          <w:t xml:space="preserve">eterogeneity </w:t>
        </w:r>
        <w:r>
          <w:rPr>
            <w:rFonts w:ascii="Times New Roman" w:hAnsi="Times New Roman" w:cs="Times New Roman"/>
            <w:sz w:val="24"/>
            <w:szCs w:val="24"/>
          </w:rPr>
          <w:t>p</w:t>
        </w:r>
        <w:r w:rsidRPr="00137FBE">
          <w:rPr>
            <w:rFonts w:ascii="Times New Roman" w:hAnsi="Times New Roman" w:cs="Times New Roman"/>
            <w:sz w:val="24"/>
            <w:szCs w:val="24"/>
          </w:rPr>
          <w:t xml:space="preserve">olymerase </w:t>
        </w:r>
        <w:r>
          <w:rPr>
            <w:rFonts w:ascii="Times New Roman" w:hAnsi="Times New Roman" w:cs="Times New Roman"/>
            <w:sz w:val="24"/>
            <w:szCs w:val="24"/>
          </w:rPr>
          <w:t>C</w:t>
        </w:r>
        <w:r w:rsidRPr="00137FBE">
          <w:rPr>
            <w:rFonts w:ascii="Times New Roman" w:hAnsi="Times New Roman" w:cs="Times New Roman"/>
            <w:sz w:val="24"/>
            <w:szCs w:val="24"/>
          </w:rPr>
          <w:t xml:space="preserve">hain </w:t>
        </w:r>
        <w:r>
          <w:rPr>
            <w:rFonts w:ascii="Times New Roman" w:hAnsi="Times New Roman" w:cs="Times New Roman"/>
            <w:sz w:val="24"/>
            <w:szCs w:val="24"/>
          </w:rPr>
          <w:t>R</w:t>
        </w:r>
        <w:r w:rsidRPr="00137FBE">
          <w:rPr>
            <w:rFonts w:ascii="Times New Roman" w:hAnsi="Times New Roman" w:cs="Times New Roman"/>
            <w:sz w:val="24"/>
            <w:szCs w:val="24"/>
          </w:rPr>
          <w:t xml:space="preserve">eaction </w:t>
        </w:r>
        <w:r>
          <w:rPr>
            <w:rFonts w:ascii="Times New Roman" w:hAnsi="Times New Roman" w:cs="Times New Roman"/>
            <w:sz w:val="24"/>
            <w:szCs w:val="24"/>
          </w:rPr>
          <w:t xml:space="preserve">(L-H PCR) </w:t>
        </w:r>
        <w:r>
          <w:rPr>
            <w:rFonts w:ascii="Times New Roman" w:hAnsi="Times New Roman" w:cs="Times New Roman"/>
            <w:sz w:val="24"/>
            <w:szCs w:val="24"/>
          </w:rPr>
          <w:fldChar w:fldCharType="begin"/>
        </w:r>
      </w:moveTo>
      <w:r w:rsidR="00E713A5">
        <w:rPr>
          <w:rFonts w:ascii="Times New Roman" w:hAnsi="Times New Roman" w:cs="Times New Roman"/>
          <w:sz w:val="24"/>
          <w:szCs w:val="24"/>
        </w:rPr>
        <w:instrText xml:space="preserve"> ADDIN EN.CITE &lt;EndNote&gt;&lt;Cite&gt;&lt;Author&gt;Ritchie&lt;/Author&gt;&lt;Year&gt;2000&lt;/Year&gt;&lt;RecNum&gt;261&lt;/RecNum&gt;&lt;DisplayText&gt;[30]&lt;/DisplayText&gt;&lt;record&gt;&lt;rec-number&gt;261&lt;/rec-number&gt;&lt;foreign-keys&gt;&lt;key app="EN" db-id="p5x02z22jstaavezs2optfptvxdv9padpft5" timestamp="1676920710"&gt;261&lt;/key&gt;&lt;/foreign-keys&gt;&lt;ref-type name="Journal Article"&gt;17&lt;/ref-type&gt;&lt;contributors&gt;&lt;authors&gt;&lt;author&gt;Ritchie, N. J.&lt;/author&gt;&lt;author&gt;Schutter, M. E.&lt;/author&gt;&lt;author&gt;Dick, R. P.&lt;/author&gt;&lt;author&gt;Myrold, D. D.&lt;/author&gt;&lt;/authors&gt;&lt;/contributors&gt;&lt;auth-address&gt;Department of Crop and Soil Science, Oregon State University, Corvallis, Oregon 97331-7306, USA.&lt;/auth-address&gt;&lt;titles&gt;&lt;title&gt;Use of length heterogeneity PCR and fatty acid methyl ester profiles to characterize microbial communities in soil&lt;/title&gt;&lt;secondary-title&gt;Appl Environ Microbiol&lt;/secondary-title&gt;&lt;/titles&gt;&lt;pages&gt;1668-75&lt;/pages&gt;&lt;volume&gt;66&lt;/volume&gt;&lt;number&gt;4&lt;/number&gt;&lt;keywords&gt;&lt;keyword&gt;Bacteria/chemistry/*classification/genetics/isolation &amp;amp; purification&lt;/keyword&gt;&lt;keyword&gt;Bacterial Typing Techniques&lt;/keyword&gt;&lt;keyword&gt;DNA, Bacterial/analysis/genetics&lt;/keyword&gt;&lt;keyword&gt;*Ecosystem&lt;/keyword&gt;&lt;keyword&gt;Fatty Acids/analysis&lt;/keyword&gt;&lt;keyword&gt;Polymerase Chain Reaction&lt;/keyword&gt;&lt;keyword&gt;RNA, Ribosomal, 16S/genetics&lt;/keyword&gt;&lt;keyword&gt;Sequence Analysis, DNA&lt;/keyword&gt;&lt;keyword&gt;*Soil Microbiology&lt;/keyword&gt;&lt;/keywords&gt;&lt;dates&gt;&lt;year&gt;2000&lt;/year&gt;&lt;pub-dates&gt;&lt;date&gt;Apr&lt;/date&gt;&lt;/pub-dates&gt;&lt;/dates&gt;&lt;isbn&gt;0099-2240 (Print)&amp;#xD;1098-5336 (Electronic)&amp;#xD;0099-2240 (Linking)&lt;/isbn&gt;&lt;accession-num&gt;10742258&lt;/accession-num&gt;&lt;urls&gt;&lt;related-urls&gt;&lt;url&gt;https://www.ncbi.nlm.nih.gov/pubmed/10742258&lt;/url&gt;&lt;/related-urls&gt;&lt;/urls&gt;&lt;custom2&gt;PMC92039&lt;/custom2&gt;&lt;electronic-resource-num&gt;10.1128/AEM.66.4.1668-1675.2000&lt;/electronic-resource-num&gt;&lt;remote-database-name&gt;Medline&lt;/remote-database-name&gt;&lt;remote-database-provider&gt;NLM&lt;/remote-database-provider&gt;&lt;/record&gt;&lt;/Cite&gt;&lt;/EndNote&gt;</w:instrText>
      </w:r>
      <w:moveTo w:id="254" w:author="Sargsyan, Davit [JRDUS]" w:date="2023-07-08T19:41:00Z">
        <w:r>
          <w:rPr>
            <w:rFonts w:ascii="Times New Roman" w:hAnsi="Times New Roman" w:cs="Times New Roman"/>
            <w:sz w:val="24"/>
            <w:szCs w:val="24"/>
          </w:rPr>
          <w:fldChar w:fldCharType="separate"/>
        </w:r>
      </w:moveTo>
      <w:r w:rsidR="00E713A5">
        <w:rPr>
          <w:rFonts w:ascii="Times New Roman" w:hAnsi="Times New Roman" w:cs="Times New Roman"/>
          <w:noProof/>
          <w:sz w:val="24"/>
          <w:szCs w:val="24"/>
        </w:rPr>
        <w:t>[30]</w:t>
      </w:r>
      <w:moveTo w:id="255" w:author="Sargsyan, Davit [JRDUS]" w:date="2023-07-08T19:41:00Z">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suggested that the observed gut microbiota alterations were genotype</w:t>
        </w:r>
        <w:r>
          <w:rPr>
            <w:rFonts w:ascii="Times New Roman" w:hAnsi="Times New Roman" w:cs="Times New Roman"/>
            <w:sz w:val="24"/>
            <w:szCs w:val="24"/>
          </w:rPr>
          <w:t>-</w:t>
        </w:r>
        <w:r w:rsidRPr="00137FBE">
          <w:rPr>
            <w:rFonts w:ascii="Times New Roman" w:hAnsi="Times New Roman" w:cs="Times New Roman"/>
            <w:sz w:val="24"/>
            <w:szCs w:val="24"/>
          </w:rPr>
          <w:t xml:space="preserve">dependent as all animals were housed at the same facility and given the same diet. </w:t>
        </w:r>
        <w:r>
          <w:rPr>
            <w:rFonts w:ascii="Times New Roman" w:hAnsi="Times New Roman" w:cs="Times New Roman"/>
            <w:sz w:val="24"/>
            <w:szCs w:val="24"/>
          </w:rPr>
          <w:t>H</w:t>
        </w:r>
        <w:r w:rsidRPr="00137FBE">
          <w:rPr>
            <w:rFonts w:ascii="Times New Roman" w:hAnsi="Times New Roman" w:cs="Times New Roman"/>
            <w:sz w:val="24"/>
            <w:szCs w:val="24"/>
          </w:rPr>
          <w:t>igher dissimilarit</w:t>
        </w:r>
        <w:r>
          <w:rPr>
            <w:rFonts w:ascii="Times New Roman" w:hAnsi="Times New Roman" w:cs="Times New Roman"/>
            <w:sz w:val="24"/>
            <w:szCs w:val="24"/>
          </w:rPr>
          <w:t>ies</w:t>
        </w:r>
        <w:r w:rsidRPr="00137FBE">
          <w:rPr>
            <w:rFonts w:ascii="Times New Roman" w:hAnsi="Times New Roman" w:cs="Times New Roman"/>
            <w:sz w:val="24"/>
            <w:szCs w:val="24"/>
          </w:rPr>
          <w:t xml:space="preserve"> between genotypes than sexes</w:t>
        </w:r>
        <w:r>
          <w:rPr>
            <w:rFonts w:ascii="Times New Roman" w:hAnsi="Times New Roman" w:cs="Times New Roman"/>
            <w:sz w:val="24"/>
            <w:szCs w:val="24"/>
          </w:rPr>
          <w:t xml:space="preserve"> were observed</w:t>
        </w:r>
        <w:r w:rsidRPr="00137FBE">
          <w:rPr>
            <w:rFonts w:ascii="Times New Roman" w:hAnsi="Times New Roman" w:cs="Times New Roman"/>
            <w:sz w:val="24"/>
            <w:szCs w:val="24"/>
          </w:rPr>
          <w:t xml:space="preserve"> suggesting that genotype is a stronger factor than gender in regulating gut microbiota. Another evidence of gut microbiota determined by genotype comes from a genetic defect of toll-like receptor 2 (TLR2)-deficient mouse study </w:t>
        </w:r>
        <w:r>
          <w:rPr>
            <w:rFonts w:ascii="Times New Roman" w:hAnsi="Times New Roman" w:cs="Times New Roman"/>
            <w:sz w:val="24"/>
            <w:szCs w:val="24"/>
          </w:rPr>
          <w:fldChar w:fldCharType="begin"/>
        </w:r>
      </w:moveTo>
      <w:r w:rsidR="00E713A5">
        <w:rPr>
          <w:rFonts w:ascii="Times New Roman" w:hAnsi="Times New Roman" w:cs="Times New Roman"/>
          <w:sz w:val="24"/>
          <w:szCs w:val="24"/>
        </w:rPr>
        <w:instrText xml:space="preserve"> ADDIN EN.CITE &lt;EndNote&gt;&lt;Cite&gt;&lt;Author&gt;Albert&lt;/Author&gt;&lt;Year&gt;2009&lt;/Year&gt;&lt;RecNum&gt;218&lt;/RecNum&gt;&lt;DisplayText&gt;[31]&lt;/DisplayText&gt;&lt;record&gt;&lt;rec-number&gt;218&lt;/rec-number&gt;&lt;foreign-keys&gt;&lt;key app="EN" db-id="p5x02z22jstaavezs2optfptvxdv9padpft5" timestamp="1674511025"&gt;218&lt;/key&gt;&lt;/foreign-keys&gt;&lt;ref-type name="Journal Article"&gt;17&lt;/ref-type&gt;&lt;contributors&gt;&lt;authors&gt;&lt;author&gt;Albert, E. J.&lt;/author&gt;&lt;author&gt;Sommerfeld, K.&lt;/author&gt;&lt;author&gt;Gophna, S.&lt;/author&gt;&lt;author&gt;Marshall, J. S.&lt;/author&gt;&lt;author&gt;Gophna, U.&lt;/author&gt;&lt;/authors&gt;&lt;/contributors&gt;&lt;auth-address&gt;Dalhousie Inflammation Group, Departments of Pathology and Microbiology &amp;amp; Immunology, and Genome Atlantic and Department of Biochemistry and Molecular Biology, Dalhousie University, Halifax, NS, Canada. Department of Molecular Microbiology and Biotechnology, The George S. Wise Faculty of Life Sciences, Tel-Aviv University, Tel-Aviv 69978, Israel.&lt;/auth-address&gt;&lt;titles&gt;&lt;title&gt;The gut microbiota of toll-like receptor 2-deficient mice exhibits lineage-specific modifications&lt;/title&gt;&lt;secondary-title&gt;Environ Microbiol Rep&lt;/secondary-title&gt;&lt;/titles&gt;&lt;pages&gt;65-70&lt;/pages&gt;&lt;volume&gt;1&lt;/volume&gt;&lt;number&gt;1&lt;/number&gt;&lt;edition&gt;2009/02/01&lt;/edition&gt;&lt;dates&gt;&lt;year&gt;2009&lt;/year&gt;&lt;pub-dates&gt;&lt;date&gt;Feb&lt;/date&gt;&lt;/pub-dates&gt;&lt;/dates&gt;&lt;isbn&gt;1758-2229 (Print)&amp;#xD;1758-2229 (Linking)&lt;/isbn&gt;&lt;accession-num&gt;23765722&lt;/accession-num&gt;&lt;urls&gt;&lt;related-urls&gt;&lt;url&gt;https://www.ncbi.nlm.nih.gov/pubmed/23765722&lt;/url&gt;&lt;/related-urls&gt;&lt;/urls&gt;&lt;electronic-resource-num&gt;10.1111/j.1758-2229.2008.00006.x&lt;/electronic-resource-num&gt;&lt;/record&gt;&lt;/Cite&gt;&lt;/EndNote&gt;</w:instrText>
      </w:r>
      <w:moveTo w:id="256" w:author="Sargsyan, Davit [JRDUS]" w:date="2023-07-08T19:41:00Z">
        <w:r>
          <w:rPr>
            <w:rFonts w:ascii="Times New Roman" w:hAnsi="Times New Roman" w:cs="Times New Roman"/>
            <w:sz w:val="24"/>
            <w:szCs w:val="24"/>
          </w:rPr>
          <w:fldChar w:fldCharType="separate"/>
        </w:r>
      </w:moveTo>
      <w:r w:rsidR="00E713A5">
        <w:rPr>
          <w:rFonts w:ascii="Times New Roman" w:hAnsi="Times New Roman" w:cs="Times New Roman"/>
          <w:noProof/>
          <w:sz w:val="24"/>
          <w:szCs w:val="24"/>
        </w:rPr>
        <w:t>[31]</w:t>
      </w:r>
      <w:moveTo w:id="257" w:author="Sargsyan, Davit [JRDUS]" w:date="2023-07-08T19:41:00Z">
        <w:r>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genus level of </w:t>
        </w:r>
        <w:r w:rsidRPr="0008782D">
          <w:rPr>
            <w:rFonts w:ascii="Times New Roman" w:hAnsi="Times New Roman" w:cs="Times New Roman"/>
            <w:i/>
            <w:iCs/>
            <w:sz w:val="24"/>
            <w:szCs w:val="24"/>
          </w:rPr>
          <w:t>Helicobacter</w:t>
        </w:r>
        <w:r w:rsidRPr="00137FBE">
          <w:rPr>
            <w:rFonts w:ascii="Times New Roman" w:hAnsi="Times New Roman" w:cs="Times New Roman"/>
            <w:sz w:val="24"/>
            <w:szCs w:val="24"/>
          </w:rPr>
          <w:t xml:space="preserve"> was significantly elevated in TLR2 knock-out mice compared to the wide</w:t>
        </w:r>
        <w:r>
          <w:rPr>
            <w:rFonts w:ascii="Times New Roman" w:hAnsi="Times New Roman" w:cs="Times New Roman"/>
            <w:sz w:val="24"/>
            <w:szCs w:val="24"/>
          </w:rPr>
          <w:t xml:space="preserve"> </w:t>
        </w:r>
        <w:r w:rsidRPr="00137FBE">
          <w:rPr>
            <w:rFonts w:ascii="Times New Roman" w:hAnsi="Times New Roman" w:cs="Times New Roman"/>
            <w:sz w:val="24"/>
            <w:szCs w:val="24"/>
          </w:rPr>
          <w:t>type. Moreover, some genetic defect such as NOD2 and ATG16L1 were linked to inflammatory bowel diseases and s</w:t>
        </w:r>
        <w:r>
          <w:rPr>
            <w:rFonts w:ascii="Times New Roman" w:hAnsi="Times New Roman" w:cs="Times New Roman"/>
            <w:sz w:val="24"/>
            <w:szCs w:val="24"/>
          </w:rPr>
          <w:t>uggested</w:t>
        </w:r>
        <w:r w:rsidRPr="00137FBE">
          <w:rPr>
            <w:rFonts w:ascii="Times New Roman" w:hAnsi="Times New Roman" w:cs="Times New Roman"/>
            <w:sz w:val="24"/>
            <w:szCs w:val="24"/>
          </w:rPr>
          <w:t xml:space="preserve"> the host-microbiota interaction by shifting bacterial composition including relative abundance of </w:t>
        </w:r>
        <w:r w:rsidRPr="0008782D">
          <w:rPr>
            <w:rFonts w:ascii="Times New Roman" w:hAnsi="Times New Roman" w:cs="Times New Roman"/>
            <w:i/>
            <w:iCs/>
            <w:sz w:val="24"/>
            <w:szCs w:val="24"/>
          </w:rPr>
          <w:t>Actinobacteria</w:t>
        </w:r>
        <w:r w:rsidRPr="00137FBE">
          <w:rPr>
            <w:rFonts w:ascii="Times New Roman" w:hAnsi="Times New Roman" w:cs="Times New Roman"/>
            <w:sz w:val="24"/>
            <w:szCs w:val="24"/>
          </w:rPr>
          <w:t xml:space="preserve">, </w:t>
        </w:r>
        <w:r w:rsidRPr="0008782D">
          <w:rPr>
            <w:rFonts w:ascii="Times New Roman" w:hAnsi="Times New Roman" w:cs="Times New Roman"/>
            <w:i/>
            <w:iCs/>
            <w:sz w:val="24"/>
            <w:szCs w:val="24"/>
          </w:rPr>
          <w:t>Firmicutes</w:t>
        </w:r>
        <w:r w:rsidRPr="00137FBE">
          <w:rPr>
            <w:rFonts w:ascii="Times New Roman" w:hAnsi="Times New Roman" w:cs="Times New Roman"/>
            <w:sz w:val="24"/>
            <w:szCs w:val="24"/>
          </w:rPr>
          <w:t xml:space="preserve">, and </w:t>
        </w:r>
        <w:r w:rsidRPr="0008782D">
          <w:rPr>
            <w:rFonts w:ascii="Times New Roman" w:hAnsi="Times New Roman" w:cs="Times New Roman"/>
            <w:i/>
            <w:iCs/>
            <w:sz w:val="24"/>
            <w:szCs w:val="24"/>
          </w:rPr>
          <w:t>Proteobacteria</w:t>
        </w:r>
        <w:r w:rsidRPr="00137FBE">
          <w:rPr>
            <w:rFonts w:ascii="Times New Roman" w:hAnsi="Times New Roman" w:cs="Times New Roman"/>
            <w:sz w:val="24"/>
            <w:szCs w:val="24"/>
          </w:rPr>
          <w:t xml:space="preserve">. </w:t>
        </w:r>
      </w:moveTo>
    </w:p>
    <w:moveToRangeEnd w:id="240"/>
    <w:p w14:paraId="0DA6FA00" w14:textId="77777777" w:rsidR="00D4766B" w:rsidRPr="00D4766B" w:rsidRDefault="00D4766B">
      <w:pPr>
        <w:spacing w:after="120" w:line="240" w:lineRule="auto"/>
        <w:jc w:val="both"/>
        <w:rPr>
          <w:ins w:id="258" w:author="Sargsyan, Davit [JRDUS]" w:date="2023-07-08T19:41:00Z"/>
          <w:rFonts w:ascii="Times New Roman" w:hAnsi="Times New Roman" w:cs="Times New Roman"/>
          <w:color w:val="FF0000"/>
          <w:sz w:val="24"/>
          <w:szCs w:val="24"/>
          <w:rPrChange w:id="259" w:author="Sargsyan, Davit [JRDUS]" w:date="2023-07-08T19:41:00Z">
            <w:rPr>
              <w:ins w:id="260" w:author="Sargsyan, Davit [JRDUS]" w:date="2023-07-08T19:41:00Z"/>
              <w:rFonts w:ascii="Times New Roman" w:hAnsi="Times New Roman" w:cs="Times New Roman"/>
              <w:sz w:val="24"/>
              <w:szCs w:val="24"/>
            </w:rPr>
          </w:rPrChange>
        </w:rPr>
        <w:pPrChange w:id="261" w:author="Sargsyan, Davit [JRDUS]" w:date="2023-07-08T19:41:00Z">
          <w:pPr/>
        </w:pPrChange>
      </w:pPr>
    </w:p>
    <w:p w14:paraId="300A60D6" w14:textId="52DC3B53"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Gut bacteria have been appreciated for many years with its potential beneficial effects in metabolizing essential nutrients, providing </w:t>
      </w:r>
      <w:proofErr w:type="gramStart"/>
      <w:r w:rsidRPr="0068652B">
        <w:rPr>
          <w:rFonts w:ascii="Times New Roman" w:hAnsi="Times New Roman" w:cs="Times New Roman"/>
          <w:sz w:val="24"/>
          <w:szCs w:val="24"/>
        </w:rPr>
        <w:t>energy</w:t>
      </w:r>
      <w:proofErr w:type="gramEnd"/>
      <w:r w:rsidRPr="0068652B">
        <w:rPr>
          <w:rFonts w:ascii="Times New Roman" w:hAnsi="Times New Roman" w:cs="Times New Roman"/>
          <w:sz w:val="24"/>
          <w:szCs w:val="24"/>
        </w:rPr>
        <w:t xml:space="preserve"> and enhancing immune system </w:t>
      </w:r>
      <w:r w:rsidR="00A05FB0">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For instance, gut bacteria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and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produce butyrate, an essential metabolite for human homeostasis and disease prevention </w:t>
      </w:r>
      <w:r w:rsidR="00A05FB0">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while Lactobacillus strains are involved in essential vitamins metabolism </w:t>
      </w:r>
      <w:r w:rsidR="00A05FB0">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&lt;EndNote&gt;&lt;Cite&gt;&lt;Author&gt;LeBlanc&lt;/Author&gt;&lt;Year&gt;2013&lt;/Year&gt;&lt;RecNum&gt;200&lt;/RecNum&gt;&lt;DisplayText&gt;[6]&lt;/DisplayText&gt;&lt;record&gt;&lt;rec-number&gt;200&lt;/rec-number&gt;&lt;foreign-keys&gt;&lt;key app="EN" db-id="p5x02z22jstaavezs2optfptvxdv9padpft5" timestamp="1674511025"&gt;200&lt;/key&gt;&lt;/foreign-keys&gt;&lt;ref-type name="Journal Article"&gt;17&lt;/ref-type&gt;&lt;contributors&gt;&lt;authors&gt;&lt;author&gt;LeBlanc, J. G.&lt;/author&gt;&lt;author&gt;Milani, C.&lt;/author&gt;&lt;author&gt;de Giori, G. S.&lt;/author&gt;&lt;author&gt;Sesma, F.&lt;/author&gt;&lt;author&gt;van Sinderen, D.&lt;/author&gt;&lt;author&gt;Ventura, M.&lt;/author&gt;&lt;/authors&gt;&lt;/contributors&gt;&lt;auth-address&gt;Ctr Referencia Lactobacilos CERELA CONICET, San Miguel De Tucuman, Argentina&amp;#xD;Univ Parma, Dept Genet Biol Microorganisms Anthropol &amp;amp; Evolut, Lab Probiogenom, I-43100 Parma, Italy&amp;#xD;Univ Nacl Tucuman, Catedra Microbiol Super, San Miguel De Tucuman, Argentina&amp;#xD;Natl Univ Ireland Cork, Biosci Inst, Dept Microbiol, Cork, Ireland&amp;#xD;Natl Univ Ireland Cork, Biosci Inst, Alimentary Pharmabiot Ctr, Cork, Ireland&lt;/auth-address&gt;&lt;titles&gt;&lt;title&gt;Bacteria as vitamin suppliers to their host: a gut microbiota perspective&lt;/title&gt;&lt;secondary-title&gt;Current Opinion in Biotechnology&lt;/secondary-title&gt;&lt;alt-title&gt;Curr Opin Biotech&lt;/alt-title&gt;&lt;/titles&gt;&lt;pages&gt;160-168&lt;/pages&gt;&lt;volume&gt;24&lt;/volume&gt;&lt;number&gt;2&lt;/number&gt;&lt;keywords&gt;&lt;keyword&gt;lactobacillus-reuteri crl1098&lt;/keyword&gt;&lt;keyword&gt;complete genome sequence&lt;/keyword&gt;&lt;keyword&gt;water-soluble vitamins&lt;/keyword&gt;&lt;keyword&gt;lactic-acid bacteria&lt;/keyword&gt;&lt;keyword&gt;folate production&lt;/keyword&gt;&lt;keyword&gt;bifidobacterial population&lt;/keyword&gt;&lt;keyword&gt;starter cultures&lt;/keyword&gt;&lt;keyword&gt;folic-acid&lt;/keyword&gt;&lt;keyword&gt;b-12&lt;/keyword&gt;&lt;keyword&gt;biosynthesis&lt;/keyword&gt;&lt;/keywords&gt;&lt;dates&gt;&lt;year&gt;2013&lt;/year&gt;&lt;pub-dates&gt;&lt;date&gt;Apr&lt;/date&gt;&lt;/pub-dates&gt;&lt;/dates&gt;&lt;isbn&gt;0958-1669&lt;/isbn&gt;&lt;accession-num&gt;WOS:000316830700008&lt;/accession-num&gt;&lt;urls&gt;&lt;related-urls&gt;&lt;url&gt;&amp;lt;Go to ISI&amp;gt;://WOS:000316830700008&lt;/url&gt;&lt;/related-urls&gt;&lt;/urls&gt;&lt;electronic-resource-num&gt;10.1016/j.copbio.2012.08.005&lt;/electronic-resource-num&gt;&lt;language&gt;English&lt;/language&gt;&lt;/record&gt;&lt;/Cite&gt;&lt;/EndNote&gt;</w:instrText>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The</w:t>
      </w:r>
      <w:r w:rsidRPr="0068652B">
        <w:rPr>
          <w:rFonts w:ascii="Times New Roman" w:hAnsi="Times New Roman" w:cs="Times New Roman"/>
          <w:sz w:val="24"/>
          <w:szCs w:val="24"/>
        </w:rPr>
        <w:t xml:space="preserve"> current study demonstrate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that host genotype and diet </w:t>
      </w:r>
      <w:r w:rsidR="004A2AF9">
        <w:rPr>
          <w:rFonts w:ascii="Times New Roman" w:hAnsi="Times New Roman" w:cs="Times New Roman"/>
          <w:sz w:val="24"/>
          <w:szCs w:val="24"/>
        </w:rPr>
        <w:t xml:space="preserve">may </w:t>
      </w:r>
      <w:r w:rsidRPr="0068652B">
        <w:rPr>
          <w:rFonts w:ascii="Times New Roman" w:hAnsi="Times New Roman" w:cs="Times New Roman"/>
          <w:sz w:val="24"/>
          <w:szCs w:val="24"/>
        </w:rPr>
        <w:t>alter gut microbiota. Both bacterial diversity and individual bacterial strains change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significantly based on different genotype and diet, and Nrf2 </w:t>
      </w:r>
      <w:r w:rsidR="004A2AF9">
        <w:rPr>
          <w:rFonts w:ascii="Times New Roman" w:hAnsi="Times New Roman" w:cs="Times New Roman"/>
          <w:sz w:val="24"/>
          <w:szCs w:val="24"/>
        </w:rPr>
        <w:t xml:space="preserve">KO </w:t>
      </w:r>
      <w:r w:rsidRPr="0068652B">
        <w:rPr>
          <w:rFonts w:ascii="Times New Roman" w:hAnsi="Times New Roman" w:cs="Times New Roman"/>
          <w:sz w:val="24"/>
          <w:szCs w:val="24"/>
        </w:rPr>
        <w:t xml:space="preserve">genotype shows stronger effects on the bacterial diversity than diet. </w:t>
      </w:r>
      <w:r w:rsidRPr="004A2AF9">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4A2AF9" w:rsidRPr="004A2AF9">
        <w:rPr>
          <w:rFonts w:ascii="Times New Roman" w:hAnsi="Times New Roman" w:cs="Times New Roman"/>
          <w:i/>
          <w:iCs/>
          <w:sz w:val="24"/>
          <w:szCs w:val="24"/>
        </w:rPr>
        <w:t>Bacteroidetes</w:t>
      </w:r>
      <w:r w:rsidRPr="0068652B">
        <w:rPr>
          <w:rFonts w:ascii="Times New Roman" w:hAnsi="Times New Roman" w:cs="Times New Roman"/>
          <w:sz w:val="24"/>
          <w:szCs w:val="24"/>
        </w:rPr>
        <w:t xml:space="preserve"> and </w:t>
      </w:r>
      <w:r w:rsidRPr="004A2AF9">
        <w:rPr>
          <w:rFonts w:ascii="Times New Roman" w:hAnsi="Times New Roman" w:cs="Times New Roman"/>
          <w:i/>
          <w:iCs/>
          <w:sz w:val="24"/>
          <w:szCs w:val="24"/>
        </w:rPr>
        <w:t>Proteobacteria</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 xml:space="preserve">the </w:t>
      </w:r>
      <w:r w:rsidR="004A2AF9">
        <w:rPr>
          <w:rFonts w:ascii="Times New Roman" w:hAnsi="Times New Roman" w:cs="Times New Roman"/>
          <w:sz w:val="24"/>
          <w:szCs w:val="24"/>
        </w:rPr>
        <w:t>most abundant</w:t>
      </w:r>
      <w:r w:rsidRPr="0068652B">
        <w:rPr>
          <w:rFonts w:ascii="Times New Roman" w:hAnsi="Times New Roman" w:cs="Times New Roman"/>
          <w:sz w:val="24"/>
          <w:szCs w:val="24"/>
        </w:rPr>
        <w:t xml:space="preserve"> bacterial phyla</w:t>
      </w:r>
      <w:r w:rsidR="004A2AF9">
        <w:rPr>
          <w:rFonts w:ascii="Times New Roman" w:hAnsi="Times New Roman" w:cs="Times New Roman"/>
          <w:sz w:val="24"/>
          <w:szCs w:val="24"/>
        </w:rPr>
        <w:t>, have</w:t>
      </w:r>
      <w:r w:rsidRPr="0068652B">
        <w:rPr>
          <w:rFonts w:ascii="Times New Roman" w:hAnsi="Times New Roman" w:cs="Times New Roman"/>
          <w:sz w:val="24"/>
          <w:szCs w:val="24"/>
        </w:rPr>
        <w:t xml:space="preserve"> been altered by both</w:t>
      </w:r>
      <w:r w:rsidR="004A2AF9">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diet</w:t>
      </w:r>
      <w:proofErr w:type="gramEnd"/>
      <w:r w:rsidRPr="0068652B">
        <w:rPr>
          <w:rFonts w:ascii="Times New Roman" w:hAnsi="Times New Roman" w:cs="Times New Roman"/>
          <w:sz w:val="24"/>
          <w:szCs w:val="24"/>
        </w:rPr>
        <w:t xml:space="preserve"> and Nrf2 K</w:t>
      </w:r>
      <w:r w:rsidR="004A2AF9">
        <w:rPr>
          <w:rFonts w:ascii="Times New Roman" w:hAnsi="Times New Roman" w:cs="Times New Roman"/>
          <w:sz w:val="24"/>
          <w:szCs w:val="24"/>
        </w:rPr>
        <w:t>O</w:t>
      </w:r>
      <w:r w:rsidRPr="0068652B">
        <w:rPr>
          <w:rFonts w:ascii="Times New Roman" w:hAnsi="Times New Roman" w:cs="Times New Roman"/>
          <w:sz w:val="24"/>
          <w:szCs w:val="24"/>
        </w:rPr>
        <w:t>. Individual bacteria at different taxonomic levels show</w:t>
      </w:r>
      <w:r w:rsidR="004A2AF9">
        <w:rPr>
          <w:rFonts w:ascii="Times New Roman" w:hAnsi="Times New Roman" w:cs="Times New Roman"/>
          <w:sz w:val="24"/>
          <w:szCs w:val="24"/>
        </w:rPr>
        <w:t>ed a pattern of being</w:t>
      </w:r>
      <w:r w:rsidRPr="0068652B">
        <w:rPr>
          <w:rFonts w:ascii="Times New Roman" w:hAnsi="Times New Roman" w:cs="Times New Roman"/>
          <w:sz w:val="24"/>
          <w:szCs w:val="24"/>
        </w:rPr>
        <w:t xml:space="preserve"> consistently affected by both</w:t>
      </w:r>
      <w:r w:rsidR="004A2AF9">
        <w:rPr>
          <w:rFonts w:ascii="Times New Roman" w:hAnsi="Times New Roman" w:cs="Times New Roman"/>
          <w:sz w:val="24"/>
          <w:szCs w:val="24"/>
        </w:rPr>
        <w:t>,</w:t>
      </w:r>
      <w:r w:rsidRPr="0068652B">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genotype</w:t>
      </w:r>
      <w:proofErr w:type="gramEnd"/>
      <w:r w:rsidRPr="0068652B">
        <w:rPr>
          <w:rFonts w:ascii="Times New Roman" w:hAnsi="Times New Roman" w:cs="Times New Roman"/>
          <w:sz w:val="24"/>
          <w:szCs w:val="24"/>
        </w:rPr>
        <w:t xml:space="preserve"> and diet. For instance, </w:t>
      </w:r>
      <w:r w:rsidRPr="004A2AF9">
        <w:rPr>
          <w:rFonts w:ascii="Times New Roman" w:hAnsi="Times New Roman" w:cs="Times New Roman"/>
          <w:i/>
          <w:iCs/>
          <w:sz w:val="24"/>
          <w:szCs w:val="24"/>
        </w:rPr>
        <w:t xml:space="preserve">Firmicutes </w:t>
      </w:r>
      <w:proofErr w:type="spellStart"/>
      <w:r w:rsidRPr="004A2AF9">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w:t>
      </w:r>
      <w:r w:rsidR="004A2AF9">
        <w:rPr>
          <w:rFonts w:ascii="Times New Roman" w:hAnsi="Times New Roman" w:cs="Times New Roman"/>
          <w:sz w:val="24"/>
          <w:szCs w:val="24"/>
        </w:rPr>
        <w:t>was</w:t>
      </w:r>
      <w:r w:rsidRPr="0068652B">
        <w:rPr>
          <w:rFonts w:ascii="Times New Roman" w:hAnsi="Times New Roman" w:cs="Times New Roman"/>
          <w:sz w:val="24"/>
          <w:szCs w:val="24"/>
        </w:rPr>
        <w:t xml:space="preserve"> observed </w:t>
      </w:r>
      <w:r w:rsidR="004A2AF9">
        <w:rPr>
          <w:rFonts w:ascii="Times New Roman" w:hAnsi="Times New Roman" w:cs="Times New Roman"/>
          <w:sz w:val="24"/>
          <w:szCs w:val="24"/>
        </w:rPr>
        <w:t>to be in higher relative abundance in</w:t>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 xml:space="preserve">the </w:t>
      </w:r>
      <w:r w:rsidRPr="0068652B">
        <w:rPr>
          <w:rFonts w:ascii="Times New Roman" w:hAnsi="Times New Roman" w:cs="Times New Roman"/>
          <w:sz w:val="24"/>
          <w:szCs w:val="24"/>
        </w:rPr>
        <w:t>PEITC</w:t>
      </w:r>
      <w:r w:rsidR="004A2AF9">
        <w:rPr>
          <w:rFonts w:ascii="Times New Roman" w:hAnsi="Times New Roman" w:cs="Times New Roman"/>
          <w:sz w:val="24"/>
          <w:szCs w:val="24"/>
        </w:rPr>
        <w:t xml:space="preserve">-supplemented groups </w:t>
      </w:r>
      <w:r w:rsidRPr="0068652B">
        <w:rPr>
          <w:rFonts w:ascii="Times New Roman" w:hAnsi="Times New Roman" w:cs="Times New Roman"/>
          <w:sz w:val="24"/>
          <w:szCs w:val="24"/>
        </w:rPr>
        <w:t xml:space="preserve">and in Nrf2 KO mice. </w:t>
      </w:r>
    </w:p>
    <w:p w14:paraId="253F519B" w14:textId="7B394CFA" w:rsidR="0068652B" w:rsidRPr="0068652B" w:rsidRDefault="0068652B" w:rsidP="0068652B">
      <w:pPr>
        <w:rPr>
          <w:rFonts w:ascii="Times New Roman" w:hAnsi="Times New Roman" w:cs="Times New Roman"/>
          <w:sz w:val="24"/>
          <w:szCs w:val="24"/>
        </w:rPr>
      </w:pP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are anaerobic, gram-positive bacteria and belong to the phylum of </w:t>
      </w:r>
      <w:r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So far, eleven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species have been identified and fall into bacterial family </w:t>
      </w:r>
      <w:proofErr w:type="spellStart"/>
      <w:r w:rsidRPr="006D252C">
        <w:rPr>
          <w:rFonts w:ascii="Times New Roman" w:hAnsi="Times New Roman" w:cs="Times New Roman"/>
          <w:i/>
          <w:iCs/>
          <w:sz w:val="24"/>
          <w:szCs w:val="24"/>
        </w:rPr>
        <w:t>Ruminococcaceae</w:t>
      </w:r>
      <w:proofErr w:type="spellEnd"/>
      <w:r w:rsidRPr="0068652B">
        <w:rPr>
          <w:rFonts w:ascii="Times New Roman" w:hAnsi="Times New Roman" w:cs="Times New Roman"/>
          <w:sz w:val="24"/>
          <w:szCs w:val="24"/>
        </w:rPr>
        <w:t xml:space="preserve"> and </w:t>
      </w:r>
      <w:proofErr w:type="spellStart"/>
      <w:r w:rsidRPr="006D252C">
        <w:rPr>
          <w:rFonts w:ascii="Times New Roman" w:hAnsi="Times New Roman" w:cs="Times New Roman"/>
          <w:i/>
          <w:iCs/>
          <w:sz w:val="24"/>
          <w:szCs w:val="24"/>
        </w:rPr>
        <w:t>Lachnospiraceae</w:t>
      </w:r>
      <w:proofErr w:type="spellEnd"/>
      <w:r w:rsidRPr="0068652B">
        <w:rPr>
          <w:rFonts w:ascii="Times New Roman" w:hAnsi="Times New Roman" w:cs="Times New Roman"/>
          <w:sz w:val="24"/>
          <w:szCs w:val="24"/>
        </w:rPr>
        <w:t xml:space="preserve"> </w:t>
      </w:r>
      <w:r w:rsidR="00A05FB0">
        <w:rPr>
          <w:rFonts w:ascii="Times New Roman" w:hAnsi="Times New Roman" w:cs="Times New Roman"/>
          <w:sz w:val="24"/>
          <w:szCs w:val="24"/>
        </w:rPr>
        <w:fldChar w:fldCharType="begin">
          <w:fldData xml:space="preserve">PEVuZE5vdGU+PENpdGU+PEF1dGhvcj5MYSBSZWF1PC9BdXRob3I+PFllYXI+MjAxODwvWWVhcj48
UmVjTnVtPjI0MTwvUmVjTnVtPjxEaXNwbGF5VGV4dD5bNTgsIDU5XTwvRGlzcGxheVRleHQ+PHJl
Y29yZD48cmVjLW51bWJlcj4yNDE8L3JlYy1udW1iZXI+PGZvcmVpZ24ta2V5cz48a2V5IGFwcD0i
RU4iIGRiLWlkPSJwNXgwMnoyMmpzdGFhdmV6czJvcHRmcHR2eGR2OXBhZHBmdDUiIHRpbWVzdGFt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c2Vjb25kYXJ5LXRpdGxlPjwvdGl0bGVzPjxwYWdlcz4xOTktMjA4PC9wYWdlcz48dm9sdW1lPjU2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PEVuZE5vdGU+PENpdGU+PEF1dGhvcj5MYSBSZWF1PC9BdXRob3I+PFllYXI+MjAxODwvWWVhcj48
UmVjTnVtPjI0MTwvUmVjTnVtPjxEaXNwbGF5VGV4dD5bNTgsIDU5XTwvRGlzcGxheVRleHQ+PHJl
Y29yZD48cmVjLW51bWJlcj4yNDE8L3JlYy1udW1iZXI+PGZvcmVpZ24ta2V5cz48a2V5IGFwcD0i
RU4iIGRiLWlkPSJwNXgwMnoyMmpzdGFhdmV6czJvcHRmcHR2eGR2OXBhZHBmdDUiIHRpbWVzdGFt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c2Vjb25kYXJ5LXRpdGxlPjwvdGl0bGVzPjxwYWdlcz4xOTktMjA4PC9wYWdlcz48dm9sdW1lPjU2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E713A5">
        <w:rPr>
          <w:rFonts w:ascii="Times New Roman" w:hAnsi="Times New Roman" w:cs="Times New Roman"/>
          <w:noProof/>
          <w:sz w:val="24"/>
          <w:szCs w:val="24"/>
        </w:rPr>
        <w:t>[58, 59]</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Previous studies show that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degraded and fermented cellulosic biomass into short-chain fatty acid (SCFA) for herbivorous </w:t>
      </w:r>
      <w:r w:rsidRPr="0068652B">
        <w:rPr>
          <w:rFonts w:ascii="Times New Roman" w:hAnsi="Times New Roman" w:cs="Times New Roman"/>
          <w:sz w:val="24"/>
          <w:szCs w:val="24"/>
        </w:rPr>
        <w:lastRenderedPageBreak/>
        <w:t xml:space="preserve">ruminants </w:t>
      </w:r>
      <w:r w:rsidR="00A05FB0">
        <w:rPr>
          <w:rFonts w:ascii="Times New Roman" w:hAnsi="Times New Roman" w:cs="Times New Roman"/>
          <w:sz w:val="24"/>
          <w:szCs w:val="24"/>
        </w:rPr>
        <w:fldChar w:fldCharType="begin">
          <w:fldData xml:space="preserve">PEVuZE5vdGU+PENpdGU+PEF1dGhvcj5RaW48L0F1dGhvcj48WWVhcj4yMDEwPC9ZZWFyPjxSZWNO
dW0+MjQzPC9SZWNOdW0+PERpc3BsYXlUZXh0Pls2MC02Ml08L0Rpc3BsYXlUZXh0PjxyZWNvcmQ+
PHJlYy1udW1iZXI+MjQzPC9yZWMtbnVtYmVyPjxmb3JlaWduLWtleXM+PGtleSBhcHA9IkVOIiBk
Yi1pZD0icDV4MDJ6MjJqc3RhYXZlenMyb3B0ZnB0dnhkdjlwYWRwZnQ1IiB0aW1lc3RhbXA9IjE2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YXR1cmU8L3NlY29uZGFyeS10aXRsZT48L3RpdGxlcz48cGFnZXM+NTktNjU8L3BhZ2VzPjx2b2x1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PEVuZE5vdGU+PENpdGU+PEF1dGhvcj5RaW48L0F1dGhvcj48WWVhcj4yMDEwPC9ZZWFyPjxSZWNO
dW0+MjQzPC9SZWNOdW0+PERpc3BsYXlUZXh0Pls2MC02Ml08L0Rpc3BsYXlUZXh0PjxyZWNvcmQ+
PHJlYy1udW1iZXI+MjQzPC9yZWMtbnVtYmVyPjxmb3JlaWduLWtleXM+PGtleSBhcHA9IkVOIiBk
Yi1pZD0icDV4MDJ6MjJqc3RhYXZlenMyb3B0ZnB0dnhkdjlwYWRwZnQ1IiB0aW1lc3RhbXA9IjE2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YXR1cmU8L3NlY29uZGFyeS10aXRsZT48L3RpdGxlcz48cGFnZXM+NTktNjU8L3BhZ2VzPjx2b2x1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E713A5">
        <w:rPr>
          <w:rFonts w:ascii="Times New Roman" w:hAnsi="Times New Roman" w:cs="Times New Roman"/>
          <w:noProof/>
          <w:sz w:val="24"/>
          <w:szCs w:val="24"/>
        </w:rPr>
        <w:t>[60-62]</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Recently,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was reported </w:t>
      </w:r>
      <w:r w:rsidR="006D252C">
        <w:rPr>
          <w:rFonts w:ascii="Times New Roman" w:hAnsi="Times New Roman" w:cs="Times New Roman"/>
          <w:sz w:val="24"/>
          <w:szCs w:val="24"/>
        </w:rPr>
        <w:t xml:space="preserve">to be </w:t>
      </w:r>
      <w:r w:rsidRPr="0068652B">
        <w:rPr>
          <w:rFonts w:ascii="Times New Roman" w:hAnsi="Times New Roman" w:cs="Times New Roman"/>
          <w:sz w:val="24"/>
          <w:szCs w:val="24"/>
        </w:rPr>
        <w:t xml:space="preserve">abundant in the irritable bowel syndrome subjects in a placebo control double blind study </w:t>
      </w:r>
      <w:r w:rsidR="00A05FB0">
        <w:rPr>
          <w:rFonts w:ascii="Times New Roman" w:hAnsi="Times New Roman" w:cs="Times New Roman"/>
          <w:sz w:val="24"/>
          <w:szCs w:val="24"/>
        </w:rPr>
        <w:fldChar w:fldCharType="begin">
          <w:fldData xml:space="preserve">PEVuZE5vdGU+PENpdGU+PEF1dGhvcj5MeXJhPC9BdXRob3I+PFllYXI+MjAxMDwvWWVhcj48UmVj
TnVtPjI0NjwvUmVjTnVtPjxEaXNwbGF5VGV4dD5bNjNdPC9EaXNwbGF5VGV4dD48cmVjb3JkPjxy
ZWMtbnVtYmVyPjI0NjwvcmVjLW51bWJlcj48Zm9yZWlnbi1rZXlzPjxrZXkgYXBwPSJFTiIgZGIt
aWQ9InA1eDAyejIyanN0YWF2ZXpzMm9wdGZwdHZ4ZHY5cGFkcGZ0NSIgdGltZXN0YW1wPSIxNjc0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ZGFyeS10aXRsZT48L3RpdGxlcz48cGFnZXM+MTEwPC9wYWdlcz48dm9sdW1lPjEwPC92b2x1bWU+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==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PEVuZE5vdGU+PENpdGU+PEF1dGhvcj5MeXJhPC9BdXRob3I+PFllYXI+MjAxMDwvWWVhcj48UmVj
TnVtPjI0NjwvUmVjTnVtPjxEaXNwbGF5VGV4dD5bNjNdPC9EaXNwbGF5VGV4dD48cmVjb3JkPjxy
ZWMtbnVtYmVyPjI0NjwvcmVjLW51bWJlcj48Zm9yZWlnbi1rZXlzPjxrZXkgYXBwPSJFTiIgZGIt
aWQ9InA1eDAyejIyanN0YWF2ZXpzMm9wdGZwdHZ4ZHY5cGFkcGZ0NSIgdGltZXN0YW1wPSIxNjc0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ZGFyeS10aXRsZT48L3RpdGxlcz48cGFnZXM+MTEwPC9wYWdlcz48dm9sdW1lPjEwPC92b2x1bWU+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==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E713A5">
        <w:rPr>
          <w:rFonts w:ascii="Times New Roman" w:hAnsi="Times New Roman" w:cs="Times New Roman"/>
          <w:noProof/>
          <w:sz w:val="24"/>
          <w:szCs w:val="24"/>
        </w:rPr>
        <w:t>[63]</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Multiple probiotic interventions were able to reduce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 xml:space="preserve">abundance </w:t>
      </w:r>
      <w:r w:rsidRPr="0068652B">
        <w:rPr>
          <w:rFonts w:ascii="Times New Roman" w:hAnsi="Times New Roman" w:cs="Times New Roman"/>
          <w:sz w:val="24"/>
          <w:szCs w:val="24"/>
        </w:rPr>
        <w:t xml:space="preserve">significantly based on results obtained from quantitative real-time polymerase chain reaction (qPCR), suggesting that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may be used as biomarker in evaluating probiotic activity. As a part of normal flora in gastrointestinal tract, another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w:t>
      </w:r>
      <w:r w:rsidR="006D252C">
        <w:rPr>
          <w:rFonts w:ascii="Times New Roman" w:hAnsi="Times New Roman" w:cs="Times New Roman"/>
          <w:sz w:val="24"/>
          <w:szCs w:val="24"/>
        </w:rPr>
        <w:t>s,</w:t>
      </w:r>
      <w:r w:rsidRPr="0068652B">
        <w:rPr>
          <w:rFonts w:ascii="Times New Roman" w:hAnsi="Times New Roman" w:cs="Times New Roman"/>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showed </w:t>
      </w:r>
      <w:r w:rsidR="006D252C">
        <w:rPr>
          <w:rFonts w:ascii="Times New Roman" w:hAnsi="Times New Roman" w:cs="Times New Roman"/>
          <w:sz w:val="24"/>
          <w:szCs w:val="24"/>
        </w:rPr>
        <w:t xml:space="preserve">to be in </w:t>
      </w:r>
      <w:r w:rsidRPr="0068652B">
        <w:rPr>
          <w:rFonts w:ascii="Times New Roman" w:hAnsi="Times New Roman" w:cs="Times New Roman"/>
          <w:sz w:val="24"/>
          <w:szCs w:val="24"/>
        </w:rPr>
        <w:t xml:space="preserve">high abundance </w:t>
      </w:r>
      <w:r w:rsidR="006D252C">
        <w:rPr>
          <w:rFonts w:ascii="Times New Roman" w:hAnsi="Times New Roman" w:cs="Times New Roman"/>
          <w:sz w:val="24"/>
          <w:szCs w:val="24"/>
        </w:rPr>
        <w:t>in the</w:t>
      </w:r>
      <w:r w:rsidRPr="0068652B">
        <w:rPr>
          <w:rFonts w:ascii="Times New Roman" w:hAnsi="Times New Roman" w:cs="Times New Roman"/>
          <w:sz w:val="24"/>
          <w:szCs w:val="24"/>
        </w:rPr>
        <w:t xml:space="preserve"> IBD patients, with increased level of oxidative stress in the gut </w:t>
      </w:r>
      <w:r w:rsidR="00A05FB0">
        <w:rPr>
          <w:rFonts w:ascii="Times New Roman" w:hAnsi="Times New Roman" w:cs="Times New Roman"/>
          <w:sz w:val="24"/>
          <w:szCs w:val="24"/>
        </w:rPr>
        <w:fldChar w:fldCharType="begin">
          <w:fldData xml:space="preserve">PEVuZE5vdGU+PENpdGU+PEF1dGhvcj5IYWxsPC9BdXRob3I+PFllYXI+MjAxNzwvWWVhcj48UmVj
TnVtPjI0NzwvUmVjTnVtPjxEaXNwbGF5VGV4dD5bNjRdPC9EaXNwbGF5VGV4dD48cmVjb3JkPjxy
ZWMtbnVtYmVyPjI0NzwvcmVjLW51bWJlcj48Zm9yZWlnbi1rZXlzPjxrZXkgYXBwPSJFTiIgZGIt
aWQ9InA1eDAyejIyanN0YWF2ZXpzMm9wdGZwdHZ4ZHY5cGFkcGZ0NSIgdGltZXN0YW1wPSIxNjc0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Y29uZGFyeS10aXRsZT5HZW5vbWUgTWVkPC9zZWNvbmRhcnktdGl0bGU+PC90aXRsZXM+PHBhZ2Vz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PEVuZE5vdGU+PENpdGU+PEF1dGhvcj5IYWxsPC9BdXRob3I+PFllYXI+MjAxNzwvWWVhcj48UmVj
TnVtPjI0NzwvUmVjTnVtPjxEaXNwbGF5VGV4dD5bNjRdPC9EaXNwbGF5VGV4dD48cmVjb3JkPjxy
ZWMtbnVtYmVyPjI0NzwvcmVjLW51bWJlcj48Zm9yZWlnbi1rZXlzPjxrZXkgYXBwPSJFTiIgZGIt
aWQ9InA1eDAyejIyanN0YWF2ZXpzMm9wdGZwdHZ4ZHY5cGFkcGZ0NSIgdGltZXN0YW1wPSIxNjc0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Y29uZGFyeS10aXRsZT5HZW5vbWUgTWVkPC9zZWNvbmRhcnktdGl0bGU+PC90aXRsZXM+PHBhZ2Vz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E713A5">
        <w:rPr>
          <w:rFonts w:ascii="Times New Roman" w:hAnsi="Times New Roman" w:cs="Times New Roman"/>
          <w:noProof/>
          <w:sz w:val="24"/>
          <w:szCs w:val="24"/>
        </w:rPr>
        <w:t>[64]</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potentially caused by cytokine production such as TNF-a </w:t>
      </w:r>
      <w:r w:rsidR="00A05FB0">
        <w:rPr>
          <w:rFonts w:ascii="Times New Roman" w:hAnsi="Times New Roman" w:cs="Times New Roman"/>
          <w:sz w:val="24"/>
          <w:szCs w:val="24"/>
        </w:rPr>
        <w:fldChar w:fldCharType="begin"/>
      </w:r>
      <w:r w:rsidR="00E713A5">
        <w:rPr>
          <w:rFonts w:ascii="Times New Roman" w:hAnsi="Times New Roman" w:cs="Times New Roman"/>
          <w:sz w:val="24"/>
          <w:szCs w:val="24"/>
        </w:rPr>
        <w:instrText xml:space="preserve"> ADDIN EN.CITE &lt;EndNote&gt;&lt;Cite&gt;&lt;Author&gt;Henke&lt;/Author&gt;&lt;Year&gt;2019&lt;/Year&gt;&lt;RecNum&gt;248&lt;/RecNum&gt;&lt;DisplayText&gt;[65]&lt;/DisplayText&gt;&lt;record&gt;&lt;rec-number&gt;248&lt;/rec-number&gt;&lt;foreign-keys&gt;&lt;key app="EN" db-id="p5x02z22jstaavezs2optfptvxdv9padpft5" timestamp="1674511025"&gt;248&lt;/key&gt;&lt;/foreign-keys&gt;&lt;ref-type name="Journal Article"&gt;17&lt;/ref-type&gt;&lt;contributors&gt;&lt;authors&gt;&lt;author&gt;Henke, M. T.&lt;/author&gt;&lt;author&gt;Kenny, D. J.&lt;/author&gt;&lt;author&gt;Cassilly, C. D.&lt;/author&gt;&lt;author&gt;Vlamakis, H.&lt;/author&gt;&lt;author&gt;Xavier, R. J.&lt;/author&gt;&lt;author&gt;Clardy, J.&lt;/author&gt;&lt;/authors&gt;&lt;/contributors&gt;&lt;auth-address&gt;Department of Biological Chemistry and Molecular Pharmacology, Harvard Medical School, Boston MA 02115.&amp;#xD;Broad Institute of MIT and Harvard, Cambridge, MA 02142.&amp;#xD;Department of Molecular Biology, Massachusetts General Hospital, Boston, MA 02114.&amp;#xD;Center for the Study of Inflammatory Bowel Disease, Massachusetts General Hospital, Boston, MA 02114.&amp;#xD;Department of Biological Chemistry and Molecular Pharmacology, Harvard Medical School, Boston MA 02115; jon_clardy@hms.harvard.edu.&lt;/auth-address&gt;&lt;titles&gt;&lt;title&gt;Ruminococcus gnavus, a member of the human gut microbiome associated with Crohn&amp;apos;s disease, produces an inflammatory polysaccharide&lt;/title&gt;&lt;secondary-title&gt;Proc Natl Acad Sci U S A&lt;/secondary-title&gt;&lt;/titles&gt;&lt;pages&gt;12672-12677&lt;/pages&gt;&lt;volume&gt;116&lt;/volume&gt;&lt;number&gt;26&lt;/number&gt;&lt;edition&gt;2019/06/12&lt;/edition&gt;&lt;keywords&gt;&lt;keyword&gt;inflammatory bowel disease&lt;/keyword&gt;&lt;keyword&gt;microbiome&lt;/keyword&gt;&lt;keyword&gt;polysaccharide&lt;/keyword&gt;&lt;/keywords&gt;&lt;dates&gt;&lt;year&gt;2019&lt;/year&gt;&lt;pub-dates&gt;&lt;date&gt;Jun 25&lt;/date&gt;&lt;/pub-dates&gt;&lt;/dates&gt;&lt;isbn&gt;1091-6490 (Electronic)&amp;#xD;0027-8424 (Linking)&lt;/isbn&gt;&lt;accession-num&gt;31182571&lt;/accession-num&gt;&lt;urls&gt;&lt;related-urls&gt;&lt;url&gt;https://www.ncbi.nlm.nih.gov/pubmed/31182571&lt;/url&gt;&lt;/related-urls&gt;&lt;/urls&gt;&lt;custom2&gt;PMC6601261&lt;/custom2&gt;&lt;electronic-resource-num&gt;10.1073/pnas.1904099116&lt;/electronic-resource-num&gt;&lt;/record&gt;&lt;/Cite&gt;&lt;/EndNote&gt;</w:instrText>
      </w:r>
      <w:r w:rsidR="00A05FB0">
        <w:rPr>
          <w:rFonts w:ascii="Times New Roman" w:hAnsi="Times New Roman" w:cs="Times New Roman"/>
          <w:sz w:val="24"/>
          <w:szCs w:val="24"/>
        </w:rPr>
        <w:fldChar w:fldCharType="separate"/>
      </w:r>
      <w:r w:rsidR="00E713A5">
        <w:rPr>
          <w:rFonts w:ascii="Times New Roman" w:hAnsi="Times New Roman" w:cs="Times New Roman"/>
          <w:noProof/>
          <w:sz w:val="24"/>
          <w:szCs w:val="24"/>
        </w:rPr>
        <w:t>[65]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6D252C"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A05FB0" w:rsidRPr="0068652B">
        <w:rPr>
          <w:rFonts w:ascii="Times New Roman" w:hAnsi="Times New Roman" w:cs="Times New Roman"/>
          <w:sz w:val="24"/>
          <w:szCs w:val="24"/>
        </w:rPr>
        <w:t>has also been</w:t>
      </w:r>
      <w:r w:rsidRPr="0068652B">
        <w:rPr>
          <w:rFonts w:ascii="Times New Roman" w:hAnsi="Times New Roman" w:cs="Times New Roman"/>
          <w:sz w:val="24"/>
          <w:szCs w:val="24"/>
        </w:rPr>
        <w:t xml:space="preserve"> reported to be overpopulated in infants who developed respiratory and skin allergic diseases </w:t>
      </w:r>
      <w:r w:rsidR="0058250C">
        <w:rPr>
          <w:rFonts w:ascii="Times New Roman" w:hAnsi="Times New Roman" w:cs="Times New Roman"/>
          <w:sz w:val="24"/>
          <w:szCs w:val="24"/>
        </w:rPr>
        <w:fldChar w:fldCharType="begin">
          <w:fldData xml:space="preserve">PEVuZE5vdGU+PENpdGU+PEF1dGhvcj5DaHVhPC9BdXRob3I+PFllYXI+MjAxODwvWWVhcj48UmVj
TnVtPjI0OTwvUmVjTnVtPjxEaXNwbGF5VGV4dD5bNjZdPC9EaXNwbGF5VGV4dD48cmVjb3JkPjxy
ZWMtbnVtYmVyPjI0OTwvcmVjLW51bWJlcj48Zm9yZWlnbi1rZXlzPjxrZXkgYXBwPSJFTiIgZGIt
aWQ9InA1eDAyejIyanN0YWF2ZXpzMm9wdGZwdHZ4ZHY5cGFkcGZ0NSIgdGltZXN0YW1wPSIxNjc0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dGxlPkdhc3Ryb2VudGVyb2xvZ3k8L3NlY29uZGFyeS10aXRsZT48L3RpdGxlcz48cGFnZXM+MTU0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PEVuZE5vdGU+PENpdGU+PEF1dGhvcj5DaHVhPC9BdXRob3I+PFllYXI+MjAxODwvWWVhcj48UmVj
TnVtPjI0OTwvUmVjTnVtPjxEaXNwbGF5VGV4dD5bNjZdPC9EaXNwbGF5VGV4dD48cmVjb3JkPjxy
ZWMtbnVtYmVyPjI0OTwvcmVjLW51bWJlcj48Zm9yZWlnbi1rZXlzPjxrZXkgYXBwPSJFTiIgZGIt
aWQ9InA1eDAyejIyanN0YWF2ZXpzMm9wdGZwdHZ4ZHY5cGFkcGZ0NSIgdGltZXN0YW1wPSIxNjc0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dGxlPkdhc3Ryb2VudGVyb2xvZ3k8L3NlY29uZGFyeS10aXRsZT48L3RpdGxlcz48cGFnZXM+MTU0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58250C">
        <w:rPr>
          <w:rFonts w:ascii="Times New Roman" w:hAnsi="Times New Roman" w:cs="Times New Roman"/>
          <w:sz w:val="24"/>
          <w:szCs w:val="24"/>
        </w:rPr>
      </w:r>
      <w:r w:rsidR="0058250C">
        <w:rPr>
          <w:rFonts w:ascii="Times New Roman" w:hAnsi="Times New Roman" w:cs="Times New Roman"/>
          <w:sz w:val="24"/>
          <w:szCs w:val="24"/>
        </w:rPr>
        <w:fldChar w:fldCharType="separate"/>
      </w:r>
      <w:r w:rsidR="00E713A5">
        <w:rPr>
          <w:rFonts w:ascii="Times New Roman" w:hAnsi="Times New Roman" w:cs="Times New Roman"/>
          <w:noProof/>
          <w:sz w:val="24"/>
          <w:szCs w:val="24"/>
        </w:rPr>
        <w:t>[66]</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Mice orally garaged by purified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also developed airway inflammation by cytokine secretion such as interleukin 25, 33 and others. In </w:t>
      </w:r>
      <w:r w:rsidR="006D252C">
        <w:rPr>
          <w:rFonts w:ascii="Times New Roman" w:hAnsi="Times New Roman" w:cs="Times New Roman"/>
          <w:sz w:val="24"/>
          <w:szCs w:val="24"/>
        </w:rPr>
        <w:t>this</w:t>
      </w:r>
      <w:r w:rsidRPr="0068652B">
        <w:rPr>
          <w:rFonts w:ascii="Times New Roman" w:hAnsi="Times New Roman" w:cs="Times New Roman"/>
          <w:sz w:val="24"/>
          <w:szCs w:val="24"/>
        </w:rPr>
        <w:t xml:space="preserve"> study, we observed a significant increase in the abundance of </w:t>
      </w:r>
      <w:proofErr w:type="spellStart"/>
      <w:r w:rsidRPr="006D252C">
        <w:rPr>
          <w:rFonts w:ascii="Times New Roman" w:hAnsi="Times New Roman" w:cs="Times New Roman"/>
          <w:i/>
          <w:iCs/>
          <w:sz w:val="24"/>
          <w:szCs w:val="24"/>
        </w:rPr>
        <w:t>Firmcutes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in fecal samples </w:t>
      </w:r>
      <w:r w:rsidR="006D252C">
        <w:rPr>
          <w:rFonts w:ascii="Times New Roman" w:hAnsi="Times New Roman" w:cs="Times New Roman"/>
          <w:sz w:val="24"/>
          <w:szCs w:val="24"/>
        </w:rPr>
        <w:t xml:space="preserve">at the late but not at the early timepoints </w:t>
      </w:r>
      <w:r w:rsidRPr="0068652B">
        <w:rPr>
          <w:rFonts w:ascii="Times New Roman" w:hAnsi="Times New Roman" w:cs="Times New Roman"/>
          <w:sz w:val="24"/>
          <w:szCs w:val="24"/>
        </w:rPr>
        <w:t xml:space="preserve">irrespective of diet and genotype. </w:t>
      </w:r>
      <w:r w:rsidR="006D252C">
        <w:rPr>
          <w:rFonts w:ascii="Times New Roman" w:hAnsi="Times New Roman" w:cs="Times New Roman"/>
          <w:sz w:val="24"/>
          <w:szCs w:val="24"/>
        </w:rPr>
        <w:t xml:space="preserve">Accumulation of </w:t>
      </w:r>
      <w:r w:rsidR="006D252C" w:rsidRPr="0068652B">
        <w:rPr>
          <w:rFonts w:ascii="Times New Roman" w:hAnsi="Times New Roman" w:cs="Times New Roman"/>
          <w:sz w:val="24"/>
          <w:szCs w:val="24"/>
        </w:rPr>
        <w:t>harmful inflammatory bacteria in the gu</w:t>
      </w:r>
      <w:r w:rsidR="006D252C">
        <w:rPr>
          <w:rFonts w:ascii="Times New Roman" w:hAnsi="Times New Roman" w:cs="Times New Roman"/>
          <w:sz w:val="24"/>
          <w:szCs w:val="24"/>
        </w:rPr>
        <w:t>ts</w:t>
      </w:r>
      <w:r w:rsidRPr="0068652B">
        <w:rPr>
          <w:rFonts w:ascii="Times New Roman" w:hAnsi="Times New Roman" w:cs="Times New Roman"/>
          <w:sz w:val="24"/>
          <w:szCs w:val="24"/>
        </w:rPr>
        <w:t xml:space="preserve"> is considered </w:t>
      </w:r>
      <w:r w:rsidR="006D252C">
        <w:rPr>
          <w:rFonts w:ascii="Times New Roman" w:hAnsi="Times New Roman" w:cs="Times New Roman"/>
          <w:sz w:val="24"/>
          <w:szCs w:val="24"/>
        </w:rPr>
        <w:t xml:space="preserve">has been linked to </w:t>
      </w:r>
      <w:r w:rsidRPr="0068652B">
        <w:rPr>
          <w:rFonts w:ascii="Times New Roman" w:hAnsi="Times New Roman" w:cs="Times New Roman"/>
          <w:sz w:val="24"/>
          <w:szCs w:val="24"/>
        </w:rPr>
        <w:t>aging. However, w</w:t>
      </w:r>
      <w:r w:rsidR="006D252C">
        <w:rPr>
          <w:rFonts w:ascii="Times New Roman" w:hAnsi="Times New Roman" w:cs="Times New Roman"/>
          <w:sz w:val="24"/>
          <w:szCs w:val="24"/>
        </w:rPr>
        <w:t xml:space="preserve">e </w:t>
      </w:r>
      <w:r w:rsidRPr="0068652B">
        <w:rPr>
          <w:rFonts w:ascii="Times New Roman" w:hAnsi="Times New Roman" w:cs="Times New Roman"/>
          <w:sz w:val="24"/>
          <w:szCs w:val="24"/>
        </w:rPr>
        <w:t xml:space="preserve">found that the increased level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w:t>
      </w:r>
      <w:r w:rsidR="006D252C">
        <w:rPr>
          <w:rFonts w:ascii="Times New Roman" w:hAnsi="Times New Roman" w:cs="Times New Roman"/>
          <w:sz w:val="24"/>
          <w:szCs w:val="24"/>
        </w:rPr>
        <w:t>was mainly associated with</w:t>
      </w:r>
      <w:r w:rsidRPr="0068652B">
        <w:rPr>
          <w:rFonts w:ascii="Times New Roman" w:hAnsi="Times New Roman" w:cs="Times New Roman"/>
          <w:sz w:val="24"/>
          <w:szCs w:val="24"/>
        </w:rPr>
        <w:t xml:space="preserve"> Nrf2 KO suggesting</w:t>
      </w:r>
      <w:r w:rsidR="006D252C">
        <w:rPr>
          <w:rFonts w:ascii="Times New Roman" w:hAnsi="Times New Roman" w:cs="Times New Roman"/>
          <w:sz w:val="24"/>
          <w:szCs w:val="24"/>
        </w:rPr>
        <w:t xml:space="preserve"> that</w:t>
      </w:r>
      <w:r w:rsidRPr="0068652B">
        <w:rPr>
          <w:rFonts w:ascii="Times New Roman" w:hAnsi="Times New Roman" w:cs="Times New Roman"/>
          <w:sz w:val="24"/>
          <w:szCs w:val="24"/>
        </w:rPr>
        <w:t xml:space="preserve"> Nrf2 KO accelerates the increase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r w:rsidR="005323CB">
        <w:rPr>
          <w:rFonts w:ascii="Times New Roman" w:hAnsi="Times New Roman" w:cs="Times New Roman"/>
          <w:sz w:val="24"/>
          <w:szCs w:val="24"/>
        </w:rPr>
        <w:t>’s</w:t>
      </w:r>
      <w:proofErr w:type="spellEnd"/>
      <w:r w:rsidR="005323CB">
        <w:rPr>
          <w:rFonts w:ascii="Times New Roman" w:hAnsi="Times New Roman" w:cs="Times New Roman"/>
          <w:sz w:val="24"/>
          <w:szCs w:val="24"/>
        </w:rPr>
        <w:t xml:space="preserve"> relative abundance</w:t>
      </w:r>
      <w:r w:rsidRPr="0068652B">
        <w:rPr>
          <w:rFonts w:ascii="Times New Roman" w:hAnsi="Times New Roman" w:cs="Times New Roman"/>
          <w:sz w:val="24"/>
          <w:szCs w:val="24"/>
        </w:rPr>
        <w:t xml:space="preserve">. </w:t>
      </w:r>
      <w:r w:rsidR="005323CB">
        <w:rPr>
          <w:rFonts w:ascii="Times New Roman" w:hAnsi="Times New Roman" w:cs="Times New Roman"/>
          <w:sz w:val="24"/>
          <w:szCs w:val="24"/>
        </w:rPr>
        <w:t>This suggests</w:t>
      </w:r>
      <w:r w:rsidRPr="0068652B">
        <w:rPr>
          <w:rFonts w:ascii="Times New Roman" w:hAnsi="Times New Roman" w:cs="Times New Roman"/>
          <w:sz w:val="24"/>
          <w:szCs w:val="24"/>
        </w:rPr>
        <w:t xml:space="preserve"> that Nrf2 </w:t>
      </w:r>
      <w:r w:rsidR="005323CB">
        <w:rPr>
          <w:rFonts w:ascii="Times New Roman" w:hAnsi="Times New Roman" w:cs="Times New Roman"/>
          <w:sz w:val="24"/>
          <w:szCs w:val="24"/>
        </w:rPr>
        <w:t>might</w:t>
      </w:r>
      <w:r w:rsidRPr="0068652B">
        <w:rPr>
          <w:rFonts w:ascii="Times New Roman" w:hAnsi="Times New Roman" w:cs="Times New Roman"/>
          <w:sz w:val="24"/>
          <w:szCs w:val="24"/>
        </w:rPr>
        <w:t xml:space="preserve"> play an important role in regulating the gut microbiota profile and suppres</w:t>
      </w:r>
      <w:r w:rsidR="005323CB">
        <w:rPr>
          <w:rFonts w:ascii="Times New Roman" w:hAnsi="Times New Roman" w:cs="Times New Roman"/>
          <w:sz w:val="24"/>
          <w:szCs w:val="24"/>
        </w:rPr>
        <w:t xml:space="preserve">s </w:t>
      </w:r>
      <w:r w:rsidRPr="0068652B">
        <w:rPr>
          <w:rFonts w:ascii="Times New Roman" w:hAnsi="Times New Roman" w:cs="Times New Roman"/>
          <w:sz w:val="24"/>
          <w:szCs w:val="24"/>
        </w:rPr>
        <w:t xml:space="preserve">pathogenic species such as </w:t>
      </w:r>
      <w:proofErr w:type="spellStart"/>
      <w:r w:rsidRPr="005323CB">
        <w:rPr>
          <w:rFonts w:ascii="Times New Roman" w:hAnsi="Times New Roman" w:cs="Times New Roman"/>
          <w:i/>
          <w:iCs/>
          <w:sz w:val="24"/>
          <w:szCs w:val="24"/>
        </w:rPr>
        <w:t>Firmucutes</w:t>
      </w:r>
      <w:proofErr w:type="spellEnd"/>
      <w:r w:rsidRPr="005323CB">
        <w:rPr>
          <w:rFonts w:ascii="Times New Roman" w:hAnsi="Times New Roman" w:cs="Times New Roman"/>
          <w:i/>
          <w:iCs/>
          <w:sz w:val="24"/>
          <w:szCs w:val="24"/>
        </w:rPr>
        <w:t xml:space="preserve"> </w:t>
      </w:r>
      <w:proofErr w:type="spellStart"/>
      <w:r w:rsidRPr="005323CB">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as the animal age. </w:t>
      </w:r>
    </w:p>
    <w:p w14:paraId="092A72B1" w14:textId="1654CD98"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Interestingly, we also observed that the phylum </w:t>
      </w:r>
      <w:proofErr w:type="spellStart"/>
      <w:r w:rsidRPr="00B17445">
        <w:rPr>
          <w:rFonts w:ascii="Times New Roman" w:hAnsi="Times New Roman" w:cs="Times New Roman"/>
          <w:i/>
          <w:iCs/>
          <w:sz w:val="24"/>
          <w:szCs w:val="24"/>
        </w:rPr>
        <w:t>Ruminoccus</w:t>
      </w:r>
      <w:proofErr w:type="spellEnd"/>
      <w:r w:rsidRPr="00B17445">
        <w:rPr>
          <w:rFonts w:ascii="Times New Roman" w:hAnsi="Times New Roman" w:cs="Times New Roman"/>
          <w:i/>
          <w:iCs/>
          <w:sz w:val="24"/>
          <w:szCs w:val="24"/>
        </w:rPr>
        <w:t xml:space="preserve"> </w:t>
      </w:r>
      <w:r w:rsidRPr="0068652B">
        <w:rPr>
          <w:rFonts w:ascii="Times New Roman" w:hAnsi="Times New Roman" w:cs="Times New Roman"/>
          <w:sz w:val="24"/>
          <w:szCs w:val="24"/>
        </w:rPr>
        <w:t xml:space="preserve">were also elevated </w:t>
      </w:r>
      <w:r w:rsidR="000E1AD2">
        <w:rPr>
          <w:rFonts w:ascii="Times New Roman" w:hAnsi="Times New Roman" w:cs="Times New Roman"/>
          <w:sz w:val="24"/>
          <w:szCs w:val="24"/>
        </w:rPr>
        <w:t>at the early timepoint in the</w:t>
      </w:r>
      <w:r w:rsidRPr="0068652B">
        <w:rPr>
          <w:rFonts w:ascii="Times New Roman" w:hAnsi="Times New Roman" w:cs="Times New Roman"/>
          <w:sz w:val="24"/>
          <w:szCs w:val="24"/>
        </w:rPr>
        <w:t xml:space="preserve"> PEITC groups. </w:t>
      </w:r>
      <w:r w:rsidRPr="000E1AD2">
        <w:rPr>
          <w:rFonts w:ascii="Times New Roman" w:hAnsi="Times New Roman" w:cs="Times New Roman"/>
          <w:i/>
          <w:iCs/>
          <w:sz w:val="24"/>
          <w:szCs w:val="24"/>
        </w:rPr>
        <w:t xml:space="preserve">Bacteroidetes </w:t>
      </w:r>
      <w:proofErr w:type="spellStart"/>
      <w:r w:rsidRPr="000E1AD2">
        <w:rPr>
          <w:rFonts w:ascii="Times New Roman" w:hAnsi="Times New Roman" w:cs="Times New Roman"/>
          <w:i/>
          <w:iCs/>
          <w:sz w:val="24"/>
          <w:szCs w:val="24"/>
        </w:rPr>
        <w:t>Rikenella</w:t>
      </w:r>
      <w:proofErr w:type="spellEnd"/>
      <w:r w:rsidRPr="0068652B">
        <w:rPr>
          <w:rFonts w:ascii="Times New Roman" w:hAnsi="Times New Roman" w:cs="Times New Roman"/>
          <w:sz w:val="24"/>
          <w:szCs w:val="24"/>
        </w:rPr>
        <w:t xml:space="preserve"> w</w:t>
      </w:r>
      <w:r w:rsidR="000E1AD2">
        <w:rPr>
          <w:rFonts w:ascii="Times New Roman" w:hAnsi="Times New Roman" w:cs="Times New Roman"/>
          <w:sz w:val="24"/>
          <w:szCs w:val="24"/>
        </w:rPr>
        <w:t>as</w:t>
      </w:r>
      <w:r w:rsidRPr="0068652B">
        <w:rPr>
          <w:rFonts w:ascii="Times New Roman" w:hAnsi="Times New Roman" w:cs="Times New Roman"/>
          <w:sz w:val="24"/>
          <w:szCs w:val="24"/>
        </w:rPr>
        <w:t xml:space="preserve"> also found significantly elevated in Nrf2 KO groups, </w:t>
      </w:r>
      <w:r w:rsidR="000E1AD2">
        <w:rPr>
          <w:rFonts w:ascii="Times New Roman" w:hAnsi="Times New Roman" w:cs="Times New Roman"/>
          <w:sz w:val="24"/>
          <w:szCs w:val="24"/>
        </w:rPr>
        <w:t>suggesting that it</w:t>
      </w:r>
      <w:r w:rsidRPr="0068652B">
        <w:rPr>
          <w:rFonts w:ascii="Times New Roman" w:hAnsi="Times New Roman" w:cs="Times New Roman"/>
          <w:sz w:val="24"/>
          <w:szCs w:val="24"/>
        </w:rPr>
        <w:t xml:space="preserve"> </w:t>
      </w:r>
      <w:r w:rsidR="000E1AD2">
        <w:rPr>
          <w:rFonts w:ascii="Times New Roman" w:hAnsi="Times New Roman" w:cs="Times New Roman"/>
          <w:sz w:val="24"/>
          <w:szCs w:val="24"/>
        </w:rPr>
        <w:t xml:space="preserve">may </w:t>
      </w:r>
      <w:r w:rsidRPr="0068652B">
        <w:rPr>
          <w:rFonts w:ascii="Times New Roman" w:hAnsi="Times New Roman" w:cs="Times New Roman"/>
          <w:sz w:val="24"/>
          <w:szCs w:val="24"/>
        </w:rPr>
        <w:t>contribut</w:t>
      </w:r>
      <w:r w:rsidR="000E1AD2">
        <w:rPr>
          <w:rFonts w:ascii="Times New Roman" w:hAnsi="Times New Roman" w:cs="Times New Roman"/>
          <w:sz w:val="24"/>
          <w:szCs w:val="24"/>
        </w:rPr>
        <w:t>e</w:t>
      </w:r>
      <w:r w:rsidRPr="0068652B">
        <w:rPr>
          <w:rFonts w:ascii="Times New Roman" w:hAnsi="Times New Roman" w:cs="Times New Roman"/>
          <w:sz w:val="24"/>
          <w:szCs w:val="24"/>
        </w:rPr>
        <w:t xml:space="preserve"> or prevent</w:t>
      </w:r>
      <w:r w:rsidR="000E1AD2">
        <w:rPr>
          <w:rFonts w:ascii="Times New Roman" w:hAnsi="Times New Roman" w:cs="Times New Roman"/>
          <w:sz w:val="24"/>
          <w:szCs w:val="24"/>
        </w:rPr>
        <w:t xml:space="preserve"> </w:t>
      </w:r>
      <w:r w:rsidRPr="0068652B">
        <w:rPr>
          <w:rFonts w:ascii="Times New Roman" w:hAnsi="Times New Roman" w:cs="Times New Roman"/>
          <w:sz w:val="24"/>
          <w:szCs w:val="24"/>
        </w:rPr>
        <w:t>gut diseases</w:t>
      </w:r>
      <w:r w:rsidR="0058250C">
        <w:rPr>
          <w:rFonts w:ascii="Times New Roman" w:hAnsi="Times New Roman" w:cs="Times New Roman"/>
          <w:sz w:val="24"/>
          <w:szCs w:val="24"/>
        </w:rPr>
        <w:t xml:space="preserve"> </w:t>
      </w:r>
      <w:r w:rsidR="0058250C">
        <w:rPr>
          <w:rFonts w:ascii="Times New Roman" w:hAnsi="Times New Roman" w:cs="Times New Roman"/>
          <w:sz w:val="24"/>
          <w:szCs w:val="24"/>
        </w:rPr>
        <w:fldChar w:fldCharType="begin">
          <w:fldData xml:space="preserve">PEVuZE5vdGU+PENpdGU+PEF1dGhvcj5Kb2huc29uPC9BdXRob3I+PFllYXI+MjAxNzwvWWVhcj48
UmVjTnVtPjI1MDwvUmVjTnVtPjxEaXNwbGF5VGV4dD5bNjctNzBdPC9EaXNwbGF5VGV4dD48cmVj
b3JkPjxyZWMtbnVtYmVyPjI1MDwvcmVjLW51bWJlcj48Zm9yZWlnbi1rZXlzPjxrZXkgYXBwPSJF
TiIgZGItaWQ9InA1eDAyejIyanN0YWF2ZXpzMm9wdGZwdHZ4ZHY5cGFkcGZ0NSIgdGltZXN0YW1w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aXRsZT5KIE1vbCBNZWQgKEJlcmwpPC9zZWNvbmRhcnktdGl0bGU+PC90aXRsZXM+PHBhZ2VzPjEt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PEVuZE5vdGU+PENpdGU+PEF1dGhvcj5Kb2huc29uPC9BdXRob3I+PFllYXI+MjAxNzwvWWVhcj48
UmVjTnVtPjI1MDwvUmVjTnVtPjxEaXNwbGF5VGV4dD5bNjctNzBdPC9EaXNwbGF5VGV4dD48cmVj
b3JkPjxyZWMtbnVtYmVyPjI1MDwvcmVjLW51bWJlcj48Zm9yZWlnbi1rZXlzPjxrZXkgYXBwPSJF
TiIgZGItaWQ9InA1eDAyejIyanN0YWF2ZXpzMm9wdGZwdHZ4ZHY5cGFkcGZ0NSIgdGltZXN0YW1w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aXRsZT5KIE1vbCBNZWQgKEJlcmwpPC9zZWNvbmRhcnktdGl0bGU+PC90aXRsZXM+PHBhZ2VzPjEt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58250C">
        <w:rPr>
          <w:rFonts w:ascii="Times New Roman" w:hAnsi="Times New Roman" w:cs="Times New Roman"/>
          <w:sz w:val="24"/>
          <w:szCs w:val="24"/>
        </w:rPr>
      </w:r>
      <w:r w:rsidR="0058250C">
        <w:rPr>
          <w:rFonts w:ascii="Times New Roman" w:hAnsi="Times New Roman" w:cs="Times New Roman"/>
          <w:sz w:val="24"/>
          <w:szCs w:val="24"/>
        </w:rPr>
        <w:fldChar w:fldCharType="separate"/>
      </w:r>
      <w:r w:rsidR="00E713A5">
        <w:rPr>
          <w:rFonts w:ascii="Times New Roman" w:hAnsi="Times New Roman" w:cs="Times New Roman"/>
          <w:noProof/>
          <w:sz w:val="24"/>
          <w:szCs w:val="24"/>
        </w:rPr>
        <w:t>[67-70]</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Overall, genetic KO (mutation) ha</w:t>
      </w:r>
      <w:r w:rsidR="000E1AD2">
        <w:rPr>
          <w:rFonts w:ascii="Times New Roman" w:hAnsi="Times New Roman" w:cs="Times New Roman"/>
          <w:sz w:val="24"/>
          <w:szCs w:val="24"/>
        </w:rPr>
        <w:t>s</w:t>
      </w:r>
      <w:r w:rsidRPr="0068652B">
        <w:rPr>
          <w:rFonts w:ascii="Times New Roman" w:hAnsi="Times New Roman" w:cs="Times New Roman"/>
          <w:sz w:val="24"/>
          <w:szCs w:val="24"/>
        </w:rPr>
        <w:t xml:space="preserve"> a strong impact on the host microbiota profile over time and should be considered as one biomarker when developing probiotic or microbiota intervention therapy in </w:t>
      </w:r>
      <w:r w:rsidR="000E1AD2">
        <w:rPr>
          <w:rFonts w:ascii="Times New Roman" w:hAnsi="Times New Roman" w:cs="Times New Roman"/>
          <w:sz w:val="24"/>
          <w:szCs w:val="24"/>
        </w:rPr>
        <w:t xml:space="preserve">the </w:t>
      </w:r>
      <w:r w:rsidRPr="0068652B">
        <w:rPr>
          <w:rFonts w:ascii="Times New Roman" w:hAnsi="Times New Roman" w:cs="Times New Roman"/>
          <w:sz w:val="24"/>
          <w:szCs w:val="24"/>
        </w:rPr>
        <w:t>future.</w:t>
      </w:r>
    </w:p>
    <w:p w14:paraId="5D747067" w14:textId="16870607" w:rsidR="00A43D9D" w:rsidRDefault="0068652B" w:rsidP="0068652B">
      <w:pPr>
        <w:rPr>
          <w:ins w:id="262" w:author="Sargsyan, Davit [JRDUS]" w:date="2023-07-31T11:55:00Z"/>
          <w:rFonts w:ascii="Times New Roman" w:hAnsi="Times New Roman" w:cs="Times New Roman"/>
          <w:sz w:val="24"/>
          <w:szCs w:val="24"/>
        </w:rPr>
      </w:pPr>
      <w:r w:rsidRPr="0068652B">
        <w:rPr>
          <w:rFonts w:ascii="Times New Roman" w:hAnsi="Times New Roman" w:cs="Times New Roman"/>
          <w:sz w:val="24"/>
          <w:szCs w:val="24"/>
        </w:rPr>
        <w:t>In this study, we conclude that mice genotype is strongly</w:t>
      </w:r>
      <w:r w:rsidR="008F5804">
        <w:rPr>
          <w:rFonts w:ascii="Times New Roman" w:hAnsi="Times New Roman" w:cs="Times New Roman"/>
          <w:sz w:val="24"/>
          <w:szCs w:val="24"/>
        </w:rPr>
        <w:t xml:space="preserve"> associated</w:t>
      </w:r>
      <w:r w:rsidRPr="0068652B">
        <w:rPr>
          <w:rFonts w:ascii="Times New Roman" w:hAnsi="Times New Roman" w:cs="Times New Roman"/>
          <w:sz w:val="24"/>
          <w:szCs w:val="24"/>
        </w:rPr>
        <w:t xml:space="preserve"> with gut microbio</w:t>
      </w:r>
      <w:r w:rsidR="008F5804">
        <w:rPr>
          <w:rFonts w:ascii="Times New Roman" w:hAnsi="Times New Roman" w:cs="Times New Roman"/>
          <w:sz w:val="24"/>
          <w:szCs w:val="24"/>
        </w:rPr>
        <w:t>me</w:t>
      </w:r>
      <w:r w:rsidRPr="0068652B">
        <w:rPr>
          <w:rFonts w:ascii="Times New Roman" w:hAnsi="Times New Roman" w:cs="Times New Roman"/>
          <w:sz w:val="24"/>
          <w:szCs w:val="24"/>
        </w:rPr>
        <w:t xml:space="preserve"> </w:t>
      </w:r>
      <w:r w:rsidR="008F5804">
        <w:rPr>
          <w:rFonts w:ascii="Times New Roman" w:hAnsi="Times New Roman" w:cs="Times New Roman"/>
          <w:sz w:val="24"/>
          <w:szCs w:val="24"/>
        </w:rPr>
        <w:t xml:space="preserve">richness and diversity and compositional </w:t>
      </w:r>
      <w:r w:rsidRPr="0068652B">
        <w:rPr>
          <w:rFonts w:ascii="Times New Roman" w:hAnsi="Times New Roman" w:cs="Times New Roman"/>
          <w:sz w:val="24"/>
          <w:szCs w:val="24"/>
        </w:rPr>
        <w:t xml:space="preserve">changes. However, </w:t>
      </w:r>
      <w:r w:rsidR="008F5804">
        <w:rPr>
          <w:rFonts w:ascii="Times New Roman" w:hAnsi="Times New Roman" w:cs="Times New Roman"/>
          <w:sz w:val="24"/>
          <w:szCs w:val="24"/>
        </w:rPr>
        <w:t>many more factors contribute to difference</w:t>
      </w:r>
      <w:r w:rsidRPr="0068652B">
        <w:rPr>
          <w:rFonts w:ascii="Times New Roman" w:hAnsi="Times New Roman" w:cs="Times New Roman"/>
          <w:sz w:val="24"/>
          <w:szCs w:val="24"/>
        </w:rPr>
        <w:t xml:space="preserve">. Research has demonstrated that cage and internal individual effects are contributing up to 32% and 46% of gut microbiota </w:t>
      </w:r>
      <w:r w:rsidR="00A65E62">
        <w:rPr>
          <w:rFonts w:ascii="Times New Roman" w:hAnsi="Times New Roman" w:cs="Times New Roman"/>
          <w:sz w:val="24"/>
          <w:szCs w:val="24"/>
        </w:rPr>
        <w:t>variability, respectively</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r>
      <w:r w:rsidR="00E713A5">
        <w:rPr>
          <w:rFonts w:ascii="Times New Roman" w:hAnsi="Times New Roman" w:cs="Times New Roman"/>
          <w:sz w:val="24"/>
          <w:szCs w:val="24"/>
        </w:rPr>
        <w:instrText xml:space="preserve"> ADDIN EN.CITE &lt;EndNote&gt;&lt;Cite&gt;&lt;Author&gt;Hildebrand&lt;/Author&gt;&lt;Year&gt;2013&lt;/Year&gt;&lt;RecNum&gt;254&lt;/RecNum&gt;&lt;DisplayText&gt;[71]&lt;/DisplayText&gt;&lt;record&gt;&lt;rec-number&gt;254&lt;/rec-number&gt;&lt;foreign-keys&gt;&lt;key app="EN" db-id="p5x02z22jstaavezs2optfptvxdv9padpft5" timestamp="1674511025"&gt;254&lt;/key&gt;&lt;/foreign-keys&gt;&lt;ref-type name="Journal Article"&gt;17&lt;/ref-type&gt;&lt;contributors&gt;&lt;authors&gt;&lt;author&gt;Hildebrand, F.&lt;/author&gt;&lt;author&gt;Nguyen, T. L.&lt;/author&gt;&lt;author&gt;Brinkman, B.&lt;/author&gt;&lt;author&gt;Yunta, R. G.&lt;/author&gt;&lt;author&gt;Cauwe, B.&lt;/author&gt;&lt;author&gt;Vandenabeele, P.&lt;/author&gt;&lt;author&gt;Liston, A.&lt;/author&gt;&lt;author&gt;Raes, J.&lt;/author&gt;&lt;/authors&gt;&lt;/contributors&gt;&lt;titles&gt;&lt;title&gt;Inflammation-associated enterotypes, host genotype, cage and inter-individual effects drive gut microbiota variation in common laboratory mice&lt;/title&gt;&lt;secondary-title&gt;Genome Biol&lt;/secondary-title&gt;&lt;/titles&gt;&lt;pages&gt;R4&lt;/pages&gt;&lt;volume&gt;14&lt;/volume&gt;&lt;number&gt;1&lt;/number&gt;&lt;edition&gt;2013/01/26&lt;/edition&gt;&lt;keywords&gt;&lt;keyword&gt;Animals&lt;/keyword&gt;&lt;keyword&gt;Female&lt;/keyword&gt;&lt;keyword&gt;*Genetic Variation&lt;/keyword&gt;&lt;keyword&gt;*Genotype&lt;/keyword&gt;&lt;keyword&gt;Helicobacter/isolation &amp;amp; purification&lt;/keyword&gt;&lt;keyword&gt;Inflammation/genetics/microbiology&lt;/keyword&gt;&lt;keyword&gt;Intestinal Mucosa/metabolism&lt;/keyword&gt;&lt;keyword&gt;Intestines/microbiology&lt;/keyword&gt;&lt;keyword&gt;Leukocyte L1 Antigen Complex/genetics/metabolism&lt;/keyword&gt;&lt;keyword&gt;Male&lt;/keyword&gt;&lt;keyword&gt;Mice&lt;/keyword&gt;&lt;keyword&gt;Mice, Inbred Strains/genetics/*microbiology&lt;/keyword&gt;&lt;keyword&gt;*Microbiota&lt;/keyword&gt;&lt;keyword&gt;RNA, Ribosomal, 16S/genetics&lt;/keyword&gt;&lt;keyword&gt;Species Specificity&lt;/keyword&gt;&lt;/keywords&gt;&lt;dates&gt;&lt;year&gt;2013&lt;/year&gt;&lt;pub-dates&gt;&lt;date&gt;Jan 24&lt;/date&gt;&lt;/pub-dates&gt;&lt;/dates&gt;&lt;isbn&gt;1474-760X (Electronic)&amp;#xD;1474-7596 (Linking)&lt;/isbn&gt;&lt;accession-num&gt;23347395&lt;/accession-num&gt;&lt;urls&gt;&lt;related-urls&gt;&lt;url&gt;https://www.ncbi.nlm.nih.gov/pubmed/23347395&lt;/url&gt;&lt;/related-urls&gt;&lt;/urls&gt;&lt;custom2&gt;PMC4053703&lt;/custom2&gt;&lt;electronic-resource-num&gt;10.1186/gb-2013-14-1-r4&lt;/electronic-resource-num&gt;&lt;/record&gt;&lt;/Cite&gt;&lt;/EndNote&gt;</w:instrText>
      </w:r>
      <w:r w:rsidR="00085587">
        <w:rPr>
          <w:rFonts w:ascii="Times New Roman" w:hAnsi="Times New Roman" w:cs="Times New Roman"/>
          <w:sz w:val="24"/>
          <w:szCs w:val="24"/>
        </w:rPr>
        <w:fldChar w:fldCharType="separate"/>
      </w:r>
      <w:r w:rsidR="00E713A5">
        <w:rPr>
          <w:rFonts w:ascii="Times New Roman" w:hAnsi="Times New Roman" w:cs="Times New Roman"/>
          <w:noProof/>
          <w:sz w:val="24"/>
          <w:szCs w:val="24"/>
        </w:rPr>
        <w:t>[71]</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Several methods are used to eliminate the background </w:t>
      </w:r>
      <w:r w:rsidR="00A65E62" w:rsidRPr="0068652B">
        <w:rPr>
          <w:rFonts w:ascii="Times New Roman" w:hAnsi="Times New Roman" w:cs="Times New Roman"/>
          <w:sz w:val="24"/>
          <w:szCs w:val="24"/>
        </w:rPr>
        <w:t>noise</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that include</w:t>
      </w:r>
      <w:r w:rsidR="00A65E62">
        <w:rPr>
          <w:rFonts w:ascii="Times New Roman" w:hAnsi="Times New Roman" w:cs="Times New Roman"/>
          <w:sz w:val="24"/>
          <w:szCs w:val="24"/>
        </w:rPr>
        <w:t xml:space="preserve"> </w:t>
      </w:r>
      <w:r w:rsidR="002532B2">
        <w:rPr>
          <w:rFonts w:ascii="Times New Roman" w:hAnsi="Times New Roman" w:cs="Times New Roman"/>
          <w:sz w:val="24"/>
          <w:szCs w:val="24"/>
        </w:rPr>
        <w:t xml:space="preserve">feeding the animals with a </w:t>
      </w:r>
      <w:r w:rsidRPr="0068652B">
        <w:rPr>
          <w:rFonts w:ascii="Times New Roman" w:hAnsi="Times New Roman" w:cs="Times New Roman"/>
          <w:sz w:val="24"/>
          <w:szCs w:val="24"/>
        </w:rPr>
        <w:t xml:space="preserve">control diet </w:t>
      </w:r>
      <w:r w:rsidR="002532B2">
        <w:rPr>
          <w:rFonts w:ascii="Times New Roman" w:hAnsi="Times New Roman" w:cs="Times New Roman"/>
          <w:sz w:val="24"/>
          <w:szCs w:val="24"/>
        </w:rPr>
        <w:t xml:space="preserve">for several weeks </w:t>
      </w:r>
      <w:r w:rsidRPr="0068652B">
        <w:rPr>
          <w:rFonts w:ascii="Times New Roman" w:hAnsi="Times New Roman" w:cs="Times New Roman"/>
          <w:sz w:val="24"/>
          <w:szCs w:val="24"/>
        </w:rPr>
        <w:t xml:space="preserve">to </w:t>
      </w:r>
      <w:r w:rsidR="002532B2">
        <w:rPr>
          <w:rFonts w:ascii="Times New Roman" w:hAnsi="Times New Roman" w:cs="Times New Roman"/>
          <w:sz w:val="24"/>
          <w:szCs w:val="24"/>
        </w:rPr>
        <w:t>equalize microbiomes at</w:t>
      </w:r>
      <w:r w:rsidRPr="0068652B">
        <w:rPr>
          <w:rFonts w:ascii="Times New Roman" w:hAnsi="Times New Roman" w:cs="Times New Roman"/>
          <w:sz w:val="24"/>
          <w:szCs w:val="24"/>
        </w:rPr>
        <w:t xml:space="preserve"> </w:t>
      </w:r>
      <w:r w:rsidR="002532B2" w:rsidRPr="0068652B">
        <w:rPr>
          <w:rFonts w:ascii="Times New Roman" w:hAnsi="Times New Roman" w:cs="Times New Roman"/>
          <w:sz w:val="24"/>
          <w:szCs w:val="24"/>
        </w:rPr>
        <w:t>baseline</w:t>
      </w:r>
      <w:r w:rsidR="002532B2">
        <w:rPr>
          <w:rFonts w:ascii="Times New Roman" w:hAnsi="Times New Roman" w:cs="Times New Roman"/>
          <w:sz w:val="24"/>
          <w:szCs w:val="24"/>
        </w:rPr>
        <w:t xml:space="preserve"> or</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using</w:t>
      </w:r>
      <w:r w:rsidRPr="0068652B">
        <w:rPr>
          <w:rFonts w:ascii="Times New Roman" w:hAnsi="Times New Roman" w:cs="Times New Roman"/>
          <w:sz w:val="24"/>
          <w:szCs w:val="24"/>
        </w:rPr>
        <w:t xml:space="preserve"> gnotobiotic (germ-free) mice </w:t>
      </w:r>
      <w:r w:rsidR="002532B2">
        <w:rPr>
          <w:rFonts w:ascii="Times New Roman" w:hAnsi="Times New Roman" w:cs="Times New Roman"/>
          <w:sz w:val="24"/>
          <w:szCs w:val="24"/>
        </w:rPr>
        <w:t>implanted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PEVuZE5vdGU+PENpdGU+PEF1dGhvcj5Sb29wY2hhbmQ8L0F1dGhvcj48WWVhcj4yMDE1PC9ZZWFy
PjxSZWNOdW0+MjU1PC9SZWNOdW0+PERpc3BsYXlUZXh0Pls3Mi03NF08L0Rpc3BsYXlUZXh0Pjxy
ZWNvcmQ+PHJlYy1udW1iZXI+MjU1PC9yZWMtbnVtYmVyPjxmb3JlaWduLWtleXM+PGtleSBhcHA9
IkVOIiBkYi1pZD0icDV4MDJ6MjJqc3RhYXZlenMyb3B0ZnB0dnhkdjlwYWRwZnQ1IiB0aW1lc3Rh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PC90aXRsZXM+PHBhZ2VzPjI4NDctNTg8L3BhZ2VzPjx2b2x1bWU+NjQ8L3ZvbHVtZT48bnVtYmVy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PEVuZE5vdGU+PENpdGU+PEF1dGhvcj5Sb29wY2hhbmQ8L0F1dGhvcj48WWVhcj4yMDE1PC9ZZWFy
PjxSZWNOdW0+MjU1PC9SZWNOdW0+PERpc3BsYXlUZXh0Pls3Mi03NF08L0Rpc3BsYXlUZXh0Pjxy
ZWNvcmQ+PHJlYy1udW1iZXI+MjU1PC9yZWMtbnVtYmVyPjxmb3JlaWduLWtleXM+PGtleSBhcHA9
IkVOIiBkYi1pZD0icDV4MDJ6MjJqc3RhYXZlenMyb3B0ZnB0dnhkdjlwYWRwZnQ1IiB0aW1lc3Rh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PC90aXRsZXM+PHBhZ2VzPjI4NDctNTg8L3BhZ2VzPjx2b2x1bWU+NjQ8L3ZvbHVtZT48bnVtYmVy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085587">
        <w:rPr>
          <w:rFonts w:ascii="Times New Roman" w:hAnsi="Times New Roman" w:cs="Times New Roman"/>
          <w:sz w:val="24"/>
          <w:szCs w:val="24"/>
        </w:rPr>
      </w:r>
      <w:r w:rsidR="00085587">
        <w:rPr>
          <w:rFonts w:ascii="Times New Roman" w:hAnsi="Times New Roman" w:cs="Times New Roman"/>
          <w:sz w:val="24"/>
          <w:szCs w:val="24"/>
        </w:rPr>
        <w:fldChar w:fldCharType="separate"/>
      </w:r>
      <w:r w:rsidR="00E713A5">
        <w:rPr>
          <w:rFonts w:ascii="Times New Roman" w:hAnsi="Times New Roman" w:cs="Times New Roman"/>
          <w:noProof/>
          <w:sz w:val="24"/>
          <w:szCs w:val="24"/>
        </w:rPr>
        <w:t>[72-74]</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 xml:space="preserve">In this study, we employed the former, but it still produced moderate level of variability at the baseline. However, </w:t>
      </w:r>
      <w:r w:rsidR="002532B2" w:rsidRPr="0068652B">
        <w:rPr>
          <w:rFonts w:ascii="Times New Roman" w:hAnsi="Times New Roman" w:cs="Times New Roman"/>
          <w:sz w:val="24"/>
          <w:szCs w:val="24"/>
        </w:rPr>
        <w:t>gnotobiotic</w:t>
      </w:r>
      <w:r w:rsidR="002532B2">
        <w:rPr>
          <w:rFonts w:ascii="Times New Roman" w:hAnsi="Times New Roman" w:cs="Times New Roman"/>
          <w:sz w:val="24"/>
          <w:szCs w:val="24"/>
        </w:rPr>
        <w:t xml:space="preserve"> models are not without complications as they require germ-free facilities and the animals’ immune system may be affected by the lack of microbiome at the early stages of their lives. A middle ground can be reached by pretreating the animals with wide-spectrum antibiotics and providing them with high fiber content food before implanting them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PEVuZE5vdGU+PENpdGU+PEF1dGhvcj5MdW5kYmVyZzwvQXV0aG9yPjxZZWFyPjIwMTY8L1llYXI+
PFJlY051bT4yNTg8L1JlY051bT48RGlzcGxheVRleHQ+Wzc1XTwvRGlzcGxheVRleHQ+PHJlY29y
ZD48cmVjLW51bWJlcj4yNTg8L3JlYy1udW1iZXI+PGZvcmVpZ24ta2V5cz48a2V5IGFwcD0iRU4i
IGRiLWlkPSJwNXgwMnoyMmpzdGFhdmV6czJvcHRmcHR2eGR2OXBhZHBmdDUiIHRpbWVzdGFtcD0i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LXRpdGxlPkd1dCBNaWNyb2Jlczwvc2Vjb25kYXJ5LXRpdGxlPjwvdGl0bGVzPjxwYWdlcz42OC03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PEVuZE5vdGU+PENpdGU+PEF1dGhvcj5MdW5kYmVyZzwvQXV0aG9yPjxZZWFyPjIwMTY8L1llYXI+
PFJlY051bT4yNTg8L1JlY051bT48RGlzcGxheVRleHQ+Wzc1XTwvRGlzcGxheVRleHQ+PHJlY29y
ZD48cmVjLW51bWJlcj4yNTg8L3JlYy1udW1iZXI+PGZvcmVpZ24ta2V5cz48a2V5IGFwcD0iRU4i
IGRiLWlkPSJwNXgwMnoyMmpzdGFhdmV6czJvcHRmcHR2eGR2OXBhZHBmdDUiIHRpbWVzdGFtcD0i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LXRpdGxlPkd1dCBNaWNyb2Jlczwvc2Vjb25kYXJ5LXRpdGxlPjwvdGl0bGVzPjxwYWdlcz42OC03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085587">
        <w:rPr>
          <w:rFonts w:ascii="Times New Roman" w:hAnsi="Times New Roman" w:cs="Times New Roman"/>
          <w:sz w:val="24"/>
          <w:szCs w:val="24"/>
        </w:rPr>
      </w:r>
      <w:r w:rsidR="00085587">
        <w:rPr>
          <w:rFonts w:ascii="Times New Roman" w:hAnsi="Times New Roman" w:cs="Times New Roman"/>
          <w:sz w:val="24"/>
          <w:szCs w:val="24"/>
        </w:rPr>
        <w:fldChar w:fldCharType="separate"/>
      </w:r>
      <w:r w:rsidR="00E713A5">
        <w:rPr>
          <w:rFonts w:ascii="Times New Roman" w:hAnsi="Times New Roman" w:cs="Times New Roman"/>
          <w:noProof/>
          <w:sz w:val="24"/>
          <w:szCs w:val="24"/>
        </w:rPr>
        <w:t>[75]</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w:t>
      </w:r>
    </w:p>
    <w:p w14:paraId="54FF0ACA" w14:textId="01363CF4" w:rsidR="007D4E5F" w:rsidRDefault="007D4E5F" w:rsidP="007D4E5F">
      <w:pPr>
        <w:pStyle w:val="Heading1"/>
        <w:rPr>
          <w:ins w:id="263" w:author="Sargsyan, Davit [JRDUS]" w:date="2023-07-31T11:55:00Z"/>
        </w:rPr>
      </w:pPr>
      <w:bookmarkStart w:id="264" w:name="_Toc141697085"/>
      <w:ins w:id="265" w:author="Sargsyan, Davit [JRDUS]" w:date="2023-07-31T11:55:00Z">
        <w:r>
          <w:t>5 Acknowledgment</w:t>
        </w:r>
        <w:bookmarkEnd w:id="264"/>
      </w:ins>
    </w:p>
    <w:p w14:paraId="18CD197C" w14:textId="2B3A5356" w:rsidR="007D4E5F" w:rsidRDefault="007D4E5F" w:rsidP="007D4E5F">
      <w:pPr>
        <w:rPr>
          <w:ins w:id="266" w:author="Sargsyan, Davit [JRDUS]" w:date="2023-07-31T11:55:00Z"/>
        </w:rPr>
      </w:pPr>
    </w:p>
    <w:p w14:paraId="779BD2B2" w14:textId="4DB67CE8" w:rsidR="007D4E5F" w:rsidRDefault="007D4E5F" w:rsidP="007D4E5F">
      <w:pPr>
        <w:pStyle w:val="Heading1"/>
        <w:rPr>
          <w:ins w:id="267" w:author="Sargsyan, Davit [JRDUS]" w:date="2023-07-31T11:56:00Z"/>
        </w:rPr>
        <w:pPrChange w:id="268" w:author="Sargsyan, Davit [JRDUS]" w:date="2023-07-31T11:56:00Z">
          <w:pPr/>
        </w:pPrChange>
      </w:pPr>
      <w:bookmarkStart w:id="269" w:name="_Toc141697086"/>
      <w:ins w:id="270" w:author="Sargsyan, Davit [JRDUS]" w:date="2023-07-31T11:55:00Z">
        <w:r>
          <w:t>6 Conflict of Interests</w:t>
        </w:r>
      </w:ins>
      <w:bookmarkEnd w:id="269"/>
    </w:p>
    <w:p w14:paraId="6CE2AF37" w14:textId="25C29A2A" w:rsidR="007D4E5F" w:rsidRDefault="007D4E5F" w:rsidP="007D4E5F">
      <w:pPr>
        <w:rPr>
          <w:ins w:id="271" w:author="Sargsyan, Davit [JRDUS]" w:date="2023-07-31T11:56:00Z"/>
        </w:rPr>
      </w:pPr>
      <w:ins w:id="272" w:author="Sargsyan, Davit [JRDUS]" w:date="2023-07-31T11:56:00Z">
        <w:r>
          <w:t>The authors declare no conflicts of interest.</w:t>
        </w:r>
      </w:ins>
    </w:p>
    <w:p w14:paraId="15DF9370" w14:textId="6F46CCE4" w:rsidR="007D4E5F" w:rsidRDefault="007D4E5F" w:rsidP="007D4E5F">
      <w:pPr>
        <w:pStyle w:val="Heading1"/>
        <w:rPr>
          <w:ins w:id="273" w:author="Sargsyan, Davit [JRDUS]" w:date="2023-07-31T11:56:00Z"/>
        </w:rPr>
        <w:pPrChange w:id="274" w:author="Sargsyan, Davit [JRDUS]" w:date="2023-07-31T11:56:00Z">
          <w:pPr/>
        </w:pPrChange>
      </w:pPr>
      <w:bookmarkStart w:id="275" w:name="_Toc141697087"/>
      <w:ins w:id="276" w:author="Sargsyan, Davit [JRDUS]" w:date="2023-07-31T11:56:00Z">
        <w:r>
          <w:lastRenderedPageBreak/>
          <w:t>7 Autor Contribution</w:t>
        </w:r>
        <w:bookmarkEnd w:id="275"/>
      </w:ins>
    </w:p>
    <w:p w14:paraId="0A2F2A09" w14:textId="2D6E9E13" w:rsidR="007D4E5F" w:rsidRPr="007D4E5F" w:rsidRDefault="007D4E5F" w:rsidP="007D4E5F">
      <w:pPr>
        <w:rPr>
          <w:ins w:id="277" w:author="Sargsyan, Davit [JRDUS]" w:date="2023-07-31T11:55:00Z"/>
        </w:rPr>
      </w:pPr>
      <w:ins w:id="278" w:author="Sargsyan, Davit [JRDUS]" w:date="2023-07-31T11:56:00Z">
        <w:r>
          <w:t>All authors contributed equally to this manuscript.</w:t>
        </w:r>
      </w:ins>
    </w:p>
    <w:p w14:paraId="28F11FD0" w14:textId="77777777" w:rsidR="007D4E5F" w:rsidRPr="0068652B" w:rsidRDefault="007D4E5F" w:rsidP="0068652B">
      <w:pPr>
        <w:rPr>
          <w:rFonts w:ascii="Times New Roman" w:hAnsi="Times New Roman" w:cs="Times New Roman"/>
          <w:sz w:val="24"/>
          <w:szCs w:val="24"/>
        </w:rPr>
      </w:pPr>
    </w:p>
    <w:p w14:paraId="5948AA77" w14:textId="01FE7821" w:rsidR="0064580B" w:rsidRDefault="0064580B" w:rsidP="00A43D9D">
      <w:pPr>
        <w:pStyle w:val="Heading1"/>
      </w:pPr>
      <w:bookmarkStart w:id="279" w:name="_Toc128143908"/>
      <w:bookmarkStart w:id="280" w:name="_Toc141697088"/>
      <w:del w:id="281" w:author="Sargsyan, Davit [JRDUS]" w:date="2023-07-31T11:57:00Z">
        <w:r w:rsidDel="007D4E5F">
          <w:delText xml:space="preserve">5 </w:delText>
        </w:r>
      </w:del>
      <w:ins w:id="282" w:author="Sargsyan, Davit [JRDUS]" w:date="2023-07-31T11:57:00Z">
        <w:r w:rsidR="007D4E5F">
          <w:t>8</w:t>
        </w:r>
        <w:r w:rsidR="007D4E5F">
          <w:t xml:space="preserve"> </w:t>
        </w:r>
      </w:ins>
      <w:r>
        <w:t>Figures and Tables</w:t>
      </w:r>
      <w:bookmarkEnd w:id="279"/>
      <w:bookmarkEnd w:id="280"/>
    </w:p>
    <w:p w14:paraId="36DA82CF" w14:textId="77777777" w:rsidR="00C0022D" w:rsidRDefault="00C0022D" w:rsidP="00C0022D">
      <w:pPr>
        <w:keepNext/>
      </w:pPr>
      <w:r>
        <w:rPr>
          <w:noProof/>
        </w:rPr>
        <w:drawing>
          <wp:inline distT="0" distB="0" distL="0" distR="0" wp14:anchorId="1F36D878" wp14:editId="27D4A9F6">
            <wp:extent cx="5956409" cy="2260272"/>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t="16231" b="16231"/>
                    <a:stretch>
                      <a:fillRect/>
                    </a:stretch>
                  </pic:blipFill>
                  <pic:spPr bwMode="auto">
                    <a:xfrm>
                      <a:off x="0" y="0"/>
                      <a:ext cx="5956409" cy="2260272"/>
                    </a:xfrm>
                    <a:prstGeom prst="rect">
                      <a:avLst/>
                    </a:prstGeom>
                    <a:noFill/>
                    <a:ln>
                      <a:noFill/>
                    </a:ln>
                    <a:extLst>
                      <a:ext uri="{53640926-AAD7-44D8-BBD7-CCE9431645EC}">
                        <a14:shadowObscured xmlns:a14="http://schemas.microsoft.com/office/drawing/2010/main"/>
                      </a:ext>
                    </a:extLst>
                  </pic:spPr>
                </pic:pic>
              </a:graphicData>
            </a:graphic>
          </wp:inline>
        </w:drawing>
      </w:r>
    </w:p>
    <w:p w14:paraId="6111B682" w14:textId="21AD262D" w:rsidR="00541DBD" w:rsidRDefault="00C0022D" w:rsidP="00C0022D">
      <w:pPr>
        <w:pStyle w:val="Caption"/>
      </w:pPr>
      <w:r>
        <w:t xml:space="preserve">Figure </w:t>
      </w:r>
      <w:r w:rsidR="00F24D6B">
        <w:fldChar w:fldCharType="begin"/>
      </w:r>
      <w:r w:rsidR="00F24D6B">
        <w:instrText xml:space="preserve"> SEQ Figure \* ARABIC </w:instrText>
      </w:r>
      <w:r w:rsidR="00F24D6B">
        <w:fldChar w:fldCharType="separate"/>
      </w:r>
      <w:r w:rsidR="00221360">
        <w:rPr>
          <w:noProof/>
        </w:rPr>
        <w:t>1</w:t>
      </w:r>
      <w:r w:rsidR="00F24D6B">
        <w:rPr>
          <w:noProof/>
        </w:rPr>
        <w:fldChar w:fldCharType="end"/>
      </w:r>
      <w:r>
        <w:t xml:space="preserve">: </w:t>
      </w:r>
      <w:r w:rsidR="0067391B" w:rsidRPr="0067391B">
        <w:t>Experimental designs and 16s rRNA metagenomics summary. A. Experimental design. B. Sequence depth. C. OTUs annotated based on reference genome.</w:t>
      </w:r>
    </w:p>
    <w:p w14:paraId="317213E5" w14:textId="77777777" w:rsidR="002A7DB1" w:rsidRDefault="00B97BF2" w:rsidP="002A7DB1">
      <w:pPr>
        <w:keepNext/>
      </w:pPr>
      <w:r>
        <w:rPr>
          <w:noProof/>
        </w:rPr>
        <w:lastRenderedPageBreak/>
        <w:drawing>
          <wp:inline distT="0" distB="0" distL="0" distR="0" wp14:anchorId="6D752A0D" wp14:editId="505ABF12">
            <wp:extent cx="5070187" cy="450683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70187" cy="4506833"/>
                    </a:xfrm>
                    <a:prstGeom prst="rect">
                      <a:avLst/>
                    </a:prstGeom>
                    <a:noFill/>
                    <a:ln>
                      <a:noFill/>
                    </a:ln>
                  </pic:spPr>
                </pic:pic>
              </a:graphicData>
            </a:graphic>
          </wp:inline>
        </w:drawing>
      </w:r>
    </w:p>
    <w:p w14:paraId="391F0192" w14:textId="122CCF3F" w:rsidR="00B97BF2" w:rsidRDefault="005E4DF7" w:rsidP="002A7DB1">
      <w:pPr>
        <w:pStyle w:val="Caption"/>
      </w:pPr>
      <w:ins w:id="283" w:author="Sargsyan, Davit [JRDUS]" w:date="2023-07-31T11:18:00Z">
        <w:r>
          <w:t xml:space="preserve">Supplementary </w:t>
        </w:r>
      </w:ins>
      <w:r w:rsidR="002A7DB1">
        <w:t xml:space="preserve">Figure </w:t>
      </w:r>
      <w:del w:id="284" w:author="Sargsyan, Davit [JRDUS]" w:date="2023-07-31T11:18:00Z">
        <w:r w:rsidR="00CE3A40" w:rsidDel="005E4DF7">
          <w:fldChar w:fldCharType="begin"/>
        </w:r>
        <w:r w:rsidR="00CE3A40" w:rsidDel="005E4DF7">
          <w:delInstrText xml:space="preserve"> SEQ Figure \* ARABIC </w:delInstrText>
        </w:r>
        <w:r w:rsidR="00CE3A40" w:rsidDel="005E4DF7">
          <w:fldChar w:fldCharType="separate"/>
        </w:r>
        <w:r w:rsidR="00221360" w:rsidDel="005E4DF7">
          <w:rPr>
            <w:noProof/>
          </w:rPr>
          <w:delText>2</w:delText>
        </w:r>
        <w:r w:rsidR="00CE3A40" w:rsidDel="005E4DF7">
          <w:rPr>
            <w:noProof/>
          </w:rPr>
          <w:fldChar w:fldCharType="end"/>
        </w:r>
      </w:del>
      <w:ins w:id="285" w:author="Sargsyan, Davit [JRDUS]" w:date="2023-07-31T11:18:00Z">
        <w:r>
          <w:t>1</w:t>
        </w:r>
      </w:ins>
      <w:r w:rsidR="002A7DB1">
        <w:t xml:space="preserve">: </w:t>
      </w:r>
      <w:r w:rsidR="002A7DB1" w:rsidRPr="000166C6">
        <w:t>16S sequencing depth</w:t>
      </w:r>
    </w:p>
    <w:p w14:paraId="75D0779A" w14:textId="77777777" w:rsidR="002A7DB1" w:rsidRDefault="002A7DB1" w:rsidP="002A7DB1">
      <w:pPr>
        <w:keepNext/>
      </w:pPr>
      <w:r>
        <w:rPr>
          <w:noProof/>
        </w:rPr>
        <w:lastRenderedPageBreak/>
        <w:drawing>
          <wp:inline distT="0" distB="0" distL="0" distR="0" wp14:anchorId="6D49AFB2" wp14:editId="47995673">
            <wp:extent cx="4559504" cy="37995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59504" cy="3799587"/>
                    </a:xfrm>
                    <a:prstGeom prst="rect">
                      <a:avLst/>
                    </a:prstGeom>
                    <a:noFill/>
                    <a:ln>
                      <a:noFill/>
                    </a:ln>
                  </pic:spPr>
                </pic:pic>
              </a:graphicData>
            </a:graphic>
          </wp:inline>
        </w:drawing>
      </w:r>
    </w:p>
    <w:p w14:paraId="796CEF0E" w14:textId="1F9D464D" w:rsidR="002A7DB1" w:rsidRDefault="002A7DB1" w:rsidP="002A7DB1">
      <w:pPr>
        <w:pStyle w:val="Caption"/>
      </w:pPr>
      <w:r>
        <w:t xml:space="preserve">Figure </w:t>
      </w:r>
      <w:ins w:id="286" w:author="Sargsyan, Davit [JRDUS]" w:date="2023-07-31T11:19:00Z">
        <w:r w:rsidR="005E4DF7">
          <w:t>2</w:t>
        </w:r>
      </w:ins>
      <w:r w:rsidR="00F24D6B">
        <w:fldChar w:fldCharType="begin"/>
      </w:r>
      <w:r w:rsidR="00F24D6B">
        <w:instrText xml:space="preserve"> SEQ Figure \* ARABIC </w:instrText>
      </w:r>
      <w:r w:rsidR="00F24D6B">
        <w:fldChar w:fldCharType="separate"/>
      </w:r>
      <w:r w:rsidR="00221360">
        <w:rPr>
          <w:noProof/>
        </w:rPr>
        <w:t>3</w:t>
      </w:r>
      <w:r w:rsidR="00F24D6B">
        <w:rPr>
          <w:noProof/>
        </w:rPr>
        <w:fldChar w:fldCharType="end"/>
      </w:r>
      <w:r>
        <w:t>: Shannon's index (Alpha diversity)</w:t>
      </w:r>
    </w:p>
    <w:p w14:paraId="052BA03F" w14:textId="75AF5239" w:rsidR="001308A1" w:rsidRDefault="001308A1" w:rsidP="001308A1"/>
    <w:p w14:paraId="194E2A1B" w14:textId="77777777" w:rsidR="001308A1" w:rsidRDefault="001308A1" w:rsidP="001308A1">
      <w:pPr>
        <w:keepNext/>
      </w:pPr>
      <w:r>
        <w:rPr>
          <w:noProof/>
        </w:rPr>
        <w:drawing>
          <wp:inline distT="0" distB="0" distL="0" distR="0" wp14:anchorId="703B34FE" wp14:editId="15BB8F19">
            <wp:extent cx="6087542"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723" t="20741" r="9321" b="20421"/>
                    <a:stretch/>
                  </pic:blipFill>
                  <pic:spPr bwMode="auto">
                    <a:xfrm>
                      <a:off x="0" y="0"/>
                      <a:ext cx="6112904" cy="2382147"/>
                    </a:xfrm>
                    <a:prstGeom prst="rect">
                      <a:avLst/>
                    </a:prstGeom>
                    <a:noFill/>
                    <a:ln>
                      <a:noFill/>
                    </a:ln>
                    <a:extLst>
                      <a:ext uri="{53640926-AAD7-44D8-BBD7-CCE9431645EC}">
                        <a14:shadowObscured xmlns:a14="http://schemas.microsoft.com/office/drawing/2010/main"/>
                      </a:ext>
                    </a:extLst>
                  </pic:spPr>
                </pic:pic>
              </a:graphicData>
            </a:graphic>
          </wp:inline>
        </w:drawing>
      </w:r>
    </w:p>
    <w:p w14:paraId="61F23D88" w14:textId="64C1AC66" w:rsidR="001308A1" w:rsidRDefault="005E4DF7" w:rsidP="001308A1">
      <w:pPr>
        <w:pStyle w:val="Caption"/>
      </w:pPr>
      <w:ins w:id="287" w:author="Sargsyan, Davit [JRDUS]" w:date="2023-07-31T11:23:00Z">
        <w:r>
          <w:t xml:space="preserve">Supplementary </w:t>
        </w:r>
      </w:ins>
      <w:r w:rsidR="001308A1">
        <w:t xml:space="preserve">Figure </w:t>
      </w:r>
      <w:del w:id="288" w:author="Sargsyan, Davit [JRDUS]" w:date="2023-07-31T11:23:00Z">
        <w:r w:rsidR="00CE3A40" w:rsidDel="005E4DF7">
          <w:fldChar w:fldCharType="begin"/>
        </w:r>
        <w:r w:rsidR="00CE3A40" w:rsidDel="005E4DF7">
          <w:delInstrText xml:space="preserve"> SEQ Figure \* ARABIC </w:delInstrText>
        </w:r>
        <w:r w:rsidR="00CE3A40" w:rsidDel="005E4DF7">
          <w:fldChar w:fldCharType="separate"/>
        </w:r>
        <w:r w:rsidR="00221360" w:rsidDel="005E4DF7">
          <w:rPr>
            <w:noProof/>
          </w:rPr>
          <w:delText>4</w:delText>
        </w:r>
        <w:r w:rsidR="00CE3A40" w:rsidDel="005E4DF7">
          <w:rPr>
            <w:noProof/>
          </w:rPr>
          <w:fldChar w:fldCharType="end"/>
        </w:r>
      </w:del>
      <w:ins w:id="289" w:author="Sargsyan, Davit [JRDUS]" w:date="2023-07-31T11:23:00Z">
        <w:r>
          <w:t>2</w:t>
        </w:r>
      </w:ins>
      <w:r w:rsidR="001308A1">
        <w:t>:</w:t>
      </w:r>
      <w:r w:rsidR="00221360">
        <w:t xml:space="preserve"> </w:t>
      </w:r>
      <w:r w:rsidR="001308A1" w:rsidRPr="001308A1">
        <w:t>Shannon index vs. sequencing depth. (A) original and (B) OTU+1</w:t>
      </w:r>
    </w:p>
    <w:p w14:paraId="026ED371" w14:textId="77777777" w:rsidR="00383D7B" w:rsidRDefault="00383D7B" w:rsidP="00383D7B">
      <w:pPr>
        <w:keepNext/>
      </w:pPr>
      <w:r>
        <w:rPr>
          <w:noProof/>
        </w:rPr>
        <w:lastRenderedPageBreak/>
        <w:drawing>
          <wp:inline distT="0" distB="0" distL="0" distR="0" wp14:anchorId="625BFE05" wp14:editId="09C9D132">
            <wp:extent cx="3692106" cy="307675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4665" cy="3087221"/>
                    </a:xfrm>
                    <a:prstGeom prst="rect">
                      <a:avLst/>
                    </a:prstGeom>
                    <a:noFill/>
                    <a:ln>
                      <a:noFill/>
                    </a:ln>
                  </pic:spPr>
                </pic:pic>
              </a:graphicData>
            </a:graphic>
          </wp:inline>
        </w:drawing>
      </w:r>
    </w:p>
    <w:p w14:paraId="51E1B408" w14:textId="7D9D4D6E" w:rsidR="00383D7B" w:rsidRDefault="00383D7B" w:rsidP="00383D7B">
      <w:pPr>
        <w:pStyle w:val="Caption"/>
      </w:pPr>
      <w:r>
        <w:t xml:space="preserve">Figure </w:t>
      </w:r>
      <w:del w:id="290" w:author="Sargsyan, Davit [JRDUS]" w:date="2023-07-31T11:28:00Z">
        <w:r w:rsidR="00CE3A40" w:rsidDel="00966A72">
          <w:fldChar w:fldCharType="begin"/>
        </w:r>
        <w:r w:rsidR="00CE3A40" w:rsidDel="00966A72">
          <w:delInstrText xml:space="preserve"> SEQ Figure \* ARABIC </w:delInstrText>
        </w:r>
        <w:r w:rsidR="00CE3A40" w:rsidDel="00966A72">
          <w:fldChar w:fldCharType="separate"/>
        </w:r>
        <w:r w:rsidR="00221360" w:rsidDel="00966A72">
          <w:rPr>
            <w:noProof/>
          </w:rPr>
          <w:delText>5</w:delText>
        </w:r>
        <w:r w:rsidR="00CE3A40" w:rsidDel="00966A72">
          <w:rPr>
            <w:noProof/>
          </w:rPr>
          <w:fldChar w:fldCharType="end"/>
        </w:r>
      </w:del>
      <w:ins w:id="291" w:author="Sargsyan, Davit [JRDUS]" w:date="2023-07-31T11:28:00Z">
        <w:r w:rsidR="00966A72">
          <w:t>3</w:t>
        </w:r>
      </w:ins>
      <w:r>
        <w:t xml:space="preserve">: average </w:t>
      </w:r>
      <w:r w:rsidR="008F2319">
        <w:t xml:space="preserve">corrected </w:t>
      </w:r>
      <w:r>
        <w:t xml:space="preserve">Shannon index </w:t>
      </w:r>
      <w:r w:rsidR="008F2319">
        <w:t>(</w:t>
      </w:r>
      <w:r>
        <w:t>OTU+1</w:t>
      </w:r>
      <w:r w:rsidR="008F2319">
        <w:t>)</w:t>
      </w:r>
    </w:p>
    <w:p w14:paraId="19D0047B" w14:textId="77777777" w:rsidR="00B712CB" w:rsidRDefault="00B712CB" w:rsidP="00B712CB">
      <w:pPr>
        <w:keepNext/>
      </w:pPr>
      <w:r>
        <w:rPr>
          <w:noProof/>
        </w:rPr>
        <w:drawing>
          <wp:inline distT="0" distB="0" distL="0" distR="0" wp14:anchorId="5D3BAAB4" wp14:editId="3B7FD728">
            <wp:extent cx="3847381" cy="439701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67623" cy="4420144"/>
                    </a:xfrm>
                    <a:prstGeom prst="rect">
                      <a:avLst/>
                    </a:prstGeom>
                    <a:noFill/>
                    <a:ln>
                      <a:noFill/>
                    </a:ln>
                  </pic:spPr>
                </pic:pic>
              </a:graphicData>
            </a:graphic>
          </wp:inline>
        </w:drawing>
      </w:r>
    </w:p>
    <w:p w14:paraId="31753BEF" w14:textId="4A20A044" w:rsidR="00B712CB" w:rsidRPr="00B712CB" w:rsidRDefault="00966A72" w:rsidP="00B712CB">
      <w:pPr>
        <w:pStyle w:val="Caption"/>
      </w:pPr>
      <w:ins w:id="292" w:author="Sargsyan, Davit [JRDUS]" w:date="2023-07-31T11:31:00Z">
        <w:r>
          <w:t xml:space="preserve">Supplementary </w:t>
        </w:r>
      </w:ins>
      <w:r w:rsidR="00B712CB">
        <w:t xml:space="preserve">Figure </w:t>
      </w:r>
      <w:del w:id="293" w:author="Sargsyan, Davit [JRDUS]" w:date="2023-07-31T11:31:00Z">
        <w:r w:rsidR="00CE3A40" w:rsidDel="00966A72">
          <w:fldChar w:fldCharType="begin"/>
        </w:r>
        <w:r w:rsidR="00CE3A40" w:rsidDel="00966A72">
          <w:delInstrText xml:space="preserve"> SEQ Figure \* ARABIC </w:delInstrText>
        </w:r>
        <w:r w:rsidR="00CE3A40" w:rsidDel="00966A72">
          <w:fldChar w:fldCharType="separate"/>
        </w:r>
        <w:r w:rsidR="00221360" w:rsidDel="00966A72">
          <w:rPr>
            <w:noProof/>
          </w:rPr>
          <w:delText>6</w:delText>
        </w:r>
        <w:r w:rsidR="00CE3A40" w:rsidDel="00966A72">
          <w:rPr>
            <w:noProof/>
          </w:rPr>
          <w:fldChar w:fldCharType="end"/>
        </w:r>
      </w:del>
      <w:ins w:id="294" w:author="Sargsyan, Davit [JRDUS]" w:date="2023-07-31T11:31:00Z">
        <w:r>
          <w:t>3</w:t>
        </w:r>
      </w:ins>
      <w:r w:rsidR="00B712CB">
        <w:t xml:space="preserve">: logit relative abundance of </w:t>
      </w:r>
      <w:r w:rsidR="004E36C6">
        <w:t>P</w:t>
      </w:r>
      <w:r w:rsidR="00B712CB">
        <w:t>hylum vs. sequencing depth</w:t>
      </w:r>
    </w:p>
    <w:p w14:paraId="33CC8DA9" w14:textId="77777777" w:rsidR="00FF0834" w:rsidRDefault="00FF0834" w:rsidP="00FF0834">
      <w:pPr>
        <w:keepNext/>
      </w:pPr>
      <w:r>
        <w:rPr>
          <w:noProof/>
        </w:rPr>
        <w:lastRenderedPageBreak/>
        <w:drawing>
          <wp:inline distT="0" distB="0" distL="0" distR="0" wp14:anchorId="163540AA" wp14:editId="475479E2">
            <wp:extent cx="4288560" cy="37524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295555" cy="3758611"/>
                    </a:xfrm>
                    <a:prstGeom prst="rect">
                      <a:avLst/>
                    </a:prstGeom>
                    <a:noFill/>
                    <a:ln>
                      <a:noFill/>
                    </a:ln>
                  </pic:spPr>
                </pic:pic>
              </a:graphicData>
            </a:graphic>
          </wp:inline>
        </w:drawing>
      </w:r>
    </w:p>
    <w:p w14:paraId="44E9A602" w14:textId="7803D03D" w:rsidR="00FF0834" w:rsidRDefault="00FF0834" w:rsidP="00FF0834">
      <w:pPr>
        <w:pStyle w:val="Caption"/>
      </w:pPr>
      <w:r>
        <w:t xml:space="preserve">Figure </w:t>
      </w:r>
      <w:del w:id="295" w:author="Sargsyan, Davit [JRDUS]" w:date="2023-07-31T11:33:00Z">
        <w:r w:rsidR="00CE3A40" w:rsidDel="00966A72">
          <w:fldChar w:fldCharType="begin"/>
        </w:r>
        <w:r w:rsidR="00CE3A40" w:rsidDel="00966A72">
          <w:delInstrText xml:space="preserve"> SEQ Figure \* ARABIC </w:delInstrText>
        </w:r>
        <w:r w:rsidR="00CE3A40" w:rsidDel="00966A72">
          <w:fldChar w:fldCharType="separate"/>
        </w:r>
        <w:r w:rsidR="00221360" w:rsidDel="00966A72">
          <w:rPr>
            <w:noProof/>
          </w:rPr>
          <w:delText>7</w:delText>
        </w:r>
        <w:r w:rsidR="00CE3A40" w:rsidDel="00966A72">
          <w:rPr>
            <w:noProof/>
          </w:rPr>
          <w:fldChar w:fldCharType="end"/>
        </w:r>
      </w:del>
      <w:ins w:id="296" w:author="Sargsyan, Davit [JRDUS]" w:date="2023-07-31T11:33:00Z">
        <w:r w:rsidR="00966A72">
          <w:t>4</w:t>
        </w:r>
      </w:ins>
      <w:r>
        <w:t>:</w:t>
      </w:r>
      <w:r w:rsidR="00221360">
        <w:t xml:space="preserve"> </w:t>
      </w:r>
      <w:r>
        <w:t xml:space="preserve"> biplot of logit relative abundance</w:t>
      </w:r>
      <w:r w:rsidR="004E36C6">
        <w:t xml:space="preserve"> of Phylum</w:t>
      </w:r>
    </w:p>
    <w:p w14:paraId="065E30C9" w14:textId="77777777" w:rsidR="00BB38D0" w:rsidRDefault="00BB38D0" w:rsidP="00BB38D0">
      <w:pPr>
        <w:keepNext/>
      </w:pPr>
      <w:r>
        <w:rPr>
          <w:noProof/>
        </w:rPr>
        <w:drawing>
          <wp:inline distT="0" distB="0" distL="0" distR="0" wp14:anchorId="2D1B16F0" wp14:editId="40F821A2">
            <wp:extent cx="4114800" cy="36013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9069" cy="3605065"/>
                    </a:xfrm>
                    <a:prstGeom prst="rect">
                      <a:avLst/>
                    </a:prstGeom>
                    <a:noFill/>
                    <a:ln>
                      <a:noFill/>
                    </a:ln>
                  </pic:spPr>
                </pic:pic>
              </a:graphicData>
            </a:graphic>
          </wp:inline>
        </w:drawing>
      </w:r>
    </w:p>
    <w:p w14:paraId="2C289E3A" w14:textId="558D5B3E" w:rsidR="00BB38D0" w:rsidRPr="00BB38D0" w:rsidRDefault="00BB38D0" w:rsidP="00BB38D0">
      <w:pPr>
        <w:pStyle w:val="Caption"/>
      </w:pPr>
      <w:r>
        <w:t xml:space="preserve">Figure </w:t>
      </w:r>
      <w:del w:id="297" w:author="Sargsyan, Davit [JRDUS]" w:date="2023-07-31T11:33:00Z">
        <w:r w:rsidR="00CE3A40" w:rsidDel="00966A72">
          <w:fldChar w:fldCharType="begin"/>
        </w:r>
        <w:r w:rsidR="00CE3A40" w:rsidDel="00966A72">
          <w:delInstrText xml:space="preserve"> SEQ Figure \* ARABIC </w:delInstrText>
        </w:r>
        <w:r w:rsidR="00CE3A40" w:rsidDel="00966A72">
          <w:fldChar w:fldCharType="separate"/>
        </w:r>
        <w:r w:rsidR="00221360" w:rsidDel="00966A72">
          <w:rPr>
            <w:noProof/>
          </w:rPr>
          <w:delText>8</w:delText>
        </w:r>
        <w:r w:rsidR="00CE3A40" w:rsidDel="00966A72">
          <w:rPr>
            <w:noProof/>
          </w:rPr>
          <w:fldChar w:fldCharType="end"/>
        </w:r>
      </w:del>
      <w:ins w:id="298" w:author="Sargsyan, Davit [JRDUS]" w:date="2023-07-31T11:33:00Z">
        <w:r w:rsidR="00966A72">
          <w:t>5</w:t>
        </w:r>
      </w:ins>
      <w:r>
        <w:t>:</w:t>
      </w:r>
      <w:r w:rsidR="00221360">
        <w:t xml:space="preserve"> </w:t>
      </w:r>
      <w:r w:rsidRPr="00E438A8">
        <w:t xml:space="preserve"> biplot of logit relative abundance of Phylum</w:t>
      </w:r>
      <w:r>
        <w:t xml:space="preserve"> Sep19 experiment only</w:t>
      </w:r>
    </w:p>
    <w:p w14:paraId="0131CE51" w14:textId="77777777" w:rsidR="00AD153D" w:rsidRDefault="00AD153D" w:rsidP="00AD153D">
      <w:pPr>
        <w:keepNext/>
      </w:pPr>
      <w:r>
        <w:rPr>
          <w:noProof/>
        </w:rPr>
        <w:lastRenderedPageBreak/>
        <w:drawing>
          <wp:inline distT="0" distB="0" distL="0" distR="0" wp14:anchorId="778EFB1F" wp14:editId="1C7C4D2B">
            <wp:extent cx="4376221" cy="383012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0556" cy="3842674"/>
                    </a:xfrm>
                    <a:prstGeom prst="rect">
                      <a:avLst/>
                    </a:prstGeom>
                    <a:noFill/>
                    <a:ln>
                      <a:noFill/>
                    </a:ln>
                  </pic:spPr>
                </pic:pic>
              </a:graphicData>
            </a:graphic>
          </wp:inline>
        </w:drawing>
      </w:r>
    </w:p>
    <w:p w14:paraId="2F1A9F09" w14:textId="6515939F" w:rsidR="00AD153D" w:rsidRDefault="00AD153D" w:rsidP="00AD153D">
      <w:pPr>
        <w:pStyle w:val="Caption"/>
      </w:pPr>
      <w:r>
        <w:t xml:space="preserve">Figure </w:t>
      </w:r>
      <w:del w:id="299" w:author="Sargsyan, Davit [JRDUS]" w:date="2023-07-31T11:36:00Z">
        <w:r w:rsidR="00CE3A40" w:rsidDel="00966A72">
          <w:fldChar w:fldCharType="begin"/>
        </w:r>
        <w:r w:rsidR="00CE3A40" w:rsidDel="00966A72">
          <w:delInstrText xml:space="preserve"> SEQ Figure \* ARABIC </w:delInstrText>
        </w:r>
        <w:r w:rsidR="00CE3A40" w:rsidDel="00966A72">
          <w:fldChar w:fldCharType="separate"/>
        </w:r>
        <w:r w:rsidR="00221360" w:rsidDel="00966A72">
          <w:rPr>
            <w:noProof/>
          </w:rPr>
          <w:delText>9</w:delText>
        </w:r>
        <w:r w:rsidR="00CE3A40" w:rsidDel="00966A72">
          <w:rPr>
            <w:noProof/>
          </w:rPr>
          <w:fldChar w:fldCharType="end"/>
        </w:r>
      </w:del>
      <w:ins w:id="300" w:author="Sargsyan, Davit [JRDUS]" w:date="2023-07-31T11:36:00Z">
        <w:r w:rsidR="00966A72">
          <w:t>6</w:t>
        </w:r>
      </w:ins>
      <w:r>
        <w:t xml:space="preserve">: </w:t>
      </w:r>
      <w:r w:rsidRPr="007655EC">
        <w:t>biplot of logit relative abundance</w:t>
      </w:r>
      <w:r w:rsidR="004E36C6">
        <w:t xml:space="preserve"> </w:t>
      </w:r>
      <w:r w:rsidR="004E36C6" w:rsidRPr="007655EC">
        <w:t xml:space="preserve">of </w:t>
      </w:r>
      <w:r w:rsidR="004E36C6">
        <w:t>Classes</w:t>
      </w:r>
    </w:p>
    <w:p w14:paraId="081B8AE0" w14:textId="77777777" w:rsidR="001B3AF9" w:rsidRDefault="001B3AF9" w:rsidP="001B3AF9">
      <w:pPr>
        <w:keepNext/>
      </w:pPr>
      <w:r>
        <w:rPr>
          <w:noProof/>
        </w:rPr>
        <w:drawing>
          <wp:inline distT="0" distB="0" distL="0" distR="0" wp14:anchorId="41E9136D" wp14:editId="4B64E387">
            <wp:extent cx="4238233" cy="3709358"/>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0495" cy="3720090"/>
                    </a:xfrm>
                    <a:prstGeom prst="rect">
                      <a:avLst/>
                    </a:prstGeom>
                    <a:noFill/>
                    <a:ln>
                      <a:noFill/>
                    </a:ln>
                  </pic:spPr>
                </pic:pic>
              </a:graphicData>
            </a:graphic>
          </wp:inline>
        </w:drawing>
      </w:r>
    </w:p>
    <w:p w14:paraId="16254F44" w14:textId="46ADABAF" w:rsidR="001B3AF9" w:rsidRPr="001B3AF9" w:rsidRDefault="001B3AF9" w:rsidP="001B3AF9">
      <w:pPr>
        <w:pStyle w:val="Caption"/>
      </w:pPr>
      <w:r>
        <w:t xml:space="preserve">Figure </w:t>
      </w:r>
      <w:del w:id="301" w:author="Sargsyan, Davit [JRDUS]" w:date="2023-07-31T11:36:00Z">
        <w:r w:rsidR="00CE3A40" w:rsidDel="00966A72">
          <w:fldChar w:fldCharType="begin"/>
        </w:r>
        <w:r w:rsidR="00CE3A40" w:rsidDel="00966A72">
          <w:delInstrText xml:space="preserve"> SEQ Figure \* ARABIC </w:delInstrText>
        </w:r>
        <w:r w:rsidR="00CE3A40" w:rsidDel="00966A72">
          <w:fldChar w:fldCharType="separate"/>
        </w:r>
        <w:r w:rsidR="00221360" w:rsidDel="00966A72">
          <w:rPr>
            <w:noProof/>
          </w:rPr>
          <w:delText>10</w:delText>
        </w:r>
        <w:r w:rsidR="00CE3A40" w:rsidDel="00966A72">
          <w:rPr>
            <w:noProof/>
          </w:rPr>
          <w:fldChar w:fldCharType="end"/>
        </w:r>
      </w:del>
      <w:ins w:id="302" w:author="Sargsyan, Davit [JRDUS]" w:date="2023-07-31T11:36:00Z">
        <w:r w:rsidR="00966A72">
          <w:fldChar w:fldCharType="begin"/>
        </w:r>
        <w:r w:rsidR="00966A72">
          <w:instrText xml:space="preserve"> SEQ Figure \* ARABIC </w:instrText>
        </w:r>
        <w:r w:rsidR="00966A72">
          <w:fldChar w:fldCharType="separate"/>
        </w:r>
        <w:r w:rsidR="00966A72">
          <w:rPr>
            <w:noProof/>
          </w:rPr>
          <w:t>7</w:t>
        </w:r>
        <w:r w:rsidR="00966A72">
          <w:rPr>
            <w:noProof/>
          </w:rPr>
          <w:fldChar w:fldCharType="end"/>
        </w:r>
      </w:ins>
      <w:r>
        <w:t>:</w:t>
      </w:r>
      <w:r w:rsidRPr="001B3AF9">
        <w:rPr>
          <w:rFonts w:ascii="Calibri" w:eastAsia="Calibri" w:hAnsi="Calibri" w:cs="Times New Roman"/>
          <w:color w:val="000000" w:themeColor="text1"/>
          <w:kern w:val="24"/>
          <w:sz w:val="24"/>
          <w:szCs w:val="24"/>
        </w:rPr>
        <w:t xml:space="preserve"> </w:t>
      </w:r>
      <w:r w:rsidRPr="001B3AF9">
        <w:t>biplot of logit relative abundance of Classes in Sep19 experiment only</w:t>
      </w:r>
    </w:p>
    <w:p w14:paraId="45734309" w14:textId="77777777" w:rsidR="00685A26" w:rsidRDefault="00685A26" w:rsidP="002A7DB1"/>
    <w:p w14:paraId="22BD69F7" w14:textId="77777777" w:rsidR="00685A26" w:rsidRDefault="00685A26" w:rsidP="00685A26">
      <w:pPr>
        <w:keepNext/>
      </w:pPr>
      <w:r>
        <w:rPr>
          <w:noProof/>
        </w:rPr>
        <w:drawing>
          <wp:inline distT="0" distB="0" distL="0" distR="0" wp14:anchorId="101406EA" wp14:editId="76BF7441">
            <wp:extent cx="4477109" cy="373092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492986" cy="3744155"/>
                    </a:xfrm>
                    <a:prstGeom prst="rect">
                      <a:avLst/>
                    </a:prstGeom>
                    <a:noFill/>
                    <a:ln>
                      <a:noFill/>
                    </a:ln>
                  </pic:spPr>
                </pic:pic>
              </a:graphicData>
            </a:graphic>
          </wp:inline>
        </w:drawing>
      </w:r>
    </w:p>
    <w:p w14:paraId="63A3E60B" w14:textId="75AFFC2E" w:rsidR="002A7DB1" w:rsidRDefault="00685A26" w:rsidP="00685A26">
      <w:pPr>
        <w:pStyle w:val="Caption"/>
      </w:pPr>
      <w:r>
        <w:t xml:space="preserve">Figure </w:t>
      </w:r>
      <w:r w:rsidR="00F24D6B">
        <w:fldChar w:fldCharType="begin"/>
      </w:r>
      <w:r w:rsidR="00F24D6B">
        <w:instrText xml:space="preserve"> SEQ Figure \* ARABIC </w:instrText>
      </w:r>
      <w:r w:rsidR="00F24D6B">
        <w:fldChar w:fldCharType="separate"/>
      </w:r>
      <w:ins w:id="303" w:author="Sargsyan, Davit [JRDUS]" w:date="2023-07-31T11:40:00Z">
        <w:r w:rsidR="009068C3">
          <w:rPr>
            <w:noProof/>
          </w:rPr>
          <w:t>8</w:t>
        </w:r>
      </w:ins>
      <w:del w:id="304" w:author="Sargsyan, Davit [JRDUS]" w:date="2023-07-31T11:40:00Z">
        <w:r w:rsidR="00221360" w:rsidDel="009068C3">
          <w:rPr>
            <w:noProof/>
          </w:rPr>
          <w:delText>11</w:delText>
        </w:r>
      </w:del>
      <w:r w:rsidR="00F24D6B">
        <w:rPr>
          <w:noProof/>
        </w:rPr>
        <w:fldChar w:fldCharType="end"/>
      </w:r>
      <w:r>
        <w:t xml:space="preserve">: </w:t>
      </w:r>
      <w:r w:rsidR="00221360">
        <w:t>l</w:t>
      </w:r>
      <w:r>
        <w:t xml:space="preserve">og2 of </w:t>
      </w:r>
      <w:r w:rsidR="00D87A29">
        <w:t>Firmicutes</w:t>
      </w:r>
      <w:r>
        <w:t xml:space="preserve">/Bacteroidetes ratios by experiment, </w:t>
      </w:r>
      <w:proofErr w:type="gramStart"/>
      <w:r>
        <w:t>genotype</w:t>
      </w:r>
      <w:proofErr w:type="gramEnd"/>
      <w:r>
        <w:t xml:space="preserve"> and diet over time</w:t>
      </w:r>
    </w:p>
    <w:p w14:paraId="78384347" w14:textId="77777777" w:rsidR="00A5572F" w:rsidRDefault="00A5572F" w:rsidP="00A5572F">
      <w:pPr>
        <w:keepNext/>
      </w:pPr>
      <w:r>
        <w:rPr>
          <w:noProof/>
        </w:rPr>
        <w:drawing>
          <wp:inline distT="0" distB="0" distL="0" distR="0" wp14:anchorId="5013F3D2" wp14:editId="549DC35F">
            <wp:extent cx="4856672" cy="3237781"/>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7299" cy="3244866"/>
                    </a:xfrm>
                    <a:prstGeom prst="rect">
                      <a:avLst/>
                    </a:prstGeom>
                    <a:noFill/>
                    <a:ln>
                      <a:noFill/>
                    </a:ln>
                  </pic:spPr>
                </pic:pic>
              </a:graphicData>
            </a:graphic>
          </wp:inline>
        </w:drawing>
      </w:r>
    </w:p>
    <w:p w14:paraId="08019EB9" w14:textId="64E64931" w:rsidR="00A5572F" w:rsidRDefault="00A5572F" w:rsidP="00A5572F">
      <w:pPr>
        <w:pStyle w:val="Caption"/>
      </w:pPr>
      <w:r>
        <w:t>Figure</w:t>
      </w:r>
      <w:del w:id="305" w:author="Sargsyan, Davit [JRDUS]" w:date="2023-07-31T11:40:00Z">
        <w:r w:rsidDel="009068C3">
          <w:delText xml:space="preserve"> </w:delText>
        </w:r>
      </w:del>
      <w:ins w:id="306" w:author="Sargsyan, Davit [JRDUS]" w:date="2023-07-31T11:40:00Z">
        <w:r w:rsidR="009068C3">
          <w:t>9</w:t>
        </w:r>
      </w:ins>
      <w:del w:id="307" w:author="Sargsyan, Davit [JRDUS]" w:date="2023-07-31T11:40:00Z">
        <w:r w:rsidR="00CE3A40" w:rsidDel="009068C3">
          <w:fldChar w:fldCharType="begin"/>
        </w:r>
        <w:r w:rsidR="00CE3A40" w:rsidDel="009068C3">
          <w:delInstrText xml:space="preserve"> SEQ Figure \* ARABIC </w:delInstrText>
        </w:r>
        <w:r w:rsidR="00CE3A40" w:rsidDel="009068C3">
          <w:fldChar w:fldCharType="separate"/>
        </w:r>
        <w:r w:rsidR="00221360" w:rsidDel="009068C3">
          <w:rPr>
            <w:noProof/>
          </w:rPr>
          <w:delText>12</w:delText>
        </w:r>
        <w:r w:rsidR="00CE3A40" w:rsidDel="009068C3">
          <w:rPr>
            <w:noProof/>
          </w:rPr>
          <w:fldChar w:fldCharType="end"/>
        </w:r>
      </w:del>
      <w:r>
        <w:t>: means of log2 F/B ratios by genotype and diet over time. The bars represent standard errors of log2(F/B) ratios.</w:t>
      </w:r>
    </w:p>
    <w:p w14:paraId="154F789E" w14:textId="77777777" w:rsidR="00937FF5" w:rsidRDefault="00937FF5" w:rsidP="00937FF5">
      <w:pPr>
        <w:keepNext/>
      </w:pPr>
      <w:r>
        <w:rPr>
          <w:noProof/>
        </w:rPr>
        <w:lastRenderedPageBreak/>
        <w:drawing>
          <wp:inline distT="0" distB="0" distL="0" distR="0" wp14:anchorId="017866BB" wp14:editId="013D8492">
            <wp:extent cx="5651224" cy="3950898"/>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2400" cy="3958711"/>
                    </a:xfrm>
                    <a:prstGeom prst="rect">
                      <a:avLst/>
                    </a:prstGeom>
                    <a:noFill/>
                    <a:ln>
                      <a:noFill/>
                    </a:ln>
                  </pic:spPr>
                </pic:pic>
              </a:graphicData>
            </a:graphic>
          </wp:inline>
        </w:drawing>
      </w:r>
    </w:p>
    <w:p w14:paraId="2184951D" w14:textId="4614A985" w:rsidR="00937FF5" w:rsidRDefault="00937FF5" w:rsidP="00937FF5">
      <w:pPr>
        <w:pStyle w:val="Caption"/>
      </w:pPr>
      <w:r>
        <w:t xml:space="preserve">Figure </w:t>
      </w:r>
      <w:del w:id="308" w:author="Sargsyan, Davit [JRDUS]" w:date="2023-07-31T11:45:00Z">
        <w:r w:rsidR="00CE3A40" w:rsidDel="009068C3">
          <w:fldChar w:fldCharType="begin"/>
        </w:r>
        <w:r w:rsidR="00CE3A40" w:rsidDel="009068C3">
          <w:delInstrText xml:space="preserve"> SEQ Figure \* ARABIC </w:delInstrText>
        </w:r>
        <w:r w:rsidR="00CE3A40" w:rsidDel="009068C3">
          <w:fldChar w:fldCharType="separate"/>
        </w:r>
        <w:r w:rsidR="00221360" w:rsidDel="009068C3">
          <w:rPr>
            <w:noProof/>
          </w:rPr>
          <w:delText>13</w:delText>
        </w:r>
        <w:r w:rsidR="00CE3A40" w:rsidDel="009068C3">
          <w:rPr>
            <w:noProof/>
          </w:rPr>
          <w:fldChar w:fldCharType="end"/>
        </w:r>
      </w:del>
      <w:ins w:id="309" w:author="Sargsyan, Davit [JRDUS]" w:date="2023-07-31T11:45:00Z">
        <w:r w:rsidR="009068C3">
          <w:fldChar w:fldCharType="begin"/>
        </w:r>
        <w:r w:rsidR="009068C3">
          <w:instrText xml:space="preserve"> SEQ Figure \* ARABIC </w:instrText>
        </w:r>
        <w:r w:rsidR="009068C3">
          <w:fldChar w:fldCharType="separate"/>
        </w:r>
        <w:r w:rsidR="009068C3">
          <w:rPr>
            <w:noProof/>
          </w:rPr>
          <w:t>10</w:t>
        </w:r>
        <w:r w:rsidR="009068C3">
          <w:rPr>
            <w:noProof/>
          </w:rPr>
          <w:fldChar w:fldCharType="end"/>
        </w:r>
      </w:ins>
      <w:r>
        <w:t>:</w:t>
      </w:r>
      <w:r w:rsidR="00221360">
        <w:t xml:space="preserve"> </w:t>
      </w:r>
      <w:r w:rsidRPr="001501CA">
        <w:t>Linear discriminant analysis Effect Size (</w:t>
      </w:r>
      <w:proofErr w:type="spellStart"/>
      <w:r w:rsidRPr="001501CA">
        <w:t>LEfSe</w:t>
      </w:r>
      <w:proofErr w:type="spellEnd"/>
      <w:r w:rsidRPr="001501CA">
        <w:t>) analysis of aging effect.</w:t>
      </w:r>
    </w:p>
    <w:p w14:paraId="0D53A802" w14:textId="77777777" w:rsidR="00DD719A" w:rsidRDefault="00DD719A" w:rsidP="00DD719A">
      <w:pPr>
        <w:keepNext/>
      </w:pPr>
      <w:r>
        <w:rPr>
          <w:noProof/>
        </w:rPr>
        <w:drawing>
          <wp:inline distT="0" distB="0" distL="0" distR="0" wp14:anchorId="1BF76073" wp14:editId="7B3483BA">
            <wp:extent cx="5943600" cy="3381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71C05578" w14:textId="17775629" w:rsidR="00937FF5" w:rsidRDefault="00DD719A" w:rsidP="00DD719A">
      <w:pPr>
        <w:pStyle w:val="Caption"/>
      </w:pPr>
      <w:r>
        <w:t xml:space="preserve">Figure </w:t>
      </w:r>
      <w:del w:id="310" w:author="Sargsyan, Davit [JRDUS]" w:date="2023-07-31T11:45:00Z">
        <w:r w:rsidR="00CE3A40" w:rsidDel="009068C3">
          <w:fldChar w:fldCharType="begin"/>
        </w:r>
        <w:r w:rsidR="00CE3A40" w:rsidDel="009068C3">
          <w:delInstrText xml:space="preserve"> SEQ Figure \* ARABIC </w:delInstrText>
        </w:r>
        <w:r w:rsidR="00CE3A40" w:rsidDel="009068C3">
          <w:fldChar w:fldCharType="separate"/>
        </w:r>
        <w:r w:rsidR="00221360" w:rsidDel="009068C3">
          <w:rPr>
            <w:noProof/>
          </w:rPr>
          <w:delText>14</w:delText>
        </w:r>
        <w:r w:rsidR="00CE3A40" w:rsidDel="009068C3">
          <w:rPr>
            <w:noProof/>
          </w:rPr>
          <w:fldChar w:fldCharType="end"/>
        </w:r>
      </w:del>
      <w:ins w:id="311" w:author="Sargsyan, Davit [JRDUS]" w:date="2023-07-31T11:45:00Z">
        <w:r w:rsidR="009068C3">
          <w:t>11</w:t>
        </w:r>
      </w:ins>
      <w:r>
        <w:t xml:space="preserve">: </w:t>
      </w:r>
      <w:r w:rsidRPr="003D5362">
        <w:t>Linear discriminant analysis Effect Size (</w:t>
      </w:r>
      <w:proofErr w:type="spellStart"/>
      <w:r w:rsidRPr="003D5362">
        <w:t>LEfSe</w:t>
      </w:r>
      <w:proofErr w:type="spellEnd"/>
      <w:r w:rsidRPr="003D5362">
        <w:t>) analysis of diet effect.</w:t>
      </w:r>
    </w:p>
    <w:p w14:paraId="28C776A8" w14:textId="77777777" w:rsidR="00AC7BFA" w:rsidRDefault="00AC7BFA" w:rsidP="00AC7BFA">
      <w:pPr>
        <w:keepNext/>
      </w:pPr>
      <w:r>
        <w:rPr>
          <w:noProof/>
        </w:rPr>
        <w:lastRenderedPageBreak/>
        <w:drawing>
          <wp:inline distT="0" distB="0" distL="0" distR="0" wp14:anchorId="126DD973" wp14:editId="7BA18CFC">
            <wp:extent cx="5933808" cy="26564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753" b="12656"/>
                    <a:stretch/>
                  </pic:blipFill>
                  <pic:spPr bwMode="auto">
                    <a:xfrm>
                      <a:off x="0" y="0"/>
                      <a:ext cx="5934710" cy="2656897"/>
                    </a:xfrm>
                    <a:prstGeom prst="rect">
                      <a:avLst/>
                    </a:prstGeom>
                    <a:noFill/>
                    <a:ln>
                      <a:noFill/>
                    </a:ln>
                    <a:extLst>
                      <a:ext uri="{53640926-AAD7-44D8-BBD7-CCE9431645EC}">
                        <a14:shadowObscured xmlns:a14="http://schemas.microsoft.com/office/drawing/2010/main"/>
                      </a:ext>
                    </a:extLst>
                  </pic:spPr>
                </pic:pic>
              </a:graphicData>
            </a:graphic>
          </wp:inline>
        </w:drawing>
      </w:r>
    </w:p>
    <w:p w14:paraId="69D7A8E4" w14:textId="6332F58F" w:rsidR="00AC7BFA" w:rsidRDefault="00AC7BFA" w:rsidP="00AC7BFA">
      <w:pPr>
        <w:pStyle w:val="Caption"/>
      </w:pPr>
      <w:r>
        <w:t xml:space="preserve">Figure </w:t>
      </w:r>
      <w:del w:id="312" w:author="Sargsyan, Davit [JRDUS]" w:date="2023-07-31T11:45:00Z">
        <w:r w:rsidR="00CE3A40" w:rsidDel="009068C3">
          <w:fldChar w:fldCharType="begin"/>
        </w:r>
        <w:r w:rsidR="00CE3A40" w:rsidDel="009068C3">
          <w:delInstrText xml:space="preserve"> SEQ Figure \* ARABIC </w:delInstrText>
        </w:r>
        <w:r w:rsidR="00CE3A40" w:rsidDel="009068C3">
          <w:fldChar w:fldCharType="separate"/>
        </w:r>
        <w:r w:rsidR="00221360" w:rsidDel="009068C3">
          <w:rPr>
            <w:noProof/>
          </w:rPr>
          <w:delText>15</w:delText>
        </w:r>
        <w:r w:rsidR="00CE3A40" w:rsidDel="009068C3">
          <w:rPr>
            <w:noProof/>
          </w:rPr>
          <w:fldChar w:fldCharType="end"/>
        </w:r>
      </w:del>
      <w:ins w:id="313" w:author="Sargsyan, Davit [JRDUS]" w:date="2023-07-31T11:45:00Z">
        <w:r w:rsidR="009068C3">
          <w:fldChar w:fldCharType="begin"/>
        </w:r>
        <w:r w:rsidR="009068C3">
          <w:instrText xml:space="preserve"> SEQ Figure \* ARABIC </w:instrText>
        </w:r>
        <w:r w:rsidR="009068C3">
          <w:fldChar w:fldCharType="separate"/>
        </w:r>
        <w:r w:rsidR="009068C3">
          <w:rPr>
            <w:noProof/>
          </w:rPr>
          <w:t>12</w:t>
        </w:r>
        <w:r w:rsidR="009068C3">
          <w:rPr>
            <w:noProof/>
          </w:rPr>
          <w:fldChar w:fldCharType="end"/>
        </w:r>
      </w:ins>
      <w:r>
        <w:t xml:space="preserve">: </w:t>
      </w:r>
      <w:r w:rsidRPr="00440390">
        <w:t>biplots of amino acids by diet and bile acids by genotype.</w:t>
      </w:r>
    </w:p>
    <w:p w14:paraId="470E054E" w14:textId="77777777" w:rsidR="00BB7BFA" w:rsidRDefault="00BB7BFA" w:rsidP="00BB7BFA">
      <w:pPr>
        <w:keepNext/>
      </w:pPr>
      <w:r w:rsidRPr="00BB7BFA">
        <w:rPr>
          <w:noProof/>
        </w:rPr>
        <w:drawing>
          <wp:inline distT="0" distB="0" distL="0" distR="0" wp14:anchorId="22556D9C" wp14:editId="2870BA66">
            <wp:extent cx="5943600" cy="2178050"/>
            <wp:effectExtent l="0" t="0" r="0" b="0"/>
            <wp:docPr id="54" name="Picture 1">
              <a:extLst xmlns:a="http://schemas.openxmlformats.org/drawingml/2006/main">
                <a:ext uri="{FF2B5EF4-FFF2-40B4-BE49-F238E27FC236}">
                  <a16:creationId xmlns:a16="http://schemas.microsoft.com/office/drawing/2014/main" id="{9CF69AB0-77C5-407E-BA8D-99ACCD9AAF7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CF69AB0-77C5-407E-BA8D-99ACCD9AAF74}"/>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2ECE7B4F" w14:textId="23DA23F1" w:rsidR="00BB7BFA" w:rsidRDefault="00BB7BFA" w:rsidP="00BB7BFA">
      <w:pPr>
        <w:pStyle w:val="Caption"/>
      </w:pPr>
      <w:r>
        <w:t xml:space="preserve">Figure </w:t>
      </w:r>
      <w:del w:id="314" w:author="Sargsyan, Davit [JRDUS]" w:date="2023-07-31T11:45:00Z">
        <w:r w:rsidR="00CE3A40" w:rsidDel="009068C3">
          <w:fldChar w:fldCharType="begin"/>
        </w:r>
        <w:r w:rsidR="00CE3A40" w:rsidDel="009068C3">
          <w:delInstrText xml:space="preserve"> SEQ Figure \* ARABIC </w:delInstrText>
        </w:r>
        <w:r w:rsidR="00CE3A40" w:rsidDel="009068C3">
          <w:fldChar w:fldCharType="separate"/>
        </w:r>
        <w:r w:rsidR="00221360" w:rsidDel="009068C3">
          <w:rPr>
            <w:noProof/>
          </w:rPr>
          <w:delText>16</w:delText>
        </w:r>
        <w:r w:rsidR="00CE3A40" w:rsidDel="009068C3">
          <w:rPr>
            <w:noProof/>
          </w:rPr>
          <w:fldChar w:fldCharType="end"/>
        </w:r>
      </w:del>
      <w:ins w:id="315" w:author="Sargsyan, Davit [JRDUS]" w:date="2023-07-31T11:45:00Z">
        <w:r w:rsidR="009068C3">
          <w:fldChar w:fldCharType="begin"/>
        </w:r>
        <w:r w:rsidR="009068C3">
          <w:instrText xml:space="preserve"> SEQ Figure \* ARABIC </w:instrText>
        </w:r>
        <w:r w:rsidR="009068C3">
          <w:fldChar w:fldCharType="separate"/>
        </w:r>
        <w:r w:rsidR="009068C3">
          <w:rPr>
            <w:noProof/>
          </w:rPr>
          <w:t>13</w:t>
        </w:r>
        <w:r w:rsidR="009068C3">
          <w:rPr>
            <w:noProof/>
          </w:rPr>
          <w:fldChar w:fldCharType="end"/>
        </w:r>
      </w:ins>
      <w:r>
        <w:t>:</w:t>
      </w:r>
      <w:r w:rsidR="00221360">
        <w:t xml:space="preserve"> </w:t>
      </w:r>
      <w:r>
        <w:t xml:space="preserve"> </w:t>
      </w:r>
      <w:r w:rsidRPr="00BB7BFA">
        <w:t xml:space="preserve">Effects of DSS, PEITC and cranberry cotreatments on fecal metabolome of WT mice. Fecal samples collected at week 2 and 6 of 4 treatments, including control (CTL), DSS, DSS+PEITC (DSS+PIC), and </w:t>
      </w:r>
      <w:proofErr w:type="spellStart"/>
      <w:r w:rsidRPr="00BB7BFA">
        <w:t>DSS+cranberry</w:t>
      </w:r>
      <w:proofErr w:type="spellEnd"/>
      <w:r w:rsidRPr="00BB7BFA">
        <w:t xml:space="preserve"> (DSS+CRA), were analyzed by 4 LC-MS methods (143). The concentrations of amino acids, bile acids, and SCFA were quantified. (A) A heatmap on the distribution of amino acids, bile acids and SCFA in fecal samples from 4 treatments. (B-D) Concentrations of major amino acids, including glutamate, phenylalanine, and proline. (E-G) Concentrations of major bile acids, including DCA, LCA, and MCA. (H-J) Concentrations of major SCFA, including acetic acid (AA), propionic acid (PA), and butyric acid (BA).</w:t>
      </w:r>
    </w:p>
    <w:p w14:paraId="0A3EAC36" w14:textId="77777777" w:rsidR="00C62AE1" w:rsidRDefault="00C62AE1" w:rsidP="00C62AE1">
      <w:pPr>
        <w:keepNext/>
      </w:pPr>
      <w:r w:rsidRPr="00C62AE1">
        <w:rPr>
          <w:noProof/>
        </w:rPr>
        <w:drawing>
          <wp:inline distT="0" distB="0" distL="0" distR="0" wp14:anchorId="790C6570" wp14:editId="55E034C1">
            <wp:extent cx="5943600" cy="1103630"/>
            <wp:effectExtent l="0" t="0" r="0" b="1270"/>
            <wp:docPr id="55" name="Picture 1">
              <a:extLst xmlns:a="http://schemas.openxmlformats.org/drawingml/2006/main">
                <a:ext uri="{FF2B5EF4-FFF2-40B4-BE49-F238E27FC236}">
                  <a16:creationId xmlns:a16="http://schemas.microsoft.com/office/drawing/2014/main" id="{74F22176-9146-4FD7-A4E4-6937B35DE10F}"/>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F22176-9146-4FD7-A4E4-6937B35DE10F}"/>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inline>
        </w:drawing>
      </w:r>
    </w:p>
    <w:p w14:paraId="32593A12" w14:textId="558C7F26" w:rsidR="004D381D" w:rsidRPr="004D381D" w:rsidRDefault="00C62AE1" w:rsidP="00C62AE1">
      <w:pPr>
        <w:pStyle w:val="Caption"/>
      </w:pPr>
      <w:r>
        <w:t xml:space="preserve">Figure </w:t>
      </w:r>
      <w:del w:id="316" w:author="Sargsyan, Davit [JRDUS]" w:date="2023-07-31T11:45:00Z">
        <w:r w:rsidR="00CE3A40" w:rsidDel="009068C3">
          <w:fldChar w:fldCharType="begin"/>
        </w:r>
        <w:r w:rsidR="00CE3A40" w:rsidDel="009068C3">
          <w:delInstrText xml:space="preserve"> SEQ Figure \* ARABIC </w:delInstrText>
        </w:r>
        <w:r w:rsidR="00CE3A40" w:rsidDel="009068C3">
          <w:fldChar w:fldCharType="separate"/>
        </w:r>
        <w:r w:rsidR="00221360" w:rsidDel="009068C3">
          <w:rPr>
            <w:noProof/>
          </w:rPr>
          <w:delText>17</w:delText>
        </w:r>
        <w:r w:rsidR="00CE3A40" w:rsidDel="009068C3">
          <w:rPr>
            <w:noProof/>
          </w:rPr>
          <w:fldChar w:fldCharType="end"/>
        </w:r>
      </w:del>
      <w:ins w:id="317" w:author="Sargsyan, Davit [JRDUS]" w:date="2023-07-31T11:45:00Z">
        <w:r w:rsidR="009068C3">
          <w:t>14</w:t>
        </w:r>
      </w:ins>
      <w:r>
        <w:t xml:space="preserve">: </w:t>
      </w:r>
      <w:r w:rsidRPr="00C62AE1">
        <w:t>Differences in fecal metabolite profile between WT and Nrf2-null (KO) mice. The concentrations of amino acids, bile acids, and SCFA were quantified in the fecal samples from untreated WT and KO mice (143). (A-C) Concentrations of glutamate, phenylalanine, and proline. (D-F) Concentrations of major bile acids. (G-I) Concentrations of major SCFA.</w:t>
      </w:r>
    </w:p>
    <w:p w14:paraId="43059564" w14:textId="77777777" w:rsidR="00937FF5" w:rsidRPr="00937FF5" w:rsidRDefault="00937FF5" w:rsidP="00937FF5"/>
    <w:p w14:paraId="3BF4DC0B" w14:textId="77777777" w:rsidR="00685A26" w:rsidRPr="00685A26" w:rsidRDefault="00685A26" w:rsidP="00685A26"/>
    <w:p w14:paraId="63F727FD" w14:textId="699C55E1" w:rsidR="00174517" w:rsidRDefault="00174517" w:rsidP="00174517">
      <w:pPr>
        <w:pStyle w:val="Caption"/>
        <w:keepNext/>
      </w:pPr>
      <w:r>
        <w:t xml:space="preserve">Table </w:t>
      </w:r>
      <w:r w:rsidR="00F24D6B">
        <w:fldChar w:fldCharType="begin"/>
      </w:r>
      <w:r w:rsidR="00F24D6B">
        <w:instrText xml:space="preserve"> SEQ Table \* ARABIC </w:instrText>
      </w:r>
      <w:r w:rsidR="00F24D6B">
        <w:fldChar w:fldCharType="separate"/>
      </w:r>
      <w:r w:rsidR="00221360">
        <w:rPr>
          <w:noProof/>
        </w:rPr>
        <w:t>1</w:t>
      </w:r>
      <w:r w:rsidR="00F24D6B">
        <w:rPr>
          <w:noProof/>
        </w:rPr>
        <w:fldChar w:fldCharType="end"/>
      </w:r>
      <w:r>
        <w:t xml:space="preserve">: </w:t>
      </w:r>
      <w:r w:rsidRPr="00174517">
        <w:t>V4 primer sequence used for 16s RNA sequencing library preparation</w:t>
      </w:r>
    </w:p>
    <w:tbl>
      <w:tblPr>
        <w:tblW w:w="7940" w:type="dxa"/>
        <w:tblCellMar>
          <w:left w:w="0" w:type="dxa"/>
          <w:right w:w="0" w:type="dxa"/>
        </w:tblCellMar>
        <w:tblLook w:val="04A0" w:firstRow="1" w:lastRow="0" w:firstColumn="1" w:lastColumn="0" w:noHBand="0" w:noVBand="1"/>
      </w:tblPr>
      <w:tblGrid>
        <w:gridCol w:w="4211"/>
        <w:gridCol w:w="3729"/>
      </w:tblGrid>
      <w:tr w:rsidR="00E009FB" w:rsidRPr="00E009FB" w14:paraId="6DF95B9B"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E7E34C"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Forward Primer</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79C05"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Reverse Primer</w:t>
            </w:r>
          </w:p>
        </w:tc>
      </w:tr>
      <w:tr w:rsidR="00E009FB" w:rsidRPr="00E009FB" w14:paraId="4A49832A"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3C49D0"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515F (Parada)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E877D2"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806R (</w:t>
            </w:r>
            <w:proofErr w:type="spellStart"/>
            <w:r w:rsidRPr="00E009FB">
              <w:rPr>
                <w:rFonts w:ascii="Times New Roman" w:hAnsi="Times New Roman" w:cs="Times New Roman"/>
                <w:sz w:val="24"/>
                <w:szCs w:val="24"/>
              </w:rPr>
              <w:t>Apprill</w:t>
            </w:r>
            <w:proofErr w:type="spellEnd"/>
            <w:r w:rsidRPr="00E009FB">
              <w:rPr>
                <w:rFonts w:ascii="Times New Roman" w:hAnsi="Times New Roman" w:cs="Times New Roman"/>
                <w:sz w:val="24"/>
                <w:szCs w:val="24"/>
              </w:rPr>
              <w:t>)</w:t>
            </w:r>
          </w:p>
        </w:tc>
      </w:tr>
      <w:tr w:rsidR="00E009FB" w:rsidRPr="00E009FB" w14:paraId="676C1A47"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39ADDD"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GTGYCAGCMGCCGCGGTAA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CFB554" w14:textId="77777777" w:rsidR="00E009FB" w:rsidRPr="00E009FB" w:rsidRDefault="00E009FB" w:rsidP="00E009FB">
            <w:pPr>
              <w:keepNext/>
              <w:spacing w:after="0" w:line="240" w:lineRule="auto"/>
              <w:rPr>
                <w:rFonts w:ascii="Times New Roman" w:hAnsi="Times New Roman" w:cs="Times New Roman"/>
                <w:sz w:val="24"/>
                <w:szCs w:val="24"/>
              </w:rPr>
            </w:pPr>
            <w:r w:rsidRPr="00E009FB">
              <w:rPr>
                <w:rFonts w:ascii="Times New Roman" w:hAnsi="Times New Roman" w:cs="Times New Roman"/>
                <w:sz w:val="24"/>
                <w:szCs w:val="24"/>
              </w:rPr>
              <w:t>GGACTACNVGGGTWTCTAAT</w:t>
            </w:r>
          </w:p>
        </w:tc>
      </w:tr>
    </w:tbl>
    <w:p w14:paraId="1F9FCB3A" w14:textId="77777777" w:rsidR="002A7DB1" w:rsidRDefault="002A7DB1" w:rsidP="00174517">
      <w:pPr>
        <w:pStyle w:val="Caption"/>
        <w:keepNext/>
      </w:pPr>
    </w:p>
    <w:p w14:paraId="2E37A916" w14:textId="65513461" w:rsidR="00174517" w:rsidRDefault="005E4DF7" w:rsidP="00174517">
      <w:pPr>
        <w:pStyle w:val="Caption"/>
        <w:keepNext/>
      </w:pPr>
      <w:ins w:id="318" w:author="Sargsyan, Davit [JRDUS]" w:date="2023-07-31T11:18:00Z">
        <w:r>
          <w:t xml:space="preserve">Supplementary </w:t>
        </w:r>
      </w:ins>
      <w:r w:rsidR="00174517">
        <w:t xml:space="preserve">Table </w:t>
      </w:r>
      <w:del w:id="319" w:author="Sargsyan, Davit [JRDUS]" w:date="2023-07-31T11:18:00Z">
        <w:r w:rsidR="00CE3A40" w:rsidDel="005E4DF7">
          <w:fldChar w:fldCharType="begin"/>
        </w:r>
        <w:r w:rsidR="00CE3A40" w:rsidDel="005E4DF7">
          <w:delInstrText xml:space="preserve"> SEQ Table \* ARABIC </w:delInstrText>
        </w:r>
        <w:r w:rsidR="00CE3A40" w:rsidDel="005E4DF7">
          <w:fldChar w:fldCharType="separate"/>
        </w:r>
        <w:r w:rsidR="00221360" w:rsidDel="005E4DF7">
          <w:rPr>
            <w:noProof/>
          </w:rPr>
          <w:delText>2</w:delText>
        </w:r>
        <w:r w:rsidR="00CE3A40" w:rsidDel="005E4DF7">
          <w:rPr>
            <w:noProof/>
          </w:rPr>
          <w:fldChar w:fldCharType="end"/>
        </w:r>
      </w:del>
      <w:ins w:id="320" w:author="Sargsyan, Davit [JRDUS]" w:date="2023-07-31T11:18:00Z">
        <w:r>
          <w:t>1</w:t>
        </w:r>
      </w:ins>
      <w:r w:rsidR="00174517">
        <w:t xml:space="preserve">: </w:t>
      </w:r>
      <w:r w:rsidR="00174517">
        <w:rPr>
          <w:noProof/>
        </w:rPr>
        <w:t xml:space="preserve"> OTUs mapping to Kingdoms. Number of detected OTUs (% total)</w:t>
      </w:r>
    </w:p>
    <w:tbl>
      <w:tblPr>
        <w:tblStyle w:val="TableGrid"/>
        <w:tblW w:w="9689" w:type="dxa"/>
        <w:tblInd w:w="-5" w:type="dxa"/>
        <w:tblLook w:val="04A0" w:firstRow="1" w:lastRow="0" w:firstColumn="1" w:lastColumn="0" w:noHBand="0" w:noVBand="1"/>
      </w:tblPr>
      <w:tblGrid>
        <w:gridCol w:w="1203"/>
        <w:gridCol w:w="2723"/>
        <w:gridCol w:w="1922"/>
        <w:gridCol w:w="1922"/>
        <w:gridCol w:w="1919"/>
      </w:tblGrid>
      <w:tr w:rsidR="00AF75DB" w14:paraId="79592B38" w14:textId="4F8F19F2" w:rsidTr="00AF75DB">
        <w:trPr>
          <w:trHeight w:val="505"/>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8E1B2B" w14:textId="093D5877"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Kingdom</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77897A" w14:textId="26DAA28B" w:rsidR="00AF75DB" w:rsidRPr="00AF75DB" w:rsidRDefault="00AF75DB" w:rsidP="00174517">
            <w:pPr>
              <w:pStyle w:val="NormalWeb"/>
              <w:spacing w:before="0" w:beforeAutospacing="0" w:after="0" w:afterAutospacing="0"/>
              <w:jc w:val="center"/>
            </w:pPr>
            <w:r w:rsidRPr="00AF75DB">
              <w:rPr>
                <w:color w:val="000000" w:themeColor="text1"/>
                <w:kern w:val="24"/>
              </w:rPr>
              <w:t>Experiment 1:</w:t>
            </w:r>
          </w:p>
          <w:p w14:paraId="6FB4FB36" w14:textId="31E1C24C"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Nrf2 KO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E7A132" w14:textId="2C9A8590" w:rsidR="00AF75DB" w:rsidRPr="00AF75DB" w:rsidRDefault="00AF75DB" w:rsidP="00174517">
            <w:pPr>
              <w:pStyle w:val="NormalWeb"/>
              <w:spacing w:before="0" w:beforeAutospacing="0" w:after="0" w:afterAutospacing="0"/>
              <w:jc w:val="center"/>
            </w:pPr>
            <w:r w:rsidRPr="00AF75DB">
              <w:rPr>
                <w:color w:val="000000" w:themeColor="text1"/>
                <w:kern w:val="24"/>
              </w:rPr>
              <w:t>Experiment 2:</w:t>
            </w:r>
          </w:p>
          <w:p w14:paraId="0D164879" w14:textId="1D1FCEDD"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4FA3A3" w14:textId="77777777" w:rsidR="00AF75DB" w:rsidRPr="00AF75DB" w:rsidRDefault="00AF75DB" w:rsidP="00174517">
            <w:pPr>
              <w:pStyle w:val="NormalWeb"/>
              <w:spacing w:before="0" w:beforeAutospacing="0" w:after="0" w:afterAutospacing="0"/>
              <w:jc w:val="center"/>
            </w:pPr>
            <w:r w:rsidRPr="00AF75DB">
              <w:rPr>
                <w:color w:val="000000" w:themeColor="text1"/>
                <w:kern w:val="24"/>
              </w:rPr>
              <w:t>Experiment 3:</w:t>
            </w:r>
          </w:p>
          <w:p w14:paraId="2AE6F531" w14:textId="52459CA0"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and Nrf2 KO</w:t>
            </w:r>
          </w:p>
        </w:tc>
        <w:tc>
          <w:tcPr>
            <w:tcW w:w="1919" w:type="dxa"/>
            <w:tcBorders>
              <w:top w:val="single" w:sz="8" w:space="0" w:color="000000"/>
              <w:left w:val="single" w:sz="8" w:space="0" w:color="000000"/>
              <w:bottom w:val="single" w:sz="8" w:space="0" w:color="000000"/>
              <w:right w:val="single" w:sz="8" w:space="0" w:color="000000"/>
            </w:tcBorders>
          </w:tcPr>
          <w:p w14:paraId="3FE328F0" w14:textId="77F76875" w:rsidR="00AF75DB" w:rsidRPr="00AF75DB" w:rsidRDefault="00AF75DB" w:rsidP="00174517">
            <w:pPr>
              <w:pStyle w:val="NormalWeb"/>
              <w:spacing w:before="0" w:beforeAutospacing="0" w:after="0" w:afterAutospacing="0"/>
              <w:jc w:val="center"/>
              <w:rPr>
                <w:color w:val="000000" w:themeColor="text1"/>
                <w:kern w:val="24"/>
              </w:rPr>
            </w:pPr>
            <w:r w:rsidRPr="00AF75DB">
              <w:rPr>
                <w:color w:val="000000" w:themeColor="text1"/>
                <w:kern w:val="24"/>
              </w:rPr>
              <w:t>Combined</w:t>
            </w:r>
          </w:p>
        </w:tc>
      </w:tr>
      <w:tr w:rsidR="00AF75DB" w14:paraId="379F2130" w14:textId="4649F6CF"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DBFC0D" w14:textId="3BCEEFB9"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Bacteria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61708A" w14:textId="09EF9E8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10,197 (94.78%)</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2734AE" w14:textId="7236CCD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7,994 (98.34%)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1CA2D1" w14:textId="7F56DE7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7,558 (96.07%)</w:t>
            </w:r>
          </w:p>
        </w:tc>
        <w:tc>
          <w:tcPr>
            <w:tcW w:w="1919" w:type="dxa"/>
            <w:tcBorders>
              <w:top w:val="single" w:sz="8" w:space="0" w:color="000000"/>
              <w:left w:val="single" w:sz="8" w:space="0" w:color="000000"/>
              <w:bottom w:val="single" w:sz="8" w:space="0" w:color="000000"/>
              <w:right w:val="single" w:sz="8" w:space="0" w:color="000000"/>
            </w:tcBorders>
            <w:vAlign w:val="center"/>
          </w:tcPr>
          <w:p w14:paraId="1E8E3001" w14:textId="42A26955"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22,251 (95.73%)</w:t>
            </w:r>
          </w:p>
        </w:tc>
      </w:tr>
      <w:tr w:rsidR="00AF75DB" w14:paraId="5BDCBA95" w14:textId="1803B984"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C9129D" w14:textId="4CE1749F" w:rsidR="00AF75DB" w:rsidRPr="00AF75DB" w:rsidRDefault="00AF75DB" w:rsidP="00AF75DB">
            <w:pPr>
              <w:rPr>
                <w:rFonts w:ascii="Times New Roman" w:hAnsi="Times New Roman" w:cs="Times New Roman"/>
                <w:sz w:val="24"/>
                <w:szCs w:val="24"/>
              </w:rPr>
            </w:pPr>
            <w:proofErr w:type="spellStart"/>
            <w:r w:rsidRPr="00AF75DB">
              <w:rPr>
                <w:rFonts w:ascii="Times New Roman" w:hAnsi="Times New Roman" w:cs="Times New Roman"/>
                <w:color w:val="000000" w:themeColor="text1"/>
                <w:kern w:val="24"/>
                <w:sz w:val="24"/>
                <w:szCs w:val="24"/>
              </w:rPr>
              <w:t>Eukaryota</w:t>
            </w:r>
            <w:proofErr w:type="spellEnd"/>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DC0B9E" w14:textId="47A1320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472 (4.39%)</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B68C88" w14:textId="0C4DA518"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116 (1.43%)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3A18F7" w14:textId="74376001"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232 (2.95%)</w:t>
            </w:r>
          </w:p>
        </w:tc>
        <w:tc>
          <w:tcPr>
            <w:tcW w:w="1919" w:type="dxa"/>
            <w:tcBorders>
              <w:top w:val="single" w:sz="8" w:space="0" w:color="000000"/>
              <w:left w:val="single" w:sz="8" w:space="0" w:color="000000"/>
              <w:bottom w:val="single" w:sz="8" w:space="0" w:color="000000"/>
              <w:right w:val="single" w:sz="8" w:space="0" w:color="000000"/>
            </w:tcBorders>
            <w:vAlign w:val="center"/>
          </w:tcPr>
          <w:p w14:paraId="61F0C7A8" w14:textId="0B6AEE24"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812 (3.49%)</w:t>
            </w:r>
          </w:p>
        </w:tc>
      </w:tr>
      <w:tr w:rsidR="00AF75DB" w14:paraId="5D9B9851" w14:textId="5AC9BCAE" w:rsidTr="00AF75DB">
        <w:trPr>
          <w:trHeight w:val="246"/>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EED3E6" w14:textId="1E3CC93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Archaea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43FC5E" w14:textId="47730FF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 (0.04%)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356582" w14:textId="3FEB0CF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0 (0%)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841161" w14:textId="0610487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 (0.03%)</w:t>
            </w:r>
          </w:p>
        </w:tc>
        <w:tc>
          <w:tcPr>
            <w:tcW w:w="1919" w:type="dxa"/>
            <w:tcBorders>
              <w:top w:val="single" w:sz="8" w:space="0" w:color="000000"/>
              <w:left w:val="single" w:sz="8" w:space="0" w:color="000000"/>
              <w:bottom w:val="single" w:sz="8" w:space="0" w:color="000000"/>
              <w:right w:val="single" w:sz="8" w:space="0" w:color="000000"/>
            </w:tcBorders>
            <w:vAlign w:val="center"/>
          </w:tcPr>
          <w:p w14:paraId="085846C4" w14:textId="39B8244B"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6 (0.03%)</w:t>
            </w:r>
          </w:p>
        </w:tc>
      </w:tr>
      <w:tr w:rsidR="00AF75DB" w14:paraId="61BD86F8" w14:textId="69BCD5F5" w:rsidTr="00AF75DB">
        <w:trPr>
          <w:trHeight w:val="271"/>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2F52B6" w14:textId="22E4C4E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Unknown</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84F08C" w14:textId="72ECD3F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86 (0.80%)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0D224B" w14:textId="6A91B87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19 (0.23%)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E985C3" w14:textId="122D8422"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 (0.95%)</w:t>
            </w:r>
          </w:p>
        </w:tc>
        <w:tc>
          <w:tcPr>
            <w:tcW w:w="1919" w:type="dxa"/>
            <w:tcBorders>
              <w:top w:val="single" w:sz="8" w:space="0" w:color="000000"/>
              <w:left w:val="single" w:sz="8" w:space="0" w:color="000000"/>
              <w:bottom w:val="single" w:sz="8" w:space="0" w:color="000000"/>
              <w:right w:val="single" w:sz="8" w:space="0" w:color="000000"/>
            </w:tcBorders>
            <w:vAlign w:val="center"/>
          </w:tcPr>
          <w:p w14:paraId="0C6911D7" w14:textId="7732BA6E"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175 (0.75%)</w:t>
            </w:r>
          </w:p>
        </w:tc>
      </w:tr>
    </w:tbl>
    <w:p w14:paraId="7CCD3D88" w14:textId="7A388A5C" w:rsidR="00174517" w:rsidRDefault="00174517" w:rsidP="00174517"/>
    <w:p w14:paraId="0B0FE874" w14:textId="2DFAAFD4" w:rsidR="00BB7BFA" w:rsidRDefault="00BB7BFA" w:rsidP="00BB7BFA">
      <w:pPr>
        <w:pStyle w:val="Caption"/>
        <w:keepNext/>
      </w:pPr>
      <w:r>
        <w:t xml:space="preserve">Table </w:t>
      </w:r>
      <w:del w:id="321" w:author="Sargsyan, Davit [JRDUS]" w:date="2023-07-31T11:46:00Z">
        <w:r w:rsidR="00CE3A40" w:rsidDel="009068C3">
          <w:fldChar w:fldCharType="begin"/>
        </w:r>
        <w:r w:rsidR="00CE3A40" w:rsidDel="009068C3">
          <w:delInstrText xml:space="preserve"> SEQ Table \* ARABIC </w:delInstrText>
        </w:r>
        <w:r w:rsidR="00CE3A40" w:rsidDel="009068C3">
          <w:fldChar w:fldCharType="separate"/>
        </w:r>
        <w:r w:rsidR="00221360" w:rsidDel="009068C3">
          <w:rPr>
            <w:noProof/>
          </w:rPr>
          <w:delText>3</w:delText>
        </w:r>
        <w:r w:rsidR="00CE3A40" w:rsidDel="009068C3">
          <w:rPr>
            <w:noProof/>
          </w:rPr>
          <w:fldChar w:fldCharType="end"/>
        </w:r>
      </w:del>
      <w:ins w:id="322" w:author="Sargsyan, Davit [JRDUS]" w:date="2023-07-31T11:46:00Z">
        <w:r w:rsidR="009068C3">
          <w:t>2</w:t>
        </w:r>
      </w:ins>
      <w:r>
        <w:t xml:space="preserve">: </w:t>
      </w:r>
      <w:r w:rsidRPr="00C71434">
        <w:t>multinomial regression predictions of treatment groups by microbial metabolite PCA</w:t>
      </w:r>
    </w:p>
    <w:p w14:paraId="6620E255" w14:textId="0C5587F1" w:rsidR="00BB7BFA" w:rsidRDefault="00BB7BFA" w:rsidP="00174517">
      <w:r w:rsidRPr="00BB7BFA">
        <w:rPr>
          <w:noProof/>
        </w:rPr>
        <w:drawing>
          <wp:inline distT="0" distB="0" distL="0" distR="0" wp14:anchorId="72D6DF38" wp14:editId="27A4787F">
            <wp:extent cx="4977442" cy="2216982"/>
            <wp:effectExtent l="0" t="0" r="0" b="0"/>
            <wp:docPr id="52" name="Picture 2">
              <a:extLst xmlns:a="http://schemas.openxmlformats.org/drawingml/2006/main">
                <a:ext uri="{FF2B5EF4-FFF2-40B4-BE49-F238E27FC236}">
                  <a16:creationId xmlns:a16="http://schemas.microsoft.com/office/drawing/2014/main" id="{BC982E71-9D34-44AD-8514-0261494E4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982E71-9D34-44AD-8514-0261494E445B}"/>
                        </a:ext>
                      </a:extLst>
                    </pic:cNvPr>
                    <pic:cNvPicPr>
                      <a:picLocks noChangeAspect="1"/>
                    </pic:cNvPicPr>
                  </pic:nvPicPr>
                  <pic:blipFill>
                    <a:blip r:embed="rId30"/>
                    <a:stretch>
                      <a:fillRect/>
                    </a:stretch>
                  </pic:blipFill>
                  <pic:spPr>
                    <a:xfrm>
                      <a:off x="0" y="0"/>
                      <a:ext cx="4982678" cy="2219314"/>
                    </a:xfrm>
                    <a:prstGeom prst="rect">
                      <a:avLst/>
                    </a:prstGeom>
                  </pic:spPr>
                </pic:pic>
              </a:graphicData>
            </a:graphic>
          </wp:inline>
        </w:drawing>
      </w:r>
    </w:p>
    <w:p w14:paraId="3CB271C2" w14:textId="0BBB58C4" w:rsidR="00BB7BFA" w:rsidRDefault="00BB7BFA" w:rsidP="00BB7BFA">
      <w:pPr>
        <w:pStyle w:val="Caption"/>
        <w:keepNext/>
      </w:pPr>
      <w:r>
        <w:t xml:space="preserve">Table </w:t>
      </w:r>
      <w:del w:id="323" w:author="Sargsyan, Davit [JRDUS]" w:date="2023-07-31T11:46:00Z">
        <w:r w:rsidR="00CE3A40" w:rsidDel="009068C3">
          <w:fldChar w:fldCharType="begin"/>
        </w:r>
        <w:r w:rsidR="00CE3A40" w:rsidDel="009068C3">
          <w:delInstrText xml:space="preserve"> SEQ Table \* ARABIC </w:delInstrText>
        </w:r>
        <w:r w:rsidR="00CE3A40" w:rsidDel="009068C3">
          <w:fldChar w:fldCharType="separate"/>
        </w:r>
        <w:r w:rsidR="00221360" w:rsidDel="009068C3">
          <w:rPr>
            <w:noProof/>
          </w:rPr>
          <w:delText>4</w:delText>
        </w:r>
        <w:r w:rsidR="00CE3A40" w:rsidDel="009068C3">
          <w:rPr>
            <w:noProof/>
          </w:rPr>
          <w:fldChar w:fldCharType="end"/>
        </w:r>
      </w:del>
      <w:ins w:id="324" w:author="Sargsyan, Davit [JRDUS]" w:date="2023-07-31T11:46:00Z">
        <w:r w:rsidR="009068C3">
          <w:t>3</w:t>
        </w:r>
      </w:ins>
      <w:r>
        <w:t xml:space="preserve">: </w:t>
      </w:r>
      <w:r w:rsidRPr="00ED7F50">
        <w:t>multinomial regression predictions of genotype by microbial metabolite PCA</w:t>
      </w:r>
    </w:p>
    <w:p w14:paraId="484CDF06" w14:textId="4B5DD1CB" w:rsidR="00BB7BFA" w:rsidRPr="00174517" w:rsidRDefault="00BB7BFA" w:rsidP="00174517">
      <w:r w:rsidRPr="00BB7BFA">
        <w:rPr>
          <w:noProof/>
        </w:rPr>
        <w:drawing>
          <wp:inline distT="0" distB="0" distL="0" distR="0" wp14:anchorId="694644F1" wp14:editId="716731CC">
            <wp:extent cx="5943600" cy="1591310"/>
            <wp:effectExtent l="0" t="0" r="0" b="0"/>
            <wp:docPr id="53" name="Picture 1">
              <a:extLst xmlns:a="http://schemas.openxmlformats.org/drawingml/2006/main">
                <a:ext uri="{FF2B5EF4-FFF2-40B4-BE49-F238E27FC236}">
                  <a16:creationId xmlns:a16="http://schemas.microsoft.com/office/drawing/2014/main" id="{17580378-4A70-440E-9F17-2569C0BF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580378-4A70-440E-9F17-2569C0BF8258}"/>
                        </a:ext>
                      </a:extLst>
                    </pic:cNvPr>
                    <pic:cNvPicPr>
                      <a:picLocks noChangeAspect="1"/>
                    </pic:cNvPicPr>
                  </pic:nvPicPr>
                  <pic:blipFill>
                    <a:blip r:embed="rId31"/>
                    <a:stretch>
                      <a:fillRect/>
                    </a:stretch>
                  </pic:blipFill>
                  <pic:spPr>
                    <a:xfrm>
                      <a:off x="0" y="0"/>
                      <a:ext cx="5943600" cy="1591310"/>
                    </a:xfrm>
                    <a:prstGeom prst="rect">
                      <a:avLst/>
                    </a:prstGeom>
                  </pic:spPr>
                </pic:pic>
              </a:graphicData>
            </a:graphic>
          </wp:inline>
        </w:drawing>
      </w:r>
    </w:p>
    <w:p w14:paraId="54A8E03A" w14:textId="6DAEE2AA" w:rsidR="00617CF5" w:rsidRPr="00617CF5" w:rsidRDefault="00617CF5" w:rsidP="005D16CB">
      <w:pPr>
        <w:spacing w:after="0" w:line="240" w:lineRule="auto"/>
        <w:rPr>
          <w:rFonts w:ascii="Times New Roman" w:hAnsi="Times New Roman" w:cs="Times New Roman"/>
          <w:sz w:val="24"/>
          <w:szCs w:val="24"/>
        </w:rPr>
      </w:pPr>
    </w:p>
    <w:p w14:paraId="35CD1746" w14:textId="06E7102F" w:rsidR="00CC44A5" w:rsidRPr="00BB00A8" w:rsidRDefault="00A43D9D" w:rsidP="00A43D9D">
      <w:pPr>
        <w:pStyle w:val="Heading1"/>
      </w:pPr>
      <w:bookmarkStart w:id="325" w:name="_Toc128143911"/>
      <w:bookmarkStart w:id="326" w:name="_Toc141697089"/>
      <w:del w:id="327" w:author="Sargsyan, Davit [JRDUS]" w:date="2023-07-31T11:57:00Z">
        <w:r w:rsidDel="007D4E5F">
          <w:lastRenderedPageBreak/>
          <w:delText>6.</w:delText>
        </w:r>
      </w:del>
      <w:ins w:id="328" w:author="Sargsyan, Davit [JRDUS]" w:date="2023-07-31T11:57:00Z">
        <w:r w:rsidR="007D4E5F">
          <w:t>9</w:t>
        </w:r>
      </w:ins>
      <w:r>
        <w:t xml:space="preserve"> </w:t>
      </w:r>
      <w:r w:rsidR="00617CF5" w:rsidRPr="00617CF5">
        <w:t>References</w:t>
      </w:r>
      <w:bookmarkEnd w:id="325"/>
      <w:bookmarkEnd w:id="326"/>
    </w:p>
    <w:p w14:paraId="34BF0798" w14:textId="77777777" w:rsidR="008050D9" w:rsidRPr="008050D9" w:rsidRDefault="00CC44A5" w:rsidP="008050D9">
      <w:pPr>
        <w:pStyle w:val="EndNoteBibliography"/>
        <w:spacing w:after="0"/>
      </w:pPr>
      <w:r w:rsidRPr="00CC44A5">
        <w:rPr>
          <w:rFonts w:ascii="Times New Roman" w:hAnsi="Times New Roman" w:cs="Times New Roman"/>
          <w:sz w:val="24"/>
          <w:szCs w:val="24"/>
        </w:rPr>
        <w:fldChar w:fldCharType="begin"/>
      </w:r>
      <w:r w:rsidRPr="00CC44A5">
        <w:rPr>
          <w:rFonts w:ascii="Times New Roman" w:hAnsi="Times New Roman" w:cs="Times New Roman"/>
          <w:sz w:val="24"/>
          <w:szCs w:val="24"/>
        </w:rPr>
        <w:instrText xml:space="preserve"> ADDIN EN.REFLIST </w:instrText>
      </w:r>
      <w:r w:rsidRPr="00CC44A5">
        <w:rPr>
          <w:rFonts w:ascii="Times New Roman" w:hAnsi="Times New Roman" w:cs="Times New Roman"/>
          <w:sz w:val="24"/>
          <w:szCs w:val="24"/>
        </w:rPr>
        <w:fldChar w:fldCharType="separate"/>
      </w:r>
      <w:r w:rsidR="008050D9" w:rsidRPr="008050D9">
        <w:t>1</w:t>
      </w:r>
      <w:r w:rsidR="008050D9" w:rsidRPr="008050D9">
        <w:tab/>
        <w:t>Dethlefsen, L., McFall-Ngai, M., and Relman, D.A.: ‘An ecological and evolutionary perspective on human-microbe mutualism and disease’, Nature, 2007, 449, (7164), pp. 811-818</w:t>
      </w:r>
    </w:p>
    <w:p w14:paraId="573B848B" w14:textId="77777777" w:rsidR="008050D9" w:rsidRPr="008050D9" w:rsidRDefault="008050D9" w:rsidP="008050D9">
      <w:pPr>
        <w:pStyle w:val="EndNoteBibliography"/>
        <w:spacing w:after="0"/>
      </w:pPr>
      <w:r w:rsidRPr="008050D9">
        <w:t>2</w:t>
      </w:r>
      <w:r w:rsidRPr="008050D9">
        <w:tab/>
        <w:t>Ramakrishna, B.S.: ‘Role of the gut microbiota in human nutrition and metabolism’, Journal of Gastroenterology and Hepatology, 2013, 28, pp. 9-17</w:t>
      </w:r>
    </w:p>
    <w:p w14:paraId="28C303E2" w14:textId="77777777" w:rsidR="008050D9" w:rsidRPr="008050D9" w:rsidRDefault="008050D9" w:rsidP="008050D9">
      <w:pPr>
        <w:pStyle w:val="EndNoteBibliography"/>
        <w:spacing w:after="0"/>
      </w:pPr>
      <w:r w:rsidRPr="008050D9">
        <w:t>3</w:t>
      </w:r>
      <w:r w:rsidRPr="008050D9">
        <w:tab/>
        <w:t>Rowland, I., Gibson, G., Heinken, A., Scott, K., Swann, J., Thiele, I., and Tuohy, K.: ‘Gut microbiota functions: metabolism of nutrients and other food components’, European Journal of Nutrition, 2018, 57, (1), pp. 1-24</w:t>
      </w:r>
    </w:p>
    <w:p w14:paraId="2134CA66" w14:textId="77777777" w:rsidR="008050D9" w:rsidRPr="008050D9" w:rsidRDefault="008050D9" w:rsidP="008050D9">
      <w:pPr>
        <w:pStyle w:val="EndNoteBibliography"/>
        <w:spacing w:after="0"/>
      </w:pPr>
      <w:r w:rsidRPr="008050D9">
        <w:t>4</w:t>
      </w:r>
      <w:r w:rsidRPr="008050D9">
        <w:tab/>
        <w:t>Maslowski, K.M., and Mackay, C.R.: ‘Diet, gut microbiota and immune responses’, Nature Immunology, 2011, 12, (1), pp. 5-9</w:t>
      </w:r>
    </w:p>
    <w:p w14:paraId="1FB691B2" w14:textId="77777777" w:rsidR="008050D9" w:rsidRPr="008050D9" w:rsidRDefault="008050D9" w:rsidP="008050D9">
      <w:pPr>
        <w:pStyle w:val="EndNoteBibliography"/>
        <w:spacing w:after="0"/>
      </w:pPr>
      <w:r w:rsidRPr="008050D9">
        <w:t>5</w:t>
      </w:r>
      <w:r w:rsidRPr="008050D9">
        <w:tab/>
        <w:t>Geirnaert, A., Calatayud, M., Grootaert, C., Laukens, D., Devriese, S., Smagghe, G., De Vos, M., Boon, N., and Van de Wiele, T.: ‘Butyrate-producing bacteria supplemented in vitro to Crohn's disease patient microbiota increased butyrate production and enhanced intestinal epithelial barrier integrity’, Scientific Reports, 2017, 7</w:t>
      </w:r>
    </w:p>
    <w:p w14:paraId="76D7CA85" w14:textId="77777777" w:rsidR="008050D9" w:rsidRPr="008050D9" w:rsidRDefault="008050D9" w:rsidP="008050D9">
      <w:pPr>
        <w:pStyle w:val="EndNoteBibliography"/>
        <w:spacing w:after="0"/>
      </w:pPr>
      <w:r w:rsidRPr="008050D9">
        <w:t>6</w:t>
      </w:r>
      <w:r w:rsidRPr="008050D9">
        <w:tab/>
        <w:t>LeBlanc, J.G., Milani, C., de Giori, G.S., Sesma, F., van Sinderen, D., and Ventura, M.: ‘Bacteria as vitamin suppliers to their host: a gut microbiota perspective’, Current Opinion in Biotechnology, 2013, 24, (2), pp. 160-168</w:t>
      </w:r>
    </w:p>
    <w:p w14:paraId="41CF0320" w14:textId="77777777" w:rsidR="008050D9" w:rsidRPr="008050D9" w:rsidRDefault="008050D9" w:rsidP="008050D9">
      <w:pPr>
        <w:pStyle w:val="EndNoteBibliography"/>
        <w:spacing w:after="0"/>
      </w:pPr>
      <w:r w:rsidRPr="008050D9">
        <w:t>7</w:t>
      </w:r>
      <w:r w:rsidRPr="008050D9">
        <w:tab/>
        <w:t>Aizawa, E., Tsuji, H., Asahara, T., Takahashi, T., Teraishi, T., Yoshida, S., Koga, N., Hattori, K., Ota, M., and Kunugi, H.: ‘Bifidobacterium and Lactobacillus Counts in the Gut Microbiota of Patients With Bipolar Disorder and Healthy Controls’, Front Psychiatry, 2018, 9, pp. 730</w:t>
      </w:r>
    </w:p>
    <w:p w14:paraId="6F0F4C65" w14:textId="77777777" w:rsidR="008050D9" w:rsidRPr="008050D9" w:rsidRDefault="008050D9" w:rsidP="008050D9">
      <w:pPr>
        <w:pStyle w:val="EndNoteBibliography"/>
        <w:spacing w:after="0"/>
      </w:pPr>
      <w:r w:rsidRPr="008050D9">
        <w:t>8</w:t>
      </w:r>
      <w:r w:rsidRPr="008050D9">
        <w:tab/>
        <w:t>Desbonnet, L., Garrett, L., Clarke, G., Kiely, B., Cryan, J.F., and Dinan, T.G.: ‘Effects of the Probiotic Bifidobacterium Infantis in the Maternal Separation Model of Depression’, Neuroscience, 2010, 170, (4), pp. 1179-1188</w:t>
      </w:r>
    </w:p>
    <w:p w14:paraId="37A481D3" w14:textId="77777777" w:rsidR="008050D9" w:rsidRPr="008050D9" w:rsidRDefault="008050D9" w:rsidP="008050D9">
      <w:pPr>
        <w:pStyle w:val="EndNoteBibliography"/>
        <w:spacing w:after="0"/>
      </w:pPr>
      <w:r w:rsidRPr="008050D9">
        <w:t>9</w:t>
      </w:r>
      <w:r w:rsidRPr="008050D9">
        <w:tab/>
        <w:t>Schmidt, C.: ‘Mental health: thinking from the gut’, Nature, 2015, 518, (7540), pp. S12-15</w:t>
      </w:r>
    </w:p>
    <w:p w14:paraId="1F2981E7" w14:textId="77777777" w:rsidR="008050D9" w:rsidRPr="008050D9" w:rsidRDefault="008050D9" w:rsidP="008050D9">
      <w:pPr>
        <w:pStyle w:val="EndNoteBibliography"/>
        <w:spacing w:after="0"/>
      </w:pPr>
      <w:r w:rsidRPr="008050D9">
        <w:t>10</w:t>
      </w:r>
      <w:r w:rsidRPr="008050D9">
        <w:tab/>
        <w:t>Tillisch, K., Labus, J.S., Ebrat, B., Stains, J., Naliboff, B.D., Guyonnet, D., Legrain-Raspaud, S., Trotin, B., and Mayer, E.A.: ‘Modulation of the Brain-Gut Axis After 4-Week Intervention With a Probiotic Fermented Dairy Product’, Gastroenterology, 2012, 142, (5), pp. S115-S115</w:t>
      </w:r>
    </w:p>
    <w:p w14:paraId="7BF1E380" w14:textId="77777777" w:rsidR="008050D9" w:rsidRPr="008050D9" w:rsidRDefault="008050D9" w:rsidP="008050D9">
      <w:pPr>
        <w:pStyle w:val="EndNoteBibliography"/>
        <w:spacing w:after="0"/>
      </w:pPr>
      <w:r w:rsidRPr="008050D9">
        <w:t>11</w:t>
      </w:r>
      <w:r w:rsidRPr="008050D9">
        <w:tab/>
        <w:t>Cryan, J.F., and Dinan, T.G.: ‘Mind-altering microorganisms: the impact of the gut microbiota on brain and behaviour’, Nature Reviews Neuroscience, 2012, 13, (10), pp. 701-712</w:t>
      </w:r>
    </w:p>
    <w:p w14:paraId="7EEC9F09" w14:textId="77777777" w:rsidR="008050D9" w:rsidRPr="008050D9" w:rsidRDefault="008050D9" w:rsidP="008050D9">
      <w:pPr>
        <w:pStyle w:val="EndNoteBibliography"/>
        <w:spacing w:after="0"/>
      </w:pPr>
      <w:r w:rsidRPr="008050D9">
        <w:t>12</w:t>
      </w:r>
      <w:r w:rsidRPr="008050D9">
        <w:tab/>
        <w:t>McKernan, D.P., Fitzgerald, P., Dinan, T.G., and Cryan, J.F.: ‘The probiotic Bifidobacterium infantis 35624 displays visceral antinociceptive effects in the rat’, Neurogastroenterology and Motility, 2010, 22, (9), pp. 1029-+</w:t>
      </w:r>
    </w:p>
    <w:p w14:paraId="5C1A68E7" w14:textId="77777777" w:rsidR="008050D9" w:rsidRPr="008050D9" w:rsidRDefault="008050D9" w:rsidP="008050D9">
      <w:pPr>
        <w:pStyle w:val="EndNoteBibliography"/>
        <w:spacing w:after="0"/>
      </w:pPr>
      <w:r w:rsidRPr="008050D9">
        <w:t>13</w:t>
      </w:r>
      <w:r w:rsidRPr="008050D9">
        <w:tab/>
        <w:t>Chen, L., Liu, B., Ren, L., Du, H., Fei, C., Qian, C., Li, B., Zhang, R., Liu, H., Li, Z., and Ma, Z.: ‘High-fiber diet ameliorates gut microbiota, serum metabolism and emotional mood in type 2 diabetes patients’, Front Cell Infect Microbiol, 2023, 13, pp. 1069954</w:t>
      </w:r>
    </w:p>
    <w:p w14:paraId="329BBB2B" w14:textId="77777777" w:rsidR="008050D9" w:rsidRPr="008050D9" w:rsidRDefault="008050D9" w:rsidP="008050D9">
      <w:pPr>
        <w:pStyle w:val="EndNoteBibliography"/>
        <w:spacing w:after="0"/>
      </w:pPr>
      <w:r w:rsidRPr="008050D9">
        <w:t>14</w:t>
      </w:r>
      <w:r w:rsidRPr="008050D9">
        <w:tab/>
        <w:t>Cani, P.D., Bibiloni, R., Knauf, C., Waget, A., Neyrinck, A.M., Delzenne, N.M., and Burcelin, R.: ‘Changes in gut microbiota control metabolic endotoxemia-induced inflammation in high-fat diet-induced obesity and diabetes in mice’, Diabetes, 2008, 57, (6), pp. 1470-1481</w:t>
      </w:r>
    </w:p>
    <w:p w14:paraId="0475C223" w14:textId="77777777" w:rsidR="008050D9" w:rsidRPr="008050D9" w:rsidRDefault="008050D9" w:rsidP="008050D9">
      <w:pPr>
        <w:pStyle w:val="EndNoteBibliography"/>
        <w:spacing w:after="0"/>
      </w:pPr>
      <w:r w:rsidRPr="008050D9">
        <w:t>15</w:t>
      </w:r>
      <w:r w:rsidRPr="008050D9">
        <w:tab/>
        <w:t>Kim, K.A., Gu, W., Lee, I.A., Joh, E.H., and Kim, D.H.: ‘High fat diet-induced gut microbiota exacerbates inflammation and obesity in mice via the TLR4 signaling pathway’, PLoS One, 2012, 7, (10), pp. e47713</w:t>
      </w:r>
    </w:p>
    <w:p w14:paraId="66FC8EAD" w14:textId="77777777" w:rsidR="008050D9" w:rsidRPr="008050D9" w:rsidRDefault="008050D9" w:rsidP="008050D9">
      <w:pPr>
        <w:pStyle w:val="EndNoteBibliography"/>
        <w:spacing w:after="0"/>
      </w:pPr>
      <w:r w:rsidRPr="008050D9">
        <w:t>16</w:t>
      </w:r>
      <w:r w:rsidRPr="008050D9">
        <w:tab/>
        <w:t>Daniel, H., Gholami, A.M., Berry, D., Desmarchelier, C., Hahne, H., Loh, G., Mondot, S., Lepage, P., Rothballer, M., Walker, A., Bohm, C., Wenning, M., Wagner, M., Blaut, M., Schmitt-Kopplin, P., Kuster, B., Haller, D., and Clavel, T.: ‘High-fat diet alters gut microbiota physiology in mice’, ISME J, 2014, 8, (2), pp. 295-308</w:t>
      </w:r>
    </w:p>
    <w:p w14:paraId="7DFEE662" w14:textId="77777777" w:rsidR="008050D9" w:rsidRPr="008050D9" w:rsidRDefault="008050D9" w:rsidP="008050D9">
      <w:pPr>
        <w:pStyle w:val="EndNoteBibliography"/>
        <w:spacing w:after="0"/>
      </w:pPr>
      <w:r w:rsidRPr="008050D9">
        <w:t>17</w:t>
      </w:r>
      <w:r w:rsidRPr="008050D9">
        <w:tab/>
        <w:t>Shim, J.O.: ‘Gut microbiota in inflammatory bowel disease’, Pediatr Gastroenterol Hepatol Nutr, 2013, 16, (1), pp. 17-21</w:t>
      </w:r>
    </w:p>
    <w:p w14:paraId="381ADB64" w14:textId="77777777" w:rsidR="008050D9" w:rsidRPr="008050D9" w:rsidRDefault="008050D9" w:rsidP="008050D9">
      <w:pPr>
        <w:pStyle w:val="EndNoteBibliography"/>
        <w:spacing w:after="0"/>
      </w:pPr>
      <w:r w:rsidRPr="008050D9">
        <w:lastRenderedPageBreak/>
        <w:t>18</w:t>
      </w:r>
      <w:r w:rsidRPr="008050D9">
        <w:tab/>
        <w:t>Eom, T., Kim, Y.S., Choi, C.H., Sadowsky, M.J., and Unno, T.: ‘Current understanding of microbiota- and dietary-therapies for treating inflammatory bowel disease’, Journal of Microbiology, 2018, 56, (3), pp. 189-198</w:t>
      </w:r>
    </w:p>
    <w:p w14:paraId="5D626127" w14:textId="77777777" w:rsidR="008050D9" w:rsidRPr="008050D9" w:rsidRDefault="008050D9" w:rsidP="008050D9">
      <w:pPr>
        <w:pStyle w:val="EndNoteBibliography"/>
        <w:spacing w:after="0"/>
      </w:pPr>
      <w:r w:rsidRPr="008050D9">
        <w:t>19</w:t>
      </w:r>
      <w:r w:rsidRPr="008050D9">
        <w:tab/>
        <w:t>Butel, M.J.: ‘Probiotics, gut microbiota and health’, Medecine Et Maladies Infectieuses, 2014, 44, (1), pp. 1-8</w:t>
      </w:r>
    </w:p>
    <w:p w14:paraId="0D538A33" w14:textId="77777777" w:rsidR="008050D9" w:rsidRPr="008050D9" w:rsidRDefault="008050D9" w:rsidP="008050D9">
      <w:pPr>
        <w:pStyle w:val="EndNoteBibliography"/>
        <w:spacing w:after="0"/>
      </w:pPr>
      <w:r w:rsidRPr="008050D9">
        <w:t>20</w:t>
      </w:r>
      <w:r w:rsidRPr="008050D9">
        <w:tab/>
        <w:t>Sekirov, I., Russell, S.L., Antunes, L.C.M., and Finlay, B.B.: ‘Gut Microbiota in Health and Disease’, Physiological Reviews, 2010, 90, (3), pp. 859-904</w:t>
      </w:r>
    </w:p>
    <w:p w14:paraId="2D583D5E" w14:textId="77777777" w:rsidR="008050D9" w:rsidRPr="008050D9" w:rsidRDefault="008050D9" w:rsidP="008050D9">
      <w:pPr>
        <w:pStyle w:val="EndNoteBibliography"/>
        <w:spacing w:after="0"/>
      </w:pPr>
      <w:r w:rsidRPr="008050D9">
        <w:t>21</w:t>
      </w:r>
      <w:r w:rsidRPr="008050D9">
        <w:tab/>
        <w:t>Heinritz, S.N., Weiss, E., Eklund, M., Aumiller, T., Louis, S., Rings, A., Messner, S., Camarinha-Silva, A., Seifert, J., Bischoff, S.C., and Mosenthin, R.: ‘Intestinal Microbiota and Microbial Metabolites Are Changed in a Pig Model Fed a High-Fat/Low-Fiber or a Low-Fat/High-Fiber Diet’, PLoS One, 2016, 11, (4), pp. e0154329</w:t>
      </w:r>
    </w:p>
    <w:p w14:paraId="5ABCDAFA" w14:textId="77777777" w:rsidR="008050D9" w:rsidRPr="008050D9" w:rsidRDefault="008050D9" w:rsidP="008050D9">
      <w:pPr>
        <w:pStyle w:val="EndNoteBibliography"/>
        <w:spacing w:after="0"/>
      </w:pPr>
      <w:r w:rsidRPr="008050D9">
        <w:t>22</w:t>
      </w:r>
      <w:r w:rsidRPr="008050D9">
        <w:tab/>
        <w:t>Spor, A., Koren, O., and Ley, R.: ‘Unravelling the effects of the environment and host genotype on the gut microbiome’, Nat Rev Microbiol, 2011, 9, (4), pp. 279-290</w:t>
      </w:r>
    </w:p>
    <w:p w14:paraId="7802A3DE" w14:textId="77777777" w:rsidR="008050D9" w:rsidRPr="008050D9" w:rsidRDefault="008050D9" w:rsidP="008050D9">
      <w:pPr>
        <w:pStyle w:val="EndNoteBibliography"/>
        <w:spacing w:after="0"/>
      </w:pPr>
      <w:r w:rsidRPr="008050D9">
        <w:t>23</w:t>
      </w:r>
      <w:r w:rsidRPr="008050D9">
        <w:tab/>
        <w:t>Olivares, M., Laparra, J.M., and Sanz, Y.: ‘Host genotype, intestinal microbiota and inflammatory disorders’, Br J Nutr, 2013, 109 Suppl 2, pp. S76-80</w:t>
      </w:r>
    </w:p>
    <w:p w14:paraId="25ED9856" w14:textId="77777777" w:rsidR="008050D9" w:rsidRPr="008050D9" w:rsidRDefault="008050D9" w:rsidP="008050D9">
      <w:pPr>
        <w:pStyle w:val="EndNoteBibliography"/>
        <w:spacing w:after="0"/>
      </w:pPr>
      <w:r w:rsidRPr="008050D9">
        <w:t>24</w:t>
      </w:r>
      <w:r w:rsidRPr="008050D9">
        <w:tab/>
        <w:t>Carmody, R.N., Gerber, G.K., Luevano, J.M., Jr., Gatti, D.M., Somes, L., Svenson, K.L., and Turnbaugh, P.J.: ‘Diet dominates host genotype in shaping the murine gut microbiota’, Cell Host Microbe, 2015, 17, (1), pp. 72-84</w:t>
      </w:r>
    </w:p>
    <w:p w14:paraId="18D3DF83" w14:textId="77777777" w:rsidR="008050D9" w:rsidRPr="008050D9" w:rsidRDefault="008050D9" w:rsidP="008050D9">
      <w:pPr>
        <w:pStyle w:val="EndNoteBibliography"/>
        <w:spacing w:after="0"/>
      </w:pPr>
      <w:r w:rsidRPr="008050D9">
        <w:t>25</w:t>
      </w:r>
      <w:r w:rsidRPr="008050D9">
        <w:tab/>
        <w:t>Ussar, S., Griffin, N.W., Bezy, O., Fujisaka, S., Vienberg, S., Softic, S., Deng, L., Bry, L., Gordon, J.I., and Kahn, C.R.: ‘Interactions between Gut Microbiota, Host Genetics and Diet Modulate the Predisposition to Obesity and Metabolic Syndrome’, Cell Metab, 2015, 22, (3), pp. 516-530</w:t>
      </w:r>
    </w:p>
    <w:p w14:paraId="46946EF4" w14:textId="77777777" w:rsidR="008050D9" w:rsidRPr="008050D9" w:rsidRDefault="008050D9" w:rsidP="008050D9">
      <w:pPr>
        <w:pStyle w:val="EndNoteBibliography"/>
        <w:spacing w:after="0"/>
      </w:pPr>
      <w:r w:rsidRPr="008050D9">
        <w:t>26</w:t>
      </w:r>
      <w:r w:rsidRPr="008050D9">
        <w:tab/>
        <w:t>Carmody, R.N., Gerber, G.K., Luevano, J.M., Gatti, D.M., Somes, L., Svenson, K.L., and Turnbaugh, P.J.: ‘Diet Dominates Host Genotype in Shaping the Murine Gut Microbiota’, Cell Host &amp; Microbe, 2015, 17, (1), pp. 72-84</w:t>
      </w:r>
    </w:p>
    <w:p w14:paraId="1CA4B612" w14:textId="77777777" w:rsidR="008050D9" w:rsidRPr="008050D9" w:rsidRDefault="008050D9" w:rsidP="008050D9">
      <w:pPr>
        <w:pStyle w:val="EndNoteBibliography"/>
        <w:spacing w:after="0"/>
      </w:pPr>
      <w:r w:rsidRPr="008050D9">
        <w:t>27</w:t>
      </w:r>
      <w:r w:rsidRPr="008050D9">
        <w:tab/>
        <w:t>Martinez, I., Lattimer, J.M., Hubach, K.L., Case, J.A., Yang, J.Y., Weber, C.G., Louk, J.A., Rose, D.J., Kyureghian, G., Peterson, D.A., Haub, M.D., and Walter, J.: ‘Gut microbiome composition is linked to whole grain-induced immunological improvements’, Isme Journal, 2013, 7, (2), pp. 269-280</w:t>
      </w:r>
    </w:p>
    <w:p w14:paraId="2F9F9B2F" w14:textId="77777777" w:rsidR="008050D9" w:rsidRPr="008050D9" w:rsidRDefault="008050D9" w:rsidP="008050D9">
      <w:pPr>
        <w:pStyle w:val="EndNoteBibliography"/>
        <w:spacing w:after="0"/>
      </w:pPr>
      <w:r w:rsidRPr="008050D9">
        <w:t>28</w:t>
      </w:r>
      <w:r w:rsidRPr="008050D9">
        <w:tab/>
        <w:t>Ussar, S., Griffin, N.W., Bezy, O., Fujisaka, S., Vienberg, S., Softic, S., Deng, L.X., Bry, L., Gordon, J.I., and Kahn, C.R.: ‘Interactions between Gut Microbiota, Host Genetics and Diet Modulate the Predisposition to Obesity and Metabolic Syndrome’, Cell Metabolism, 2015, 22, (3), pp. 516-530</w:t>
      </w:r>
    </w:p>
    <w:p w14:paraId="18E08BC7" w14:textId="77777777" w:rsidR="008050D9" w:rsidRPr="008050D9" w:rsidRDefault="008050D9" w:rsidP="008050D9">
      <w:pPr>
        <w:pStyle w:val="EndNoteBibliography"/>
        <w:spacing w:after="0"/>
      </w:pPr>
      <w:r w:rsidRPr="008050D9">
        <w:t>29</w:t>
      </w:r>
      <w:r w:rsidRPr="008050D9">
        <w:tab/>
        <w:t>Kovacs, A., Ben-Jacob, N., Tayem, H., Halperin, E., Iraqi, F.A., and Gophna, U.: ‘Genotype Is a Stronger Determinant than Sex of the Mouse Gut Microbiota’, Microbial Ecology, 2011, 61, (2), pp. 423-428</w:t>
      </w:r>
    </w:p>
    <w:p w14:paraId="4D700283" w14:textId="77777777" w:rsidR="008050D9" w:rsidRPr="008050D9" w:rsidRDefault="008050D9" w:rsidP="008050D9">
      <w:pPr>
        <w:pStyle w:val="EndNoteBibliography"/>
        <w:spacing w:after="0"/>
      </w:pPr>
      <w:r w:rsidRPr="008050D9">
        <w:t>30</w:t>
      </w:r>
      <w:r w:rsidRPr="008050D9">
        <w:tab/>
        <w:t>Ritchie, N.J., Schutter, M.E., Dick, R.P., and Myrold, D.D.: ‘Use of length heterogeneity PCR and fatty acid methyl ester profiles to characterize microbial communities in soil’, Appl Environ Microbiol, 2000, 66, (4), pp. 1668-1675</w:t>
      </w:r>
    </w:p>
    <w:p w14:paraId="46101DB1" w14:textId="77777777" w:rsidR="008050D9" w:rsidRPr="008050D9" w:rsidRDefault="008050D9" w:rsidP="008050D9">
      <w:pPr>
        <w:pStyle w:val="EndNoteBibliography"/>
        <w:spacing w:after="0"/>
      </w:pPr>
      <w:r w:rsidRPr="008050D9">
        <w:t>31</w:t>
      </w:r>
      <w:r w:rsidRPr="008050D9">
        <w:tab/>
        <w:t>Albert, E.J., Sommerfeld, K., Gophna, S., Marshall, J.S., and Gophna, U.: ‘The gut microbiota of toll-like receptor 2-deficient mice exhibits lineage-specific modifications’, Environ Microbiol Rep, 2009, 1, (1), pp. 65-70</w:t>
      </w:r>
    </w:p>
    <w:p w14:paraId="7EBA64EA" w14:textId="77777777" w:rsidR="008050D9" w:rsidRPr="008050D9" w:rsidRDefault="008050D9" w:rsidP="008050D9">
      <w:pPr>
        <w:pStyle w:val="EndNoteBibliography"/>
        <w:spacing w:after="0"/>
      </w:pPr>
      <w:r w:rsidRPr="008050D9">
        <w:t>32</w:t>
      </w:r>
      <w:r w:rsidRPr="008050D9">
        <w:tab/>
        <w:t>Cheung, K.L., Khor, T.O., Huang, M.T., and Kong, A.N.: ‘Differential in vivo mechanism of chemoprevention of tumor formation in azoxymethane/dextran sodium sulfate mice by PEITC and DBM’, Carcinogenesis, 2010, 31, (5), pp. 880-885</w:t>
      </w:r>
    </w:p>
    <w:p w14:paraId="422A0E4D" w14:textId="77777777" w:rsidR="008050D9" w:rsidRPr="008050D9" w:rsidRDefault="008050D9" w:rsidP="008050D9">
      <w:pPr>
        <w:pStyle w:val="EndNoteBibliography"/>
        <w:spacing w:after="0"/>
      </w:pPr>
      <w:r w:rsidRPr="008050D9">
        <w:t>33</w:t>
      </w:r>
      <w:r w:rsidRPr="008050D9">
        <w:tab/>
        <w:t>Cheung, K.L., Khor, T.O., Yu, S., and Kong, A.N.: ‘PEITC induces G1 cell cycle arrest on HT-29 cells through the activation of p38 MAPK signaling pathway’, AAPS J, 2008, 10, (2), pp. 277-281</w:t>
      </w:r>
    </w:p>
    <w:p w14:paraId="3A4299A7" w14:textId="77777777" w:rsidR="008050D9" w:rsidRPr="008050D9" w:rsidRDefault="008050D9" w:rsidP="008050D9">
      <w:pPr>
        <w:pStyle w:val="EndNoteBibliography"/>
        <w:spacing w:after="0"/>
      </w:pPr>
      <w:r w:rsidRPr="008050D9">
        <w:t>34</w:t>
      </w:r>
      <w:r w:rsidRPr="008050D9">
        <w:tab/>
        <w:t>Liu, Y., and Dey, M.: ‘Dietary Phenethyl Isothiocyanate Protects Mice from Colitis Associated Colon Cancer’, Int J Mol Sci, 2017, 18, (9)</w:t>
      </w:r>
    </w:p>
    <w:p w14:paraId="31012788" w14:textId="77777777" w:rsidR="008050D9" w:rsidRPr="008050D9" w:rsidRDefault="008050D9" w:rsidP="008050D9">
      <w:pPr>
        <w:pStyle w:val="EndNoteBibliography"/>
        <w:spacing w:after="0"/>
      </w:pPr>
      <w:r w:rsidRPr="008050D9">
        <w:lastRenderedPageBreak/>
        <w:t>35</w:t>
      </w:r>
      <w:r w:rsidRPr="008050D9">
        <w:tab/>
        <w:t>Khor, T.O., Cheung, W.K., Prawan, A., Reddy, B.S., and Kong, A.N.: ‘Chemoprevention of familial adenomatous polyposis in Apc(Min/+) mice by phenethyl isothiocyanate (PEITC)’, Mol Carcinog, 2008, 47, (5), pp. 321-325</w:t>
      </w:r>
    </w:p>
    <w:p w14:paraId="6A45D190" w14:textId="77777777" w:rsidR="008050D9" w:rsidRPr="008050D9" w:rsidRDefault="008050D9" w:rsidP="008050D9">
      <w:pPr>
        <w:pStyle w:val="EndNoteBibliography"/>
        <w:spacing w:after="0"/>
      </w:pPr>
      <w:r w:rsidRPr="008050D9">
        <w:t>36</w:t>
      </w:r>
      <w:r w:rsidRPr="008050D9">
        <w:tab/>
        <w:t>Shen, G., Xu, C., Hu, R., Jain, M.R., Gopalkrishnan, A., Nair, S., Huang, M.T., Chan, J.Y., and Kong, A.N.: ‘Modulation of nuclear factor E2-related factor 2-mediated gene expression in mice liver and small intestine by cancer chemopreventive agent curcumin’, Mol Cancer Ther, 2006, 5, (1), pp. 39-51</w:t>
      </w:r>
    </w:p>
    <w:p w14:paraId="505A87A3" w14:textId="77777777" w:rsidR="008050D9" w:rsidRPr="008050D9" w:rsidRDefault="008050D9" w:rsidP="008050D9">
      <w:pPr>
        <w:pStyle w:val="EndNoteBibliography"/>
        <w:spacing w:after="0"/>
      </w:pPr>
      <w:r w:rsidRPr="008050D9">
        <w:t>37</w:t>
      </w:r>
      <w:r w:rsidRPr="008050D9">
        <w:tab/>
        <w:t>Lin, W., Wu, R.T., Wu, T.Y., Khor, T.O., Wang, H., and Kong, A.N.: ‘Sulforaphane suppressed LPS-induced inflammation in mouse peritoneal macrophages through Nrf2 dependent pathway’, Biochemical Pharmacology, 2008, 76, (8), pp. 967-973</w:t>
      </w:r>
    </w:p>
    <w:p w14:paraId="33DDA1BF" w14:textId="77777777" w:rsidR="008050D9" w:rsidRPr="008050D9" w:rsidRDefault="008050D9" w:rsidP="008050D9">
      <w:pPr>
        <w:pStyle w:val="EndNoteBibliography"/>
        <w:spacing w:after="0"/>
      </w:pPr>
      <w:r w:rsidRPr="008050D9">
        <w:t>38</w:t>
      </w:r>
      <w:r w:rsidRPr="008050D9">
        <w:tab/>
        <w:t>Apprill, A., McNally, S., Parsons, R., and Weber, L.: ‘Minor revision to V4 region SSU rRNA 806R gene primer greatly increases detection of SAR11 bacterioplankton’, Aquatic Microbial Ecology, 2015, 75, (2), pp. 129-137</w:t>
      </w:r>
    </w:p>
    <w:p w14:paraId="7BBC9A0A" w14:textId="77777777" w:rsidR="008050D9" w:rsidRPr="008050D9" w:rsidRDefault="008050D9" w:rsidP="008050D9">
      <w:pPr>
        <w:pStyle w:val="EndNoteBibliography"/>
        <w:spacing w:after="0"/>
      </w:pPr>
      <w:r w:rsidRPr="008050D9">
        <w:t>39</w:t>
      </w:r>
      <w:r w:rsidRPr="008050D9">
        <w:tab/>
        <w:t>Caporaso, J.G., Lauber, C.L., Walters, W.A., Berg-Lyons, D., Lozupone, C.A., Turnbaugh, P.J., Fierer, N., and Knight, R.: ‘Global patterns of 16S rRNA diversity at a depth of millions of sequences per sample’, Proceedings of the National Academy of Sciences of the United States of America, 2011, 108, pp. 4516-4522</w:t>
      </w:r>
    </w:p>
    <w:p w14:paraId="3B6A8CED" w14:textId="77777777" w:rsidR="008050D9" w:rsidRPr="008050D9" w:rsidRDefault="008050D9" w:rsidP="008050D9">
      <w:pPr>
        <w:pStyle w:val="EndNoteBibliography"/>
        <w:spacing w:after="0"/>
      </w:pPr>
      <w:r w:rsidRPr="008050D9">
        <w:t>40</w:t>
      </w:r>
      <w:r w:rsidRPr="008050D9">
        <w:tab/>
        <w:t>Caporaso, J.G., Lauber, C.L., Walters, W.A., Berg-Lyons, D., Huntley, J., Fierer, N., Owens, S.M., Betley, J., Fraser, L., Bauer, M., Gormley, N., Gilbert, J.A., Smith, G., and Knight, R.: ‘Ultra-high-throughput microbial community analysis on the Illumina HiSeq and MiSeq platforms’, Isme Journal, 2012, 6, (8), pp. 1621-1624</w:t>
      </w:r>
    </w:p>
    <w:p w14:paraId="7EAC230F" w14:textId="77777777" w:rsidR="008050D9" w:rsidRPr="008050D9" w:rsidRDefault="008050D9" w:rsidP="008050D9">
      <w:pPr>
        <w:pStyle w:val="EndNoteBibliography"/>
        <w:spacing w:after="0"/>
      </w:pPr>
      <w:r w:rsidRPr="008050D9">
        <w:t>41</w:t>
      </w:r>
      <w:r w:rsidRPr="008050D9">
        <w:tab/>
        <w:t>Minich, J.J., Humphrey, G., Benitez, R.A.S., Sanders, J., Swofford, A., Allen, E.E., and Knight, R.: ‘High-Throughput Miniaturized 16S rRNA Amplicon Library Preparation Reduces Costs while Preserving Microbiome Integrity’, Msystems, 2018, 3, (6)</w:t>
      </w:r>
    </w:p>
    <w:p w14:paraId="10E5CBFC" w14:textId="77777777" w:rsidR="008050D9" w:rsidRPr="008050D9" w:rsidRDefault="008050D9" w:rsidP="008050D9">
      <w:pPr>
        <w:pStyle w:val="EndNoteBibliography"/>
        <w:spacing w:after="0"/>
      </w:pPr>
      <w:r w:rsidRPr="008050D9">
        <w:t>42</w:t>
      </w:r>
      <w:r w:rsidRPr="008050D9">
        <w:tab/>
        <w:t>Parada, A.E., Needham, D.M., and Fuhrman, J.A.: ‘Every base matters: assessing small subunit rRNA primers for marine microbiomes with mock communities, time series and global field samples’, Environmental Microbiology, 2016, 18, (5), pp. 1403-1414</w:t>
      </w:r>
    </w:p>
    <w:p w14:paraId="1589F82F" w14:textId="77777777" w:rsidR="008050D9" w:rsidRPr="008050D9" w:rsidRDefault="008050D9" w:rsidP="008050D9">
      <w:pPr>
        <w:pStyle w:val="EndNoteBibliography"/>
        <w:spacing w:after="0"/>
      </w:pPr>
      <w:r w:rsidRPr="008050D9">
        <w:t>43</w:t>
      </w:r>
      <w:r w:rsidRPr="008050D9">
        <w:tab/>
        <w:t>Quince, C., Lanzen, A., Davenport, R.J., and Turnbaugh, P.J.: ‘Removing Noise From Pyrosequenced Amplicons’, Bmc Bioinformatics, 2011, 12</w:t>
      </w:r>
    </w:p>
    <w:p w14:paraId="2B4BDA84" w14:textId="77777777" w:rsidR="008050D9" w:rsidRPr="008050D9" w:rsidRDefault="008050D9" w:rsidP="008050D9">
      <w:pPr>
        <w:pStyle w:val="EndNoteBibliography"/>
        <w:spacing w:after="0"/>
      </w:pPr>
      <w:r w:rsidRPr="008050D9">
        <w:t>44</w:t>
      </w:r>
      <w:r w:rsidRPr="008050D9">
        <w:tab/>
        <w:t>Walters, W., Hyde, E.R., Berg-Lyons, D., Ackermann, G., Humphrey, G., Parada, A., Gilbert, J.A., Jansson, J.K., Caporaso, J.G., Fuhrman, J.A., Apprill, A., and Knight, R.: ‘Improved Bacterial 16S rRNA Gene (V4 and V4-5) and Fungal Internal Transcribed Spacer Marker Gene Primers for Microbial Community Surveys’, Msystems, 2016, 1, (1)</w:t>
      </w:r>
    </w:p>
    <w:p w14:paraId="1BDAD9E3" w14:textId="77777777" w:rsidR="008050D9" w:rsidRPr="008050D9" w:rsidRDefault="008050D9" w:rsidP="008050D9">
      <w:pPr>
        <w:pStyle w:val="EndNoteBibliography"/>
        <w:spacing w:after="0"/>
      </w:pPr>
      <w:r w:rsidRPr="008050D9">
        <w:t>45</w:t>
      </w:r>
      <w:r w:rsidRPr="008050D9">
        <w:tab/>
        <w:t>Bolyen, E., Rideout, J.R., Dillon, M.R., Bokulich, N.A., Abnet, C.C., Al-Ghalith, G.A., Alexander, H., Alm, E.J., Arumugam, M., Asnicar, F., Bai, Y., Bisanz, J.E., Bittinger, K., Brejnrod, A., Brislawn, C.J., Brown, C.T., Callahan, B.J., Caraballo-Rodriguez, A.M., Chase, J., Cope, E.K., Da Silva, R., Diener, C., Dorrestein, P.C., Douglas, G.M., Durall, D.M., Duvallet, C., Edwardson, C.F., Ernst, M., Estaki, M., Fouquier, J., Gauglitz, J.M., Gibbons, S.M., Gibson, D.L., Gonzalez, A., Gorlick, K., Guo, J., Hillmann, B., Holmes, S., Holste, H., Huttenhower, C., Huttley, G.A., Janssen, S., Jarmusch, A.K., Jiang, L., Kaehler, B.D., Kang, K.B., Keefe, C.R., Keim, P., Kelley, S.T., Knights, D., Koester, I., Kosciolek, T., Kreps, J., Langille, M.G.I., Lee, J., Ley, R., Liu, Y.X., Loftfield, E., Lozupone, C., Maher, M., Marotz, C., Martin, B.D., McDonald, D., McIver, L.J., Melnik, A.V., Metcalf, J.L., Morgan, S.C., Morton, J.T., Naimey, A.T., Navas-Molina, J.A., Nothias, L.F., Orchanian, S.B., Pearson, T., Peoples, S.L., Petras, D., Preuss, M.L., Pruesse, E., Rasmussen, L.B., Rivers, A., Robeson, M.S., 2nd, Rosenthal, P., Segata, N., Shaffer, M., Shiffer, A., Sinha, R., Song, S.J., Spear, J.R., Swafford, A.D., Thompson, L.R., Torres, P.J., Trinh, P., Tripathi, A., Turnbaugh, P.J., Ul-Hasan, S., van der Hooft, J.J.J., Vargas, F., Vazquez-Baeza, Y., Vogtmann, E., von Hippel, M., Walters, W., Wan, Y., Wang, M., Warren, J., Weber, K.C., Williamson, C.H.D., Willis, A.D., Xu, Z.Z., Zaneveld, J.R., Zhang, Y., Zhu, Q., Knight, R., and Caporaso, J.G.: ‘Reproducible, interactive, scalable and extensible microbiome data science using QIIME 2’, Nat Biotechnol, 2019, 37, (8), pp. 852-857</w:t>
      </w:r>
    </w:p>
    <w:p w14:paraId="358A563C" w14:textId="77777777" w:rsidR="008050D9" w:rsidRPr="008050D9" w:rsidRDefault="008050D9" w:rsidP="008050D9">
      <w:pPr>
        <w:pStyle w:val="EndNoteBibliography"/>
        <w:spacing w:after="0"/>
      </w:pPr>
      <w:r w:rsidRPr="008050D9">
        <w:lastRenderedPageBreak/>
        <w:t>46</w:t>
      </w:r>
      <w:r w:rsidRPr="008050D9">
        <w:tab/>
        <w:t>Estaki, M., Jiang, L., Bokulich, N.A., McDonald, D., Gonzalez, A., Kosciolek, T., Martino, C., Zhu, Q., Birmingham, A., Vazquez-Baeza, Y., Dillon, M.R., Bolyen, E., Caporaso, J.G., and Knight, R.: ‘QIIME 2 Enables Comprehensive End-to-End Analysis of Diverse Microbiome Data and Comparative Studies with Publicly Available Data’, Curr Protoc Bioinformatics, 2020, 70, (1), pp. e100</w:t>
      </w:r>
    </w:p>
    <w:p w14:paraId="7CA36B6A" w14:textId="77777777" w:rsidR="008050D9" w:rsidRPr="008050D9" w:rsidRDefault="008050D9" w:rsidP="008050D9">
      <w:pPr>
        <w:pStyle w:val="EndNoteBibliography"/>
        <w:spacing w:after="0"/>
      </w:pPr>
      <w:r w:rsidRPr="008050D9">
        <w:t>47</w:t>
      </w:r>
      <w:r w:rsidRPr="008050D9">
        <w:tab/>
        <w:t>Callahan, B.J., McMurdie, P.J., Rosen, M.J., Han, A.W., Johnson, A.J., and Holmes, S.P.: ‘DADA2: High-resolution sample inference from Illumina amplicon data’, Nat Methods, 2016, 13, (7), pp. 581-583</w:t>
      </w:r>
    </w:p>
    <w:p w14:paraId="52A74692" w14:textId="77777777" w:rsidR="008050D9" w:rsidRPr="008050D9" w:rsidRDefault="008050D9" w:rsidP="008050D9">
      <w:pPr>
        <w:pStyle w:val="EndNoteBibliography"/>
        <w:spacing w:after="0"/>
      </w:pPr>
      <w:r w:rsidRPr="008050D9">
        <w:t>48</w:t>
      </w:r>
      <w:r w:rsidRPr="008050D9">
        <w:tab/>
        <w:t>Yilmaz, P., Parfrey, L.W., Yarza, P., Gerken, J., Pruesse, E., Quast, C., Schweer, T., Peplies, J., Ludwig, W., and Glockner, F.O.: ‘The SILVA and "All-species Living Tree Project (LTP)" taxonomic frameworks’, Nucleic Acids Research, 2014, 42, (D1), pp. D643-D648</w:t>
      </w:r>
    </w:p>
    <w:p w14:paraId="5CD2DB63" w14:textId="77777777" w:rsidR="008050D9" w:rsidRPr="008050D9" w:rsidRDefault="008050D9" w:rsidP="008050D9">
      <w:pPr>
        <w:pStyle w:val="EndNoteBibliography"/>
        <w:spacing w:after="0"/>
      </w:pPr>
      <w:r w:rsidRPr="008050D9">
        <w:t>49</w:t>
      </w:r>
      <w:r w:rsidRPr="008050D9">
        <w:tab/>
        <w:t>Caporaso, J.G., Kuczynski, J., Stombaugh, J., Bittinger, K., Bushman, F.D., Costello, E.K., Fierer, N., Pena, A.G., Goodrich, J.K., Gordon, J.I., Huttley, G.A., Kelley, S.T., Knights, D., Koenig, J.E., Ley, R.E., Lozupone, C.A., McDonald, D., Muegge, B.D., Pirrung, M., Reeder, J., Sevinsky, J.R., Turnbaugh, P.J., Walters, W.A., Widmann, J., Yatsunenko, T., Zaneveld, J., and Knight, R.: ‘QIIME allows analysis of high-throughput community sequencing data’, Nat Methods, 2010, 7, (5), pp. 335-336</w:t>
      </w:r>
    </w:p>
    <w:p w14:paraId="369E7746" w14:textId="77777777" w:rsidR="008050D9" w:rsidRPr="008050D9" w:rsidRDefault="008050D9" w:rsidP="008050D9">
      <w:pPr>
        <w:pStyle w:val="EndNoteBibliography"/>
        <w:spacing w:after="0"/>
      </w:pPr>
      <w:r w:rsidRPr="008050D9">
        <w:t>50</w:t>
      </w:r>
      <w:r w:rsidRPr="008050D9">
        <w:tab/>
        <w:t>Huang, Y., Li, W., Su, Z.Y., and Kong, A.N.: ‘The complexity of the Nrf2 pathway: beyond the antioxidant response’, J Nutr Biochem, 2015, 26, (12), pp. 1401-1413</w:t>
      </w:r>
    </w:p>
    <w:p w14:paraId="10AE81AB" w14:textId="77777777" w:rsidR="008050D9" w:rsidRPr="008050D9" w:rsidRDefault="008050D9" w:rsidP="008050D9">
      <w:pPr>
        <w:pStyle w:val="EndNoteBibliography"/>
        <w:spacing w:after="0"/>
      </w:pPr>
      <w:r w:rsidRPr="008050D9">
        <w:t>51</w:t>
      </w:r>
      <w:r w:rsidRPr="008050D9">
        <w:tab/>
        <w:t>Zhang, D.D.: ‘Mechanistic studies of the Nrf2-Keap1 signaling pathway’, Drug Metab Rev, 2006, 38, (4), pp. 769-789</w:t>
      </w:r>
    </w:p>
    <w:p w14:paraId="593A05DE" w14:textId="77777777" w:rsidR="008050D9" w:rsidRPr="008050D9" w:rsidRDefault="008050D9" w:rsidP="008050D9">
      <w:pPr>
        <w:pStyle w:val="EndNoteBibliography"/>
        <w:spacing w:after="0"/>
      </w:pPr>
      <w:r w:rsidRPr="008050D9">
        <w:t>52</w:t>
      </w:r>
      <w:r w:rsidRPr="008050D9">
        <w:tab/>
        <w:t>Taguchi, K., and Yamamoto, M.: ‘The KEAP1-NRF2 System in Cancer’, Front Oncol, 2017, 7, pp. 85</w:t>
      </w:r>
    </w:p>
    <w:p w14:paraId="5D37C0AF" w14:textId="77777777" w:rsidR="008050D9" w:rsidRPr="008050D9" w:rsidRDefault="008050D9" w:rsidP="008050D9">
      <w:pPr>
        <w:pStyle w:val="EndNoteBibliography"/>
        <w:spacing w:after="0"/>
      </w:pPr>
      <w:r w:rsidRPr="008050D9">
        <w:t>53</w:t>
      </w:r>
      <w:r w:rsidRPr="008050D9">
        <w:tab/>
        <w:t>Mitsuishi, Y., Motohashi, H., and Yamamoto, M.: ‘The Keap1-Nrf2 system in cancers: stress response and anabolic metabolism’, Front Oncol, 2012, 2, pp. 200</w:t>
      </w:r>
    </w:p>
    <w:p w14:paraId="0AD6F23E" w14:textId="77777777" w:rsidR="008050D9" w:rsidRPr="008050D9" w:rsidRDefault="008050D9" w:rsidP="008050D9">
      <w:pPr>
        <w:pStyle w:val="EndNoteBibliography"/>
        <w:spacing w:after="0"/>
      </w:pPr>
      <w:r w:rsidRPr="008050D9">
        <w:t>54</w:t>
      </w:r>
      <w:r w:rsidRPr="008050D9">
        <w:tab/>
        <w:t>Osburn, W.O., and Kensler, T.W.: ‘Nrf2 signaling: an adaptive response pathway for protection against environmental toxic insults’, Mutat Res, 2008, 659, (1-2), pp. 31-39</w:t>
      </w:r>
    </w:p>
    <w:p w14:paraId="51DEF989" w14:textId="77777777" w:rsidR="008050D9" w:rsidRPr="008050D9" w:rsidRDefault="008050D9" w:rsidP="008050D9">
      <w:pPr>
        <w:pStyle w:val="EndNoteBibliography"/>
        <w:spacing w:after="0"/>
      </w:pPr>
      <w:r w:rsidRPr="008050D9">
        <w:t>55</w:t>
      </w:r>
      <w:r w:rsidRPr="008050D9">
        <w:tab/>
        <w:t>Mariat, D., Firmesse, O., Levenez, F., Guimaraes, V., Sokol, H., Dore, J., Corthier, G., and Furet, J.P.: ‘The Firmicutes/Bacteroidetes ratio of the human microbiota changes with age’, BMC Microbiol, 2009, 9, pp. 123</w:t>
      </w:r>
    </w:p>
    <w:p w14:paraId="2DE4C515" w14:textId="77777777" w:rsidR="008050D9" w:rsidRPr="008050D9" w:rsidRDefault="008050D9" w:rsidP="008050D9">
      <w:pPr>
        <w:pStyle w:val="EndNoteBibliography"/>
        <w:spacing w:after="0"/>
      </w:pPr>
      <w:r w:rsidRPr="008050D9">
        <w:t>56</w:t>
      </w:r>
      <w:r w:rsidRPr="008050D9">
        <w:tab/>
        <w:t>Koliada, A., Syzenko, G., Moseiko, V., Budovska, L., Puchkov, K., Perederiy, V., Gavalko, Y., Dorofeyev, A., Romanenko, M., Tkach, S., Sineok, L., Lushchak, O., and Vaiserman, A.: ‘Association between body mass index and Firmicutes/Bacteroidetes ratio in an adult Ukrainian population’, BMC Microbiol, 2017, 17, (1), pp. 120</w:t>
      </w:r>
    </w:p>
    <w:p w14:paraId="0784C783" w14:textId="77777777" w:rsidR="008050D9" w:rsidRPr="008050D9" w:rsidRDefault="008050D9" w:rsidP="008050D9">
      <w:pPr>
        <w:pStyle w:val="EndNoteBibliography"/>
        <w:spacing w:after="0"/>
      </w:pPr>
      <w:r w:rsidRPr="008050D9">
        <w:t>57</w:t>
      </w:r>
      <w:r w:rsidRPr="008050D9">
        <w:tab/>
        <w:t>Stojanov, S., Berlec, A., and Strukelj, B.: ‘The Influence of Probiotics on the Firmicutes/Bacteroidetes Ratio in the Treatment of Obesity and Inflammatory Bowel disease’, Microorganisms, 2020, 8, (11)</w:t>
      </w:r>
    </w:p>
    <w:p w14:paraId="27D71206" w14:textId="77777777" w:rsidR="008050D9" w:rsidRPr="008050D9" w:rsidRDefault="008050D9" w:rsidP="008050D9">
      <w:pPr>
        <w:pStyle w:val="EndNoteBibliography"/>
        <w:spacing w:after="0"/>
      </w:pPr>
      <w:r w:rsidRPr="008050D9">
        <w:t>58</w:t>
      </w:r>
      <w:r w:rsidRPr="008050D9">
        <w:tab/>
        <w:t>La Reau, A.J., and Suen, G.: ‘The Ruminococci: key symbionts of the gut ecosystem’, J Microbiol, 2018, 56, (3), pp. 199-208</w:t>
      </w:r>
    </w:p>
    <w:p w14:paraId="3AA09604" w14:textId="77777777" w:rsidR="008050D9" w:rsidRPr="008050D9" w:rsidRDefault="008050D9" w:rsidP="008050D9">
      <w:pPr>
        <w:pStyle w:val="EndNoteBibliography"/>
        <w:spacing w:after="0"/>
      </w:pPr>
      <w:r w:rsidRPr="008050D9">
        <w:t>59</w:t>
      </w:r>
      <w:r w:rsidRPr="008050D9">
        <w:tab/>
        <w:t>Rainey, F.A., and Janssen, P.H.: ‘Phylogenetic analysis by 16S ribosomal DNA sequence comparison reveals two unrelated groups of species within the genus Ruminococcus’, FEMS Microbiol Lett, 1995, 129, (1), pp. 69-73</w:t>
      </w:r>
    </w:p>
    <w:p w14:paraId="4CB440E1" w14:textId="77777777" w:rsidR="008050D9" w:rsidRPr="008050D9" w:rsidRDefault="008050D9" w:rsidP="008050D9">
      <w:pPr>
        <w:pStyle w:val="EndNoteBibliography"/>
        <w:spacing w:after="0"/>
      </w:pPr>
      <w:r w:rsidRPr="008050D9">
        <w:t>60</w:t>
      </w:r>
      <w:r w:rsidRPr="008050D9">
        <w:tab/>
        <w:t>Qin, J., Li, R., Raes, J., Arumugam, M., Burgdorf, K.S., Manichanh, C., Nielsen, T., Pons, N., Levenez, F., Yamada, T., Mende, D.R., Li, J., Xu, J., Li, S., Li, D., Cao, J., Wang, B., Liang, H., Zheng, H., Xie, Y., Tap, J., Lepage, P., Bertalan, M., Batto, J.M., Hansen, T., Le Paslier, D., Linneberg, A., Nielsen, H.B., Pelletier, E., Renault, P., Sicheritz-Ponten, T., Turner, K., Zhu, H., Yu, C., Li, S., Jian, M., Zhou, Y., Li, Y., Zhang, X., Li, S., Qin, N., Yang, H., Wang, J., Brunak, S., Dore, J., Guarner, F., Kristiansen, K., Pedersen, O., Parkhill, J., Weissenbach, J., Meta, H.I.T.C., Bork, P., Ehrlich, S.D., and Wang, J.: ‘A human gut microbial gene catalogue established by metagenomic sequencing’, Nature, 2010, 464, (7285), pp. 59-65</w:t>
      </w:r>
    </w:p>
    <w:p w14:paraId="6F5A4374" w14:textId="77777777" w:rsidR="008050D9" w:rsidRPr="008050D9" w:rsidRDefault="008050D9" w:rsidP="008050D9">
      <w:pPr>
        <w:pStyle w:val="EndNoteBibliography"/>
        <w:spacing w:after="0"/>
      </w:pPr>
      <w:r w:rsidRPr="008050D9">
        <w:t>61</w:t>
      </w:r>
      <w:r w:rsidRPr="008050D9">
        <w:tab/>
        <w:t>Leschine, S.B.: ‘Cellulose degradation in anaerobic environments’, Annu Rev Microbiol, 1995, 49, pp. 399-426</w:t>
      </w:r>
    </w:p>
    <w:p w14:paraId="307814CB" w14:textId="77777777" w:rsidR="008050D9" w:rsidRPr="008050D9" w:rsidRDefault="008050D9" w:rsidP="008050D9">
      <w:pPr>
        <w:pStyle w:val="EndNoteBibliography"/>
        <w:spacing w:after="0"/>
      </w:pPr>
      <w:r w:rsidRPr="008050D9">
        <w:lastRenderedPageBreak/>
        <w:t>62</w:t>
      </w:r>
      <w:r w:rsidRPr="008050D9">
        <w:tab/>
        <w:t>Flint, H.J., Bayer, E.A., Rincon, M.T., Lamed, R., and White, B.A.: ‘Polysaccharide utilization by gut bacteria: potential for new insights from genomic analysis’, Nat Rev Microbiol, 2008, 6, (2), pp. 121-131</w:t>
      </w:r>
    </w:p>
    <w:p w14:paraId="5E11F5CE" w14:textId="77777777" w:rsidR="008050D9" w:rsidRPr="008050D9" w:rsidRDefault="008050D9" w:rsidP="008050D9">
      <w:pPr>
        <w:pStyle w:val="EndNoteBibliography"/>
        <w:spacing w:after="0"/>
      </w:pPr>
      <w:r w:rsidRPr="008050D9">
        <w:t>63</w:t>
      </w:r>
      <w:r w:rsidRPr="008050D9">
        <w:tab/>
        <w:t>Lyra, A., Krogius-Kurikka, L., Nikkila, J., Malinen, E., Kajander, K., Kurikka, K., Korpela, R., and Palva, A.: ‘Effect of a multispecies probiotic supplement on quantity of irritable bowel syndrome-related intestinal microbial phylotypes’, BMC Gastroenterol, 2010, 10, pp. 110</w:t>
      </w:r>
    </w:p>
    <w:p w14:paraId="25B43E4B" w14:textId="77777777" w:rsidR="008050D9" w:rsidRPr="008050D9" w:rsidRDefault="008050D9" w:rsidP="008050D9">
      <w:pPr>
        <w:pStyle w:val="EndNoteBibliography"/>
        <w:spacing w:after="0"/>
      </w:pPr>
      <w:r w:rsidRPr="008050D9">
        <w:t>64</w:t>
      </w:r>
      <w:r w:rsidRPr="008050D9">
        <w:tab/>
        <w:t>Hall, A.B., Yassour, M., Sauk, J., Garner, A., Jiang, X., Arthur, T., Lagoudas, G.K., Vatanen, T., Fornelos, N., Wilson, R., Bertha, M., Cohen, M., Garber, J., Khalili, H., Gevers, D., Ananthakrishnan, A.N., Kugathasan, S., Lander, E.S., Blainey, P., Vlamakis, H., Xavier, R.J., and Huttenhower, C.: ‘A novel Ruminococcus gnavus clade enriched in inflammatory bowel disease patients’, Genome Med, 2017, 9, (1), pp. 103</w:t>
      </w:r>
    </w:p>
    <w:p w14:paraId="6A5BE4A5" w14:textId="77777777" w:rsidR="008050D9" w:rsidRPr="008050D9" w:rsidRDefault="008050D9" w:rsidP="008050D9">
      <w:pPr>
        <w:pStyle w:val="EndNoteBibliography"/>
        <w:spacing w:after="0"/>
      </w:pPr>
      <w:r w:rsidRPr="008050D9">
        <w:t>65</w:t>
      </w:r>
      <w:r w:rsidRPr="008050D9">
        <w:tab/>
        <w:t>Henke, M.T., Kenny, D.J., Cassilly, C.D., Vlamakis, H., Xavier, R.J., and Clardy, J.: ‘Ruminococcus gnavus, a member of the human gut microbiome associated with Crohn's disease, produces an inflammatory polysaccharide’, Proc Natl Acad Sci U S A, 2019, 116, (26), pp. 12672-12677</w:t>
      </w:r>
    </w:p>
    <w:p w14:paraId="23099742" w14:textId="77777777" w:rsidR="008050D9" w:rsidRPr="008050D9" w:rsidRDefault="008050D9" w:rsidP="008050D9">
      <w:pPr>
        <w:pStyle w:val="EndNoteBibliography"/>
        <w:spacing w:after="0"/>
      </w:pPr>
      <w:r w:rsidRPr="008050D9">
        <w:t>66</w:t>
      </w:r>
      <w:r w:rsidRPr="008050D9">
        <w:tab/>
        <w:t>Chua, H.H., Chou, H.C., Tung, Y.L., Chiang, B.L., Liao, C.C., Liu, H.H., and Ni, Y.H.: ‘Intestinal Dysbiosis Featuring Abundance of Ruminococcus gnavus Associates With Allergic Diseases in Infants’, Gastroenterology, 2018, 154, (1), pp. 154-167</w:t>
      </w:r>
    </w:p>
    <w:p w14:paraId="50EDA8A3" w14:textId="77777777" w:rsidR="008050D9" w:rsidRPr="008050D9" w:rsidRDefault="008050D9" w:rsidP="008050D9">
      <w:pPr>
        <w:pStyle w:val="EndNoteBibliography"/>
        <w:spacing w:after="0"/>
      </w:pPr>
      <w:r w:rsidRPr="008050D9">
        <w:t>67</w:t>
      </w:r>
      <w:r w:rsidRPr="008050D9">
        <w:tab/>
        <w:t>Johnson, E.L., Heaver, S.L., Walters, W.A., and Ley, R.E.: ‘Microbiome and metabolic disease: revisiting the bacterial phylum Bacteroidetes’, J Mol Med (Berl), 2017, 95, (1), pp. 1-8</w:t>
      </w:r>
    </w:p>
    <w:p w14:paraId="6FFD852C" w14:textId="77777777" w:rsidR="008050D9" w:rsidRPr="008050D9" w:rsidRDefault="008050D9" w:rsidP="008050D9">
      <w:pPr>
        <w:pStyle w:val="EndNoteBibliography"/>
        <w:spacing w:after="0"/>
      </w:pPr>
      <w:r w:rsidRPr="008050D9">
        <w:t>68</w:t>
      </w:r>
      <w:r w:rsidRPr="008050D9">
        <w:tab/>
        <w:t>Couturier-Maillard, A., Secher, T., Rehman, A., Normand, S., De Arcangelis, A., Haesler, R., Huot, L., Grandjean, T., Bressenot, A., Delanoye-Crespin, A., Gaillot, O., Schreiber, S., Lemoine, Y., Ryffel, B., Hot, D., Nunez, G., Chen, G., Rosenstiel, P., and Chamaillard, M.: ‘NOD2-mediated dysbiosis predisposes mice to transmissible colitis and colorectal cancer’, J Clin Invest, 2013, 123, (2), pp. 700-711</w:t>
      </w:r>
    </w:p>
    <w:p w14:paraId="01EA9028" w14:textId="77777777" w:rsidR="008050D9" w:rsidRPr="008050D9" w:rsidRDefault="008050D9" w:rsidP="008050D9">
      <w:pPr>
        <w:pStyle w:val="EndNoteBibliography"/>
        <w:spacing w:after="0"/>
      </w:pPr>
      <w:r w:rsidRPr="008050D9">
        <w:t>69</w:t>
      </w:r>
      <w:r w:rsidRPr="008050D9">
        <w:tab/>
        <w:t>Carmichael, W.W.: ‘Cyanobacteria secondary metabolites--the cyanotoxins’, J Appl Bacteriol, 1992, 72, (6), pp. 445-459</w:t>
      </w:r>
    </w:p>
    <w:p w14:paraId="52C20F4A" w14:textId="77777777" w:rsidR="008050D9" w:rsidRPr="008050D9" w:rsidRDefault="008050D9" w:rsidP="008050D9">
      <w:pPr>
        <w:pStyle w:val="EndNoteBibliography"/>
        <w:spacing w:after="0"/>
      </w:pPr>
      <w:r w:rsidRPr="008050D9">
        <w:t>70</w:t>
      </w:r>
      <w:r w:rsidRPr="008050D9">
        <w:tab/>
        <w:t>Carmichael, W.W.: ‘The toxins of cyanobacteria’, Sci Am, 1994, 270, (1), pp. 78-86</w:t>
      </w:r>
    </w:p>
    <w:p w14:paraId="4299D49A" w14:textId="77777777" w:rsidR="008050D9" w:rsidRPr="008050D9" w:rsidRDefault="008050D9" w:rsidP="008050D9">
      <w:pPr>
        <w:pStyle w:val="EndNoteBibliography"/>
        <w:spacing w:after="0"/>
      </w:pPr>
      <w:r w:rsidRPr="008050D9">
        <w:t>71</w:t>
      </w:r>
      <w:r w:rsidRPr="008050D9">
        <w:tab/>
        <w:t>Hildebrand, F., Nguyen, T.L., Brinkman, B., Yunta, R.G., Cauwe, B., Vandenabeele, P., Liston, A., and Raes, J.: ‘Inflammation-associated enterotypes, host genotype, cage and inter-individual effects drive gut microbiota variation in common laboratory mice’, Genome Biol, 2013, 14, (1), pp. R4</w:t>
      </w:r>
    </w:p>
    <w:p w14:paraId="12EE43D4" w14:textId="77777777" w:rsidR="008050D9" w:rsidRPr="008050D9" w:rsidRDefault="008050D9" w:rsidP="008050D9">
      <w:pPr>
        <w:pStyle w:val="EndNoteBibliography"/>
        <w:spacing w:after="0"/>
      </w:pPr>
      <w:r w:rsidRPr="008050D9">
        <w:t>72</w:t>
      </w:r>
      <w:r w:rsidRPr="008050D9">
        <w:tab/>
        <w:t>Roopchand, D.E., Carmody, R.N., Kuhn, P., Moskal, K., Rojas-Silva, P., Turnbaugh, P.J., and Raskin, I.: ‘Dietary Polyphenols Promote Growth of the Gut Bacterium Akkermansia muciniphila and Attenuate High-Fat Diet-Induced Metabolic Syndrome’, Diabetes, 2015, 64, (8), pp. 2847-2858</w:t>
      </w:r>
    </w:p>
    <w:p w14:paraId="76EAFA6F" w14:textId="77777777" w:rsidR="008050D9" w:rsidRPr="008050D9" w:rsidRDefault="008050D9" w:rsidP="008050D9">
      <w:pPr>
        <w:pStyle w:val="EndNoteBibliography"/>
        <w:spacing w:after="0"/>
      </w:pPr>
      <w:r w:rsidRPr="008050D9">
        <w:t>73</w:t>
      </w:r>
      <w:r w:rsidRPr="008050D9">
        <w:tab/>
        <w:t>Zhang, L., Carmody, R.N., Kalariya, H.M., Duran, R.M., Moskal, K., Poulev, A., Kuhn, P., Tveter, K.M., Turnbaugh, P.J., Raskin, I., and Roopchand, D.E.: ‘Grape proanthocyanidin-induced intestinal bloom of Akkermansia muciniphila is dependent on its baseline abundance and precedes activation of host genes related to metabolic health’, J Nutr Biochem, 2018, 56, pp. 142-151</w:t>
      </w:r>
    </w:p>
    <w:p w14:paraId="53787CEF" w14:textId="77777777" w:rsidR="008050D9" w:rsidRPr="008050D9" w:rsidRDefault="008050D9" w:rsidP="008050D9">
      <w:pPr>
        <w:pStyle w:val="EndNoteBibliography"/>
        <w:spacing w:after="0"/>
      </w:pPr>
      <w:r w:rsidRPr="008050D9">
        <w:t>74</w:t>
      </w:r>
      <w:r w:rsidRPr="008050D9">
        <w:tab/>
        <w:t>Turnbaugh, P.J., Ridaura, V.K., Faith, J.J., Rey, F.E., Knight, R., and Gordon, J.I.: ‘The effect of diet on the human gut microbiome: a metagenomic analysis in humanized gnotobiotic mice’, Sci Transl Med, 2009, 1, (6), pp. 6ra14</w:t>
      </w:r>
    </w:p>
    <w:p w14:paraId="049060B5" w14:textId="77777777" w:rsidR="008050D9" w:rsidRPr="008050D9" w:rsidRDefault="008050D9" w:rsidP="008050D9">
      <w:pPr>
        <w:pStyle w:val="EndNoteBibliography"/>
      </w:pPr>
      <w:r w:rsidRPr="008050D9">
        <w:t>75</w:t>
      </w:r>
      <w:r w:rsidRPr="008050D9">
        <w:tab/>
        <w:t>Lundberg, R., Toft, M.F., August, B., Hansen, A.K., and Hansen, C.H.: ‘Antibiotic-treated versus germ-free rodents for microbiota transplantation studies’, Gut Microbes, 2016, 7, (1), pp. 68-74</w:t>
      </w:r>
    </w:p>
    <w:p w14:paraId="3C62136A" w14:textId="386E8FD3" w:rsidR="00FD1858" w:rsidRPr="00CC44A5" w:rsidRDefault="00CC44A5" w:rsidP="005D16CB">
      <w:pPr>
        <w:spacing w:after="0" w:line="240" w:lineRule="auto"/>
        <w:rPr>
          <w:rFonts w:ascii="Times New Roman" w:hAnsi="Times New Roman" w:cs="Times New Roman"/>
          <w:sz w:val="24"/>
          <w:szCs w:val="24"/>
        </w:rPr>
      </w:pPr>
      <w:r w:rsidRPr="00CC44A5">
        <w:rPr>
          <w:rFonts w:ascii="Times New Roman" w:hAnsi="Times New Roman" w:cs="Times New Roman"/>
          <w:sz w:val="24"/>
          <w:szCs w:val="24"/>
        </w:rPr>
        <w:fldChar w:fldCharType="end"/>
      </w:r>
    </w:p>
    <w:sectPr w:rsidR="00FD1858" w:rsidRPr="00CC44A5">
      <w:headerReference w:type="default" r:id="rId32"/>
      <w:footerReference w:type="defaul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Sargsyan, Davit [JRDUS]" w:date="2023-07-31T10:31:00Z" w:initials="SD[">
    <w:p w14:paraId="6C946D09" w14:textId="77777777" w:rsidR="00A14B05" w:rsidRDefault="00A14B05" w:rsidP="00F82EF5">
      <w:pPr>
        <w:pStyle w:val="CommentText"/>
      </w:pPr>
      <w:r>
        <w:rPr>
          <w:rStyle w:val="CommentReference"/>
        </w:rPr>
        <w:annotationRef/>
      </w:r>
      <w:r>
        <w:t>@Ran: how can we check this?</w:t>
      </w:r>
    </w:p>
  </w:comment>
  <w:comment w:id="112" w:author="Sargsyan, Davit [JRDUS]" w:date="2023-07-31T10:31:00Z" w:initials="SD[">
    <w:p w14:paraId="1691BFB2" w14:textId="77777777" w:rsidR="00A14B05" w:rsidRDefault="00A14B05" w:rsidP="00257328">
      <w:pPr>
        <w:pStyle w:val="CommentText"/>
      </w:pPr>
      <w:r>
        <w:rPr>
          <w:rStyle w:val="CommentReference"/>
        </w:rPr>
        <w:annotationRef/>
      </w:r>
      <w:r>
        <w:t>@Ran: how can we check this?</w:t>
      </w:r>
    </w:p>
  </w:comment>
  <w:comment w:id="132" w:author="Sargsyan, Davit [JRDUS]" w:date="2023-07-31T10:41:00Z" w:initials="SD[">
    <w:p w14:paraId="0DEB0037" w14:textId="77777777" w:rsidR="0055583E" w:rsidRDefault="0055583E" w:rsidP="006B197E">
      <w:pPr>
        <w:pStyle w:val="CommentText"/>
      </w:pPr>
      <w:r>
        <w:rPr>
          <w:rStyle w:val="CommentReference"/>
        </w:rPr>
        <w:annotationRef/>
      </w:r>
      <w:r>
        <w:t xml:space="preserve">Ran's comment: need more details from Prof who did the LC-MS: </w:t>
      </w:r>
      <w:r>
        <w:rPr>
          <w:highlight w:val="yellow"/>
        </w:rPr>
        <w:t>instrument, mobile phase, time and standard compound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46D09" w15:done="0"/>
  <w15:commentEx w15:paraId="1691BFB2" w15:done="0"/>
  <w15:commentEx w15:paraId="0DEB00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20BF4" w16cex:dateUtc="2023-07-31T14:31:00Z"/>
  <w16cex:commentExtensible w16cex:durableId="28720C07" w16cex:dateUtc="2023-07-31T14:31:00Z"/>
  <w16cex:commentExtensible w16cex:durableId="28720E69" w16cex:dateUtc="2023-07-31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46D09" w16cid:durableId="28720BF4"/>
  <w16cid:commentId w16cid:paraId="1691BFB2" w16cid:durableId="28720C07"/>
  <w16cid:commentId w16cid:paraId="0DEB0037" w16cid:durableId="28720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AB919" w14:textId="77777777" w:rsidR="00D213E3" w:rsidRDefault="00D213E3" w:rsidP="00D213E3">
      <w:pPr>
        <w:spacing w:after="0" w:line="240" w:lineRule="auto"/>
      </w:pPr>
      <w:r>
        <w:separator/>
      </w:r>
    </w:p>
  </w:endnote>
  <w:endnote w:type="continuationSeparator" w:id="0">
    <w:p w14:paraId="15855841" w14:textId="77777777" w:rsidR="00D213E3" w:rsidRDefault="00D213E3" w:rsidP="00D21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404090"/>
      <w:docPartObj>
        <w:docPartGallery w:val="Page Numbers (Bottom of Page)"/>
        <w:docPartUnique/>
      </w:docPartObj>
    </w:sdtPr>
    <w:sdtEndPr/>
    <w:sdtContent>
      <w:sdt>
        <w:sdtPr>
          <w:id w:val="-1769616900"/>
          <w:docPartObj>
            <w:docPartGallery w:val="Page Numbers (Top of Page)"/>
            <w:docPartUnique/>
          </w:docPartObj>
        </w:sdtPr>
        <w:sdtEndPr/>
        <w:sdtContent>
          <w:p w14:paraId="08012657" w14:textId="43289252" w:rsidR="00D213E3" w:rsidRDefault="00D213E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CCB05F" w14:textId="77777777" w:rsidR="00D213E3" w:rsidRDefault="00D21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FDA0F" w14:textId="77777777" w:rsidR="00D213E3" w:rsidRDefault="00D213E3" w:rsidP="00D213E3">
      <w:pPr>
        <w:spacing w:after="0" w:line="240" w:lineRule="auto"/>
      </w:pPr>
      <w:r>
        <w:separator/>
      </w:r>
    </w:p>
  </w:footnote>
  <w:footnote w:type="continuationSeparator" w:id="0">
    <w:p w14:paraId="174E0754" w14:textId="77777777" w:rsidR="00D213E3" w:rsidRDefault="00D213E3" w:rsidP="00D21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F5D5" w14:textId="6D56E19B" w:rsidR="00543E3B" w:rsidRDefault="00A43D9D">
    <w:pPr>
      <w:pStyle w:val="Header"/>
    </w:pPr>
    <w:r>
      <w:t>Draft 1</w:t>
    </w:r>
    <w:r w:rsidR="00543E3B">
      <w:tab/>
    </w:r>
    <w:r w:rsidR="00543E3B">
      <w:tab/>
    </w:r>
    <w:r w:rsidR="00EE4620">
      <w:t>7/8</w:t>
    </w:r>
    <w:r>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42794"/>
    <w:multiLevelType w:val="multilevel"/>
    <w:tmpl w:val="61D80C3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26052640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gsyan, Davit [JRDUS]">
    <w15:presenceInfo w15:providerId="AD" w15:userId="S::dsargsy@its.jnj.com::3e31b559-84b2-4844-9a39-5ca6ce0fe1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IEEE Proceeding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5x02z22jstaavezs2optfptvxdv9padpft5&quot;&gt;Nrf2 DSS PEITC Cranberry Microbiome EndNote Library&lt;record-ids&gt;&lt;item&gt;62&lt;/item&gt;&lt;item&gt;193&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5&lt;/item&gt;&lt;item&gt;216&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61&lt;/item&gt;&lt;item&gt;262&lt;/item&gt;&lt;item&gt;263&lt;/item&gt;&lt;item&gt;264&lt;/item&gt;&lt;item&gt;265&lt;/item&gt;&lt;item&gt;266&lt;/item&gt;&lt;item&gt;267&lt;/item&gt;&lt;item&gt;268&lt;/item&gt;&lt;item&gt;269&lt;/item&gt;&lt;item&gt;270&lt;/item&gt;&lt;item&gt;271&lt;/item&gt;&lt;/record-ids&gt;&lt;/item&gt;&lt;/Libraries&gt;"/>
  </w:docVars>
  <w:rsids>
    <w:rsidRoot w:val="005D16CB"/>
    <w:rsid w:val="00000D19"/>
    <w:rsid w:val="00002865"/>
    <w:rsid w:val="00003B0E"/>
    <w:rsid w:val="00004DA8"/>
    <w:rsid w:val="00021E8A"/>
    <w:rsid w:val="00021EF8"/>
    <w:rsid w:val="00023DD3"/>
    <w:rsid w:val="00041A49"/>
    <w:rsid w:val="00042359"/>
    <w:rsid w:val="00053A6F"/>
    <w:rsid w:val="00061D97"/>
    <w:rsid w:val="0006260D"/>
    <w:rsid w:val="000706CE"/>
    <w:rsid w:val="000768E6"/>
    <w:rsid w:val="000778BF"/>
    <w:rsid w:val="00085587"/>
    <w:rsid w:val="0008782D"/>
    <w:rsid w:val="00090787"/>
    <w:rsid w:val="00095198"/>
    <w:rsid w:val="000A32E8"/>
    <w:rsid w:val="000A3666"/>
    <w:rsid w:val="000B2105"/>
    <w:rsid w:val="000C3A4D"/>
    <w:rsid w:val="000D0276"/>
    <w:rsid w:val="000D2671"/>
    <w:rsid w:val="000E1AD2"/>
    <w:rsid w:val="000E4B35"/>
    <w:rsid w:val="000F1526"/>
    <w:rsid w:val="000F3CC7"/>
    <w:rsid w:val="000F3EF3"/>
    <w:rsid w:val="000F78DC"/>
    <w:rsid w:val="001034F8"/>
    <w:rsid w:val="001073B2"/>
    <w:rsid w:val="00111945"/>
    <w:rsid w:val="00116D3B"/>
    <w:rsid w:val="00117179"/>
    <w:rsid w:val="001179CF"/>
    <w:rsid w:val="00120EBE"/>
    <w:rsid w:val="0012147A"/>
    <w:rsid w:val="001308A1"/>
    <w:rsid w:val="001321F4"/>
    <w:rsid w:val="00132B27"/>
    <w:rsid w:val="00135096"/>
    <w:rsid w:val="001377F6"/>
    <w:rsid w:val="00137FBE"/>
    <w:rsid w:val="001509D3"/>
    <w:rsid w:val="00155664"/>
    <w:rsid w:val="00155D11"/>
    <w:rsid w:val="00155E0C"/>
    <w:rsid w:val="00156EC6"/>
    <w:rsid w:val="001608A0"/>
    <w:rsid w:val="001657C8"/>
    <w:rsid w:val="00166C50"/>
    <w:rsid w:val="00166FDD"/>
    <w:rsid w:val="001706E7"/>
    <w:rsid w:val="001732A6"/>
    <w:rsid w:val="00174517"/>
    <w:rsid w:val="00181EB7"/>
    <w:rsid w:val="00182F55"/>
    <w:rsid w:val="0018387B"/>
    <w:rsid w:val="001A08DA"/>
    <w:rsid w:val="001A1313"/>
    <w:rsid w:val="001A3D69"/>
    <w:rsid w:val="001A5D59"/>
    <w:rsid w:val="001A6E77"/>
    <w:rsid w:val="001A74FC"/>
    <w:rsid w:val="001B3AF9"/>
    <w:rsid w:val="001B4B20"/>
    <w:rsid w:val="001D0FF5"/>
    <w:rsid w:val="001D1B62"/>
    <w:rsid w:val="001D5083"/>
    <w:rsid w:val="001D543E"/>
    <w:rsid w:val="001D545F"/>
    <w:rsid w:val="001E4B6E"/>
    <w:rsid w:val="001E4DB0"/>
    <w:rsid w:val="001F19F2"/>
    <w:rsid w:val="001F4D9B"/>
    <w:rsid w:val="001F5415"/>
    <w:rsid w:val="001F645A"/>
    <w:rsid w:val="00205006"/>
    <w:rsid w:val="00206CF6"/>
    <w:rsid w:val="0021056B"/>
    <w:rsid w:val="00210C7E"/>
    <w:rsid w:val="00211381"/>
    <w:rsid w:val="00216A77"/>
    <w:rsid w:val="0021767F"/>
    <w:rsid w:val="00217AE7"/>
    <w:rsid w:val="00220D42"/>
    <w:rsid w:val="00221360"/>
    <w:rsid w:val="002215C2"/>
    <w:rsid w:val="00224906"/>
    <w:rsid w:val="0022588C"/>
    <w:rsid w:val="002265CF"/>
    <w:rsid w:val="002367BE"/>
    <w:rsid w:val="0024065A"/>
    <w:rsid w:val="002411DB"/>
    <w:rsid w:val="002425B9"/>
    <w:rsid w:val="00243C59"/>
    <w:rsid w:val="002449F8"/>
    <w:rsid w:val="002520C1"/>
    <w:rsid w:val="002532B2"/>
    <w:rsid w:val="00263F2E"/>
    <w:rsid w:val="0026731F"/>
    <w:rsid w:val="00270A44"/>
    <w:rsid w:val="00276EFC"/>
    <w:rsid w:val="002A25BD"/>
    <w:rsid w:val="002A7DB1"/>
    <w:rsid w:val="002B0BC7"/>
    <w:rsid w:val="002B49C0"/>
    <w:rsid w:val="002B5AF3"/>
    <w:rsid w:val="002B7D46"/>
    <w:rsid w:val="002C3E0B"/>
    <w:rsid w:val="002C3EB4"/>
    <w:rsid w:val="002C6AAF"/>
    <w:rsid w:val="002D0A9D"/>
    <w:rsid w:val="002D1D29"/>
    <w:rsid w:val="002E0012"/>
    <w:rsid w:val="002E2C33"/>
    <w:rsid w:val="002E6A05"/>
    <w:rsid w:val="002E7E1B"/>
    <w:rsid w:val="002F5C34"/>
    <w:rsid w:val="0031328E"/>
    <w:rsid w:val="00320C9B"/>
    <w:rsid w:val="003228B1"/>
    <w:rsid w:val="0032519D"/>
    <w:rsid w:val="00325598"/>
    <w:rsid w:val="00331869"/>
    <w:rsid w:val="00331EB4"/>
    <w:rsid w:val="00342B85"/>
    <w:rsid w:val="003437F3"/>
    <w:rsid w:val="0034517E"/>
    <w:rsid w:val="0034694B"/>
    <w:rsid w:val="00347BA0"/>
    <w:rsid w:val="00360EAD"/>
    <w:rsid w:val="0036491A"/>
    <w:rsid w:val="00364E5B"/>
    <w:rsid w:val="00366C0F"/>
    <w:rsid w:val="003678A9"/>
    <w:rsid w:val="00371708"/>
    <w:rsid w:val="0037392D"/>
    <w:rsid w:val="0037573F"/>
    <w:rsid w:val="00383D7B"/>
    <w:rsid w:val="00386DAA"/>
    <w:rsid w:val="003A1FC1"/>
    <w:rsid w:val="003A4019"/>
    <w:rsid w:val="003A6443"/>
    <w:rsid w:val="003B0680"/>
    <w:rsid w:val="003B36F4"/>
    <w:rsid w:val="003C378C"/>
    <w:rsid w:val="003C3E83"/>
    <w:rsid w:val="003C6DFC"/>
    <w:rsid w:val="003D21CF"/>
    <w:rsid w:val="003D5F0D"/>
    <w:rsid w:val="003D7976"/>
    <w:rsid w:val="003E6FFB"/>
    <w:rsid w:val="003F59E9"/>
    <w:rsid w:val="0040076B"/>
    <w:rsid w:val="00406283"/>
    <w:rsid w:val="00406CD4"/>
    <w:rsid w:val="004103AF"/>
    <w:rsid w:val="0041218F"/>
    <w:rsid w:val="004227AB"/>
    <w:rsid w:val="00422C37"/>
    <w:rsid w:val="00425C1B"/>
    <w:rsid w:val="0042748B"/>
    <w:rsid w:val="004309A2"/>
    <w:rsid w:val="00432E69"/>
    <w:rsid w:val="004412B9"/>
    <w:rsid w:val="00441551"/>
    <w:rsid w:val="00445F6D"/>
    <w:rsid w:val="004468A3"/>
    <w:rsid w:val="00447618"/>
    <w:rsid w:val="00450771"/>
    <w:rsid w:val="004540E9"/>
    <w:rsid w:val="0046491E"/>
    <w:rsid w:val="004659CB"/>
    <w:rsid w:val="00471866"/>
    <w:rsid w:val="0047189E"/>
    <w:rsid w:val="00471E33"/>
    <w:rsid w:val="00476A5B"/>
    <w:rsid w:val="004877BF"/>
    <w:rsid w:val="00496BB4"/>
    <w:rsid w:val="00496DE6"/>
    <w:rsid w:val="00497CCB"/>
    <w:rsid w:val="004A104F"/>
    <w:rsid w:val="004A115E"/>
    <w:rsid w:val="004A1CF7"/>
    <w:rsid w:val="004A2AF9"/>
    <w:rsid w:val="004A3B35"/>
    <w:rsid w:val="004A789E"/>
    <w:rsid w:val="004B3B50"/>
    <w:rsid w:val="004B79C1"/>
    <w:rsid w:val="004D381D"/>
    <w:rsid w:val="004D4165"/>
    <w:rsid w:val="004D4F69"/>
    <w:rsid w:val="004E36C6"/>
    <w:rsid w:val="004E3D57"/>
    <w:rsid w:val="004E6834"/>
    <w:rsid w:val="004F6F5F"/>
    <w:rsid w:val="00506BFC"/>
    <w:rsid w:val="00506D98"/>
    <w:rsid w:val="00520EAA"/>
    <w:rsid w:val="005255B5"/>
    <w:rsid w:val="00527766"/>
    <w:rsid w:val="00530F45"/>
    <w:rsid w:val="00531A7C"/>
    <w:rsid w:val="005323CB"/>
    <w:rsid w:val="00536D60"/>
    <w:rsid w:val="0053766B"/>
    <w:rsid w:val="00541DBD"/>
    <w:rsid w:val="00543E3B"/>
    <w:rsid w:val="0055583E"/>
    <w:rsid w:val="00555DE6"/>
    <w:rsid w:val="00561CC5"/>
    <w:rsid w:val="00577931"/>
    <w:rsid w:val="0058250C"/>
    <w:rsid w:val="00583ABB"/>
    <w:rsid w:val="00587126"/>
    <w:rsid w:val="005923F1"/>
    <w:rsid w:val="00592F0C"/>
    <w:rsid w:val="005958A8"/>
    <w:rsid w:val="005A2DD4"/>
    <w:rsid w:val="005A52F7"/>
    <w:rsid w:val="005B4FB2"/>
    <w:rsid w:val="005C3B05"/>
    <w:rsid w:val="005C4C32"/>
    <w:rsid w:val="005D16CB"/>
    <w:rsid w:val="005D672B"/>
    <w:rsid w:val="005D783E"/>
    <w:rsid w:val="005E0003"/>
    <w:rsid w:val="005E294F"/>
    <w:rsid w:val="005E3B99"/>
    <w:rsid w:val="005E4DF7"/>
    <w:rsid w:val="005F0EDD"/>
    <w:rsid w:val="00613F99"/>
    <w:rsid w:val="00617CF5"/>
    <w:rsid w:val="00625BCD"/>
    <w:rsid w:val="00636011"/>
    <w:rsid w:val="00641ED3"/>
    <w:rsid w:val="00642A7C"/>
    <w:rsid w:val="006433CF"/>
    <w:rsid w:val="00643C2A"/>
    <w:rsid w:val="0064414F"/>
    <w:rsid w:val="0064580B"/>
    <w:rsid w:val="0064710B"/>
    <w:rsid w:val="00654EA5"/>
    <w:rsid w:val="00657C30"/>
    <w:rsid w:val="006647E0"/>
    <w:rsid w:val="00666DEA"/>
    <w:rsid w:val="0067391B"/>
    <w:rsid w:val="0067718B"/>
    <w:rsid w:val="00682C25"/>
    <w:rsid w:val="00684DE6"/>
    <w:rsid w:val="00685A26"/>
    <w:rsid w:val="0068652B"/>
    <w:rsid w:val="00693D3A"/>
    <w:rsid w:val="00694969"/>
    <w:rsid w:val="006A04A9"/>
    <w:rsid w:val="006A43AF"/>
    <w:rsid w:val="006B082C"/>
    <w:rsid w:val="006B1263"/>
    <w:rsid w:val="006B358C"/>
    <w:rsid w:val="006B39AB"/>
    <w:rsid w:val="006B46DB"/>
    <w:rsid w:val="006C57DA"/>
    <w:rsid w:val="006C59AE"/>
    <w:rsid w:val="006D0F8A"/>
    <w:rsid w:val="006D252C"/>
    <w:rsid w:val="006D35DC"/>
    <w:rsid w:val="006D49CF"/>
    <w:rsid w:val="006D6CAD"/>
    <w:rsid w:val="006E2E3A"/>
    <w:rsid w:val="006E516C"/>
    <w:rsid w:val="006E6265"/>
    <w:rsid w:val="006F5A17"/>
    <w:rsid w:val="0070656F"/>
    <w:rsid w:val="00713346"/>
    <w:rsid w:val="00716C9D"/>
    <w:rsid w:val="007178D6"/>
    <w:rsid w:val="00721E67"/>
    <w:rsid w:val="00722EA3"/>
    <w:rsid w:val="0072535F"/>
    <w:rsid w:val="00730724"/>
    <w:rsid w:val="00733B45"/>
    <w:rsid w:val="00734875"/>
    <w:rsid w:val="00735E87"/>
    <w:rsid w:val="0073615E"/>
    <w:rsid w:val="00744FF3"/>
    <w:rsid w:val="00750AE0"/>
    <w:rsid w:val="0075648B"/>
    <w:rsid w:val="00761307"/>
    <w:rsid w:val="00762CFA"/>
    <w:rsid w:val="00770DF3"/>
    <w:rsid w:val="00771FF8"/>
    <w:rsid w:val="007730C4"/>
    <w:rsid w:val="00793209"/>
    <w:rsid w:val="0079380B"/>
    <w:rsid w:val="007947B6"/>
    <w:rsid w:val="00796C1C"/>
    <w:rsid w:val="007975B8"/>
    <w:rsid w:val="007A1A6D"/>
    <w:rsid w:val="007A4559"/>
    <w:rsid w:val="007B4B0C"/>
    <w:rsid w:val="007B75DC"/>
    <w:rsid w:val="007C0B20"/>
    <w:rsid w:val="007D4E5F"/>
    <w:rsid w:val="007E2336"/>
    <w:rsid w:val="00801598"/>
    <w:rsid w:val="00803972"/>
    <w:rsid w:val="008050D9"/>
    <w:rsid w:val="00810C81"/>
    <w:rsid w:val="00813203"/>
    <w:rsid w:val="0082007E"/>
    <w:rsid w:val="00820A0A"/>
    <w:rsid w:val="00822371"/>
    <w:rsid w:val="0086017C"/>
    <w:rsid w:val="00861031"/>
    <w:rsid w:val="008712BC"/>
    <w:rsid w:val="008718C3"/>
    <w:rsid w:val="00875C4B"/>
    <w:rsid w:val="00877E53"/>
    <w:rsid w:val="00882091"/>
    <w:rsid w:val="00884224"/>
    <w:rsid w:val="00884A88"/>
    <w:rsid w:val="00885C35"/>
    <w:rsid w:val="00894F83"/>
    <w:rsid w:val="0089576B"/>
    <w:rsid w:val="008A33BF"/>
    <w:rsid w:val="008B3A36"/>
    <w:rsid w:val="008B53E6"/>
    <w:rsid w:val="008C7368"/>
    <w:rsid w:val="008D05AC"/>
    <w:rsid w:val="008D6B9D"/>
    <w:rsid w:val="008E45BB"/>
    <w:rsid w:val="008E4B69"/>
    <w:rsid w:val="008E5BA4"/>
    <w:rsid w:val="008E69A7"/>
    <w:rsid w:val="008F2319"/>
    <w:rsid w:val="008F3144"/>
    <w:rsid w:val="008F5804"/>
    <w:rsid w:val="00901B88"/>
    <w:rsid w:val="009068C3"/>
    <w:rsid w:val="009071C0"/>
    <w:rsid w:val="00910A24"/>
    <w:rsid w:val="009236B2"/>
    <w:rsid w:val="00923DA8"/>
    <w:rsid w:val="00935389"/>
    <w:rsid w:val="00937789"/>
    <w:rsid w:val="00937FF5"/>
    <w:rsid w:val="00944337"/>
    <w:rsid w:val="00950FAC"/>
    <w:rsid w:val="00952B97"/>
    <w:rsid w:val="00961586"/>
    <w:rsid w:val="00964D25"/>
    <w:rsid w:val="00966A72"/>
    <w:rsid w:val="0097180B"/>
    <w:rsid w:val="00975BE2"/>
    <w:rsid w:val="009805A4"/>
    <w:rsid w:val="00983497"/>
    <w:rsid w:val="00983B47"/>
    <w:rsid w:val="009857B4"/>
    <w:rsid w:val="0099134A"/>
    <w:rsid w:val="00993B76"/>
    <w:rsid w:val="009971A3"/>
    <w:rsid w:val="00997870"/>
    <w:rsid w:val="009A3632"/>
    <w:rsid w:val="009A3CD2"/>
    <w:rsid w:val="009A5481"/>
    <w:rsid w:val="009C480F"/>
    <w:rsid w:val="009E0166"/>
    <w:rsid w:val="009E3AF6"/>
    <w:rsid w:val="009E59F9"/>
    <w:rsid w:val="00A05FB0"/>
    <w:rsid w:val="00A14B05"/>
    <w:rsid w:val="00A15704"/>
    <w:rsid w:val="00A16C3C"/>
    <w:rsid w:val="00A21303"/>
    <w:rsid w:val="00A23E5A"/>
    <w:rsid w:val="00A2411A"/>
    <w:rsid w:val="00A27E7B"/>
    <w:rsid w:val="00A32B24"/>
    <w:rsid w:val="00A33207"/>
    <w:rsid w:val="00A358CD"/>
    <w:rsid w:val="00A41678"/>
    <w:rsid w:val="00A43D9D"/>
    <w:rsid w:val="00A461B9"/>
    <w:rsid w:val="00A53D62"/>
    <w:rsid w:val="00A5535E"/>
    <w:rsid w:val="00A5572F"/>
    <w:rsid w:val="00A575DA"/>
    <w:rsid w:val="00A60CE1"/>
    <w:rsid w:val="00A62B8A"/>
    <w:rsid w:val="00A65E62"/>
    <w:rsid w:val="00A67D68"/>
    <w:rsid w:val="00A71E6D"/>
    <w:rsid w:val="00A73486"/>
    <w:rsid w:val="00A7701C"/>
    <w:rsid w:val="00A813FA"/>
    <w:rsid w:val="00A8187F"/>
    <w:rsid w:val="00A829E8"/>
    <w:rsid w:val="00A870B1"/>
    <w:rsid w:val="00A87361"/>
    <w:rsid w:val="00A90009"/>
    <w:rsid w:val="00A94750"/>
    <w:rsid w:val="00A94873"/>
    <w:rsid w:val="00AA0D25"/>
    <w:rsid w:val="00AA5F0D"/>
    <w:rsid w:val="00AA7CB5"/>
    <w:rsid w:val="00AB2CBA"/>
    <w:rsid w:val="00AB6127"/>
    <w:rsid w:val="00AC63B6"/>
    <w:rsid w:val="00AC6B97"/>
    <w:rsid w:val="00AC7BFA"/>
    <w:rsid w:val="00AD153D"/>
    <w:rsid w:val="00AD3B59"/>
    <w:rsid w:val="00AD4701"/>
    <w:rsid w:val="00AD5D0A"/>
    <w:rsid w:val="00AE037E"/>
    <w:rsid w:val="00AF1D10"/>
    <w:rsid w:val="00AF52F3"/>
    <w:rsid w:val="00AF5CA8"/>
    <w:rsid w:val="00AF6C12"/>
    <w:rsid w:val="00AF75DB"/>
    <w:rsid w:val="00B01FA8"/>
    <w:rsid w:val="00B17445"/>
    <w:rsid w:val="00B2157A"/>
    <w:rsid w:val="00B22BEC"/>
    <w:rsid w:val="00B26279"/>
    <w:rsid w:val="00B30219"/>
    <w:rsid w:val="00B369D8"/>
    <w:rsid w:val="00B50A51"/>
    <w:rsid w:val="00B510FE"/>
    <w:rsid w:val="00B52A5F"/>
    <w:rsid w:val="00B533AF"/>
    <w:rsid w:val="00B62603"/>
    <w:rsid w:val="00B64CDF"/>
    <w:rsid w:val="00B712CB"/>
    <w:rsid w:val="00B71F07"/>
    <w:rsid w:val="00B74D64"/>
    <w:rsid w:val="00B75DA3"/>
    <w:rsid w:val="00B764A5"/>
    <w:rsid w:val="00B844B2"/>
    <w:rsid w:val="00B908AE"/>
    <w:rsid w:val="00B912CC"/>
    <w:rsid w:val="00B93F5B"/>
    <w:rsid w:val="00B96872"/>
    <w:rsid w:val="00B97A10"/>
    <w:rsid w:val="00B97BF2"/>
    <w:rsid w:val="00BA0E48"/>
    <w:rsid w:val="00BA37B7"/>
    <w:rsid w:val="00BA4CB0"/>
    <w:rsid w:val="00BB00A8"/>
    <w:rsid w:val="00BB18AB"/>
    <w:rsid w:val="00BB38D0"/>
    <w:rsid w:val="00BB4449"/>
    <w:rsid w:val="00BB76D2"/>
    <w:rsid w:val="00BB7BFA"/>
    <w:rsid w:val="00BC5CC5"/>
    <w:rsid w:val="00BC74FA"/>
    <w:rsid w:val="00BD0E55"/>
    <w:rsid w:val="00BD4CEA"/>
    <w:rsid w:val="00BD6395"/>
    <w:rsid w:val="00BE252A"/>
    <w:rsid w:val="00BE39DE"/>
    <w:rsid w:val="00BE6F27"/>
    <w:rsid w:val="00BF7C23"/>
    <w:rsid w:val="00C0022D"/>
    <w:rsid w:val="00C01D4E"/>
    <w:rsid w:val="00C07939"/>
    <w:rsid w:val="00C1019A"/>
    <w:rsid w:val="00C11881"/>
    <w:rsid w:val="00C1594A"/>
    <w:rsid w:val="00C15CCE"/>
    <w:rsid w:val="00C25498"/>
    <w:rsid w:val="00C27E32"/>
    <w:rsid w:val="00C306E7"/>
    <w:rsid w:val="00C30AFB"/>
    <w:rsid w:val="00C31CAC"/>
    <w:rsid w:val="00C34F11"/>
    <w:rsid w:val="00C37772"/>
    <w:rsid w:val="00C4242B"/>
    <w:rsid w:val="00C474E3"/>
    <w:rsid w:val="00C62AE1"/>
    <w:rsid w:val="00C7767B"/>
    <w:rsid w:val="00C801F7"/>
    <w:rsid w:val="00C80D6E"/>
    <w:rsid w:val="00C8650D"/>
    <w:rsid w:val="00C903D0"/>
    <w:rsid w:val="00C9062B"/>
    <w:rsid w:val="00C94A9E"/>
    <w:rsid w:val="00C95555"/>
    <w:rsid w:val="00C96B39"/>
    <w:rsid w:val="00CA03E6"/>
    <w:rsid w:val="00CA1177"/>
    <w:rsid w:val="00CA15A7"/>
    <w:rsid w:val="00CA47BF"/>
    <w:rsid w:val="00CB0992"/>
    <w:rsid w:val="00CC1097"/>
    <w:rsid w:val="00CC44A5"/>
    <w:rsid w:val="00CC53FC"/>
    <w:rsid w:val="00CD3488"/>
    <w:rsid w:val="00CD534D"/>
    <w:rsid w:val="00CD5E7F"/>
    <w:rsid w:val="00CE1822"/>
    <w:rsid w:val="00CE3A40"/>
    <w:rsid w:val="00CE4DC2"/>
    <w:rsid w:val="00CE7175"/>
    <w:rsid w:val="00CF213F"/>
    <w:rsid w:val="00CF353B"/>
    <w:rsid w:val="00CF42A3"/>
    <w:rsid w:val="00CF5315"/>
    <w:rsid w:val="00CF5C17"/>
    <w:rsid w:val="00CF75D4"/>
    <w:rsid w:val="00D02096"/>
    <w:rsid w:val="00D16D2C"/>
    <w:rsid w:val="00D17CD6"/>
    <w:rsid w:val="00D213E3"/>
    <w:rsid w:val="00D245B9"/>
    <w:rsid w:val="00D35C79"/>
    <w:rsid w:val="00D41010"/>
    <w:rsid w:val="00D4766B"/>
    <w:rsid w:val="00D518C8"/>
    <w:rsid w:val="00D51943"/>
    <w:rsid w:val="00D6305C"/>
    <w:rsid w:val="00D6403F"/>
    <w:rsid w:val="00D6482A"/>
    <w:rsid w:val="00D660DA"/>
    <w:rsid w:val="00D66EBF"/>
    <w:rsid w:val="00D671BA"/>
    <w:rsid w:val="00D67BB8"/>
    <w:rsid w:val="00D735B0"/>
    <w:rsid w:val="00D73AC8"/>
    <w:rsid w:val="00D82E18"/>
    <w:rsid w:val="00D856D4"/>
    <w:rsid w:val="00D862E0"/>
    <w:rsid w:val="00D872B5"/>
    <w:rsid w:val="00D87A29"/>
    <w:rsid w:val="00D910B7"/>
    <w:rsid w:val="00D92712"/>
    <w:rsid w:val="00DA1C77"/>
    <w:rsid w:val="00DA68E3"/>
    <w:rsid w:val="00DA7903"/>
    <w:rsid w:val="00DB13A7"/>
    <w:rsid w:val="00DC17A6"/>
    <w:rsid w:val="00DD10EC"/>
    <w:rsid w:val="00DD23A9"/>
    <w:rsid w:val="00DD4D43"/>
    <w:rsid w:val="00DD719A"/>
    <w:rsid w:val="00DD7A30"/>
    <w:rsid w:val="00DE01B1"/>
    <w:rsid w:val="00DE79AA"/>
    <w:rsid w:val="00DF5314"/>
    <w:rsid w:val="00E009FB"/>
    <w:rsid w:val="00E03D97"/>
    <w:rsid w:val="00E04EB1"/>
    <w:rsid w:val="00E125FB"/>
    <w:rsid w:val="00E176C1"/>
    <w:rsid w:val="00E218F2"/>
    <w:rsid w:val="00E26391"/>
    <w:rsid w:val="00E359DF"/>
    <w:rsid w:val="00E45CE6"/>
    <w:rsid w:val="00E46851"/>
    <w:rsid w:val="00E5567A"/>
    <w:rsid w:val="00E566B8"/>
    <w:rsid w:val="00E6224A"/>
    <w:rsid w:val="00E713A5"/>
    <w:rsid w:val="00E7152D"/>
    <w:rsid w:val="00E811FB"/>
    <w:rsid w:val="00E81EFA"/>
    <w:rsid w:val="00E83046"/>
    <w:rsid w:val="00E90F16"/>
    <w:rsid w:val="00E945ED"/>
    <w:rsid w:val="00E95040"/>
    <w:rsid w:val="00EA5A5C"/>
    <w:rsid w:val="00ED4AC8"/>
    <w:rsid w:val="00EE2525"/>
    <w:rsid w:val="00EE3898"/>
    <w:rsid w:val="00EE4620"/>
    <w:rsid w:val="00EE545F"/>
    <w:rsid w:val="00F031A5"/>
    <w:rsid w:val="00F047C3"/>
    <w:rsid w:val="00F0623A"/>
    <w:rsid w:val="00F07BF8"/>
    <w:rsid w:val="00F112DD"/>
    <w:rsid w:val="00F13CB0"/>
    <w:rsid w:val="00F23B6A"/>
    <w:rsid w:val="00F243CC"/>
    <w:rsid w:val="00F24D6B"/>
    <w:rsid w:val="00F30D85"/>
    <w:rsid w:val="00F31AA6"/>
    <w:rsid w:val="00F428D2"/>
    <w:rsid w:val="00F44443"/>
    <w:rsid w:val="00F45333"/>
    <w:rsid w:val="00F56557"/>
    <w:rsid w:val="00F57973"/>
    <w:rsid w:val="00F652DF"/>
    <w:rsid w:val="00F65950"/>
    <w:rsid w:val="00F65D64"/>
    <w:rsid w:val="00F71914"/>
    <w:rsid w:val="00F73845"/>
    <w:rsid w:val="00F804AA"/>
    <w:rsid w:val="00F81378"/>
    <w:rsid w:val="00F833DA"/>
    <w:rsid w:val="00F8367B"/>
    <w:rsid w:val="00F87CB5"/>
    <w:rsid w:val="00F916AE"/>
    <w:rsid w:val="00F93311"/>
    <w:rsid w:val="00F9717A"/>
    <w:rsid w:val="00FA1CE8"/>
    <w:rsid w:val="00FB1C03"/>
    <w:rsid w:val="00FD1858"/>
    <w:rsid w:val="00FE66AB"/>
    <w:rsid w:val="00FF0834"/>
    <w:rsid w:val="00FF3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09033087"/>
  <w15:chartTrackingRefBased/>
  <w15:docId w15:val="{5076A0B1-F373-4ED7-A6F4-09F61079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4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53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3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47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5389"/>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935389"/>
    <w:rPr>
      <w:sz w:val="16"/>
      <w:szCs w:val="16"/>
    </w:rPr>
  </w:style>
  <w:style w:type="paragraph" w:styleId="CommentText">
    <w:name w:val="annotation text"/>
    <w:basedOn w:val="Normal"/>
    <w:link w:val="CommentTextChar"/>
    <w:uiPriority w:val="99"/>
    <w:unhideWhenUsed/>
    <w:rsid w:val="00935389"/>
    <w:pPr>
      <w:spacing w:line="240" w:lineRule="auto"/>
    </w:pPr>
    <w:rPr>
      <w:sz w:val="20"/>
      <w:szCs w:val="20"/>
    </w:rPr>
  </w:style>
  <w:style w:type="character" w:customStyle="1" w:styleId="CommentTextChar">
    <w:name w:val="Comment Text Char"/>
    <w:basedOn w:val="DefaultParagraphFont"/>
    <w:link w:val="CommentText"/>
    <w:uiPriority w:val="99"/>
    <w:rsid w:val="00935389"/>
    <w:rPr>
      <w:sz w:val="20"/>
      <w:szCs w:val="20"/>
    </w:rPr>
  </w:style>
  <w:style w:type="paragraph" w:styleId="CommentSubject">
    <w:name w:val="annotation subject"/>
    <w:basedOn w:val="CommentText"/>
    <w:next w:val="CommentText"/>
    <w:link w:val="CommentSubjectChar"/>
    <w:uiPriority w:val="99"/>
    <w:semiHidden/>
    <w:unhideWhenUsed/>
    <w:rsid w:val="00935389"/>
    <w:rPr>
      <w:b/>
      <w:bCs/>
    </w:rPr>
  </w:style>
  <w:style w:type="character" w:customStyle="1" w:styleId="CommentSubjectChar">
    <w:name w:val="Comment Subject Char"/>
    <w:basedOn w:val="CommentTextChar"/>
    <w:link w:val="CommentSubject"/>
    <w:uiPriority w:val="99"/>
    <w:semiHidden/>
    <w:rsid w:val="00935389"/>
    <w:rPr>
      <w:b/>
      <w:bCs/>
      <w:sz w:val="20"/>
      <w:szCs w:val="20"/>
    </w:rPr>
  </w:style>
  <w:style w:type="character" w:customStyle="1" w:styleId="Heading3Char">
    <w:name w:val="Heading 3 Char"/>
    <w:basedOn w:val="DefaultParagraphFont"/>
    <w:link w:val="Heading3"/>
    <w:uiPriority w:val="9"/>
    <w:rsid w:val="00935389"/>
    <w:rPr>
      <w:rFonts w:asciiTheme="majorHAnsi" w:eastAsiaTheme="majorEastAsia" w:hAnsiTheme="majorHAnsi" w:cstheme="majorBidi"/>
      <w:color w:val="1F3763" w:themeColor="accent1" w:themeShade="7F"/>
      <w:sz w:val="24"/>
      <w:szCs w:val="24"/>
    </w:rPr>
  </w:style>
  <w:style w:type="paragraph" w:customStyle="1" w:styleId="EndNoteBibliographyTitle">
    <w:name w:val="EndNote Bibliography Title"/>
    <w:basedOn w:val="Normal"/>
    <w:link w:val="EndNoteBibliographyTitleChar"/>
    <w:rsid w:val="00CC44A5"/>
    <w:pPr>
      <w:spacing w:after="0"/>
      <w:jc w:val="center"/>
    </w:pPr>
    <w:rPr>
      <w:rFonts w:ascii="Calibri" w:hAnsi="Calibri" w:cs="Calibri"/>
      <w:noProof/>
    </w:rPr>
  </w:style>
  <w:style w:type="character" w:customStyle="1" w:styleId="EndNoteBibliographyTitleChar">
    <w:name w:val="EndNote Bibliography Title Char"/>
    <w:basedOn w:val="Heading2Char"/>
    <w:link w:val="EndNoteBibliographyTitle"/>
    <w:rsid w:val="00CC44A5"/>
    <w:rPr>
      <w:rFonts w:ascii="Calibri" w:eastAsiaTheme="majorEastAsia" w:hAnsi="Calibri" w:cs="Calibri"/>
      <w:noProof/>
      <w:color w:val="2F5496" w:themeColor="accent1" w:themeShade="BF"/>
      <w:sz w:val="26"/>
      <w:szCs w:val="26"/>
    </w:rPr>
  </w:style>
  <w:style w:type="paragraph" w:customStyle="1" w:styleId="EndNoteBibliography">
    <w:name w:val="EndNote Bibliography"/>
    <w:basedOn w:val="Normal"/>
    <w:link w:val="EndNoteBibliographyChar"/>
    <w:rsid w:val="00CC44A5"/>
    <w:pPr>
      <w:spacing w:line="240" w:lineRule="auto"/>
    </w:pPr>
    <w:rPr>
      <w:rFonts w:ascii="Calibri" w:hAnsi="Calibri" w:cs="Calibri"/>
      <w:noProof/>
    </w:rPr>
  </w:style>
  <w:style w:type="character" w:customStyle="1" w:styleId="EndNoteBibliographyChar">
    <w:name w:val="EndNote Bibliography Char"/>
    <w:basedOn w:val="Heading2Char"/>
    <w:link w:val="EndNoteBibliography"/>
    <w:rsid w:val="00CC44A5"/>
    <w:rPr>
      <w:rFonts w:ascii="Calibri" w:eastAsiaTheme="majorEastAsia" w:hAnsi="Calibri" w:cs="Calibri"/>
      <w:noProof/>
      <w:color w:val="2F5496" w:themeColor="accent1" w:themeShade="BF"/>
      <w:sz w:val="26"/>
      <w:szCs w:val="26"/>
    </w:rPr>
  </w:style>
  <w:style w:type="character" w:customStyle="1" w:styleId="Heading1Char">
    <w:name w:val="Heading 1 Char"/>
    <w:basedOn w:val="DefaultParagraphFont"/>
    <w:link w:val="Heading1"/>
    <w:uiPriority w:val="9"/>
    <w:rsid w:val="00CC44A5"/>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2519D"/>
    <w:pPr>
      <w:widowControl w:val="0"/>
      <w:tabs>
        <w:tab w:val="center" w:pos="4153"/>
        <w:tab w:val="right" w:pos="8306"/>
      </w:tabs>
      <w:snapToGrid w:val="0"/>
      <w:spacing w:after="0" w:line="240" w:lineRule="auto"/>
    </w:pPr>
    <w:rPr>
      <w:rFonts w:eastAsiaTheme="minorEastAsia"/>
      <w:kern w:val="2"/>
      <w:sz w:val="18"/>
      <w:szCs w:val="18"/>
      <w:lang w:eastAsia="zh-CN"/>
    </w:rPr>
  </w:style>
  <w:style w:type="character" w:customStyle="1" w:styleId="FooterChar">
    <w:name w:val="Footer Char"/>
    <w:basedOn w:val="DefaultParagraphFont"/>
    <w:link w:val="Footer"/>
    <w:uiPriority w:val="99"/>
    <w:rsid w:val="0032519D"/>
    <w:rPr>
      <w:rFonts w:eastAsiaTheme="minorEastAsia"/>
      <w:kern w:val="2"/>
      <w:sz w:val="18"/>
      <w:szCs w:val="18"/>
      <w:lang w:eastAsia="zh-CN"/>
    </w:rPr>
  </w:style>
  <w:style w:type="paragraph" w:styleId="TOCHeading">
    <w:name w:val="TOC Heading"/>
    <w:basedOn w:val="Heading1"/>
    <w:next w:val="Normal"/>
    <w:uiPriority w:val="39"/>
    <w:unhideWhenUsed/>
    <w:qFormat/>
    <w:rsid w:val="003F59E9"/>
    <w:pPr>
      <w:outlineLvl w:val="9"/>
    </w:pPr>
  </w:style>
  <w:style w:type="paragraph" w:styleId="TOC1">
    <w:name w:val="toc 1"/>
    <w:basedOn w:val="Normal"/>
    <w:next w:val="Normal"/>
    <w:autoRedefine/>
    <w:uiPriority w:val="39"/>
    <w:unhideWhenUsed/>
    <w:rsid w:val="003F59E9"/>
    <w:pPr>
      <w:spacing w:after="100"/>
    </w:pPr>
  </w:style>
  <w:style w:type="paragraph" w:styleId="TOC2">
    <w:name w:val="toc 2"/>
    <w:basedOn w:val="Normal"/>
    <w:next w:val="Normal"/>
    <w:autoRedefine/>
    <w:uiPriority w:val="39"/>
    <w:unhideWhenUsed/>
    <w:rsid w:val="003F59E9"/>
    <w:pPr>
      <w:spacing w:after="100"/>
      <w:ind w:left="220"/>
    </w:pPr>
  </w:style>
  <w:style w:type="paragraph" w:styleId="TOC3">
    <w:name w:val="toc 3"/>
    <w:basedOn w:val="Normal"/>
    <w:next w:val="Normal"/>
    <w:autoRedefine/>
    <w:uiPriority w:val="39"/>
    <w:unhideWhenUsed/>
    <w:rsid w:val="003F59E9"/>
    <w:pPr>
      <w:spacing w:after="100"/>
      <w:ind w:left="440"/>
    </w:pPr>
  </w:style>
  <w:style w:type="character" w:styleId="Hyperlink">
    <w:name w:val="Hyperlink"/>
    <w:basedOn w:val="DefaultParagraphFont"/>
    <w:uiPriority w:val="99"/>
    <w:unhideWhenUsed/>
    <w:rsid w:val="003F59E9"/>
    <w:rPr>
      <w:color w:val="0563C1" w:themeColor="hyperlink"/>
      <w:u w:val="single"/>
    </w:rPr>
  </w:style>
  <w:style w:type="paragraph" w:styleId="Title">
    <w:name w:val="Title"/>
    <w:basedOn w:val="Normal"/>
    <w:next w:val="Normal"/>
    <w:link w:val="TitleChar"/>
    <w:uiPriority w:val="10"/>
    <w:qFormat/>
    <w:rsid w:val="003F59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9E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7947B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7947B6"/>
    <w:rPr>
      <w:color w:val="808080"/>
    </w:rPr>
  </w:style>
  <w:style w:type="paragraph" w:styleId="Header">
    <w:name w:val="header"/>
    <w:basedOn w:val="Normal"/>
    <w:link w:val="HeaderChar"/>
    <w:uiPriority w:val="99"/>
    <w:unhideWhenUsed/>
    <w:rsid w:val="00D21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3E3"/>
  </w:style>
  <w:style w:type="paragraph" w:styleId="Caption">
    <w:name w:val="caption"/>
    <w:basedOn w:val="Normal"/>
    <w:next w:val="Normal"/>
    <w:uiPriority w:val="35"/>
    <w:unhideWhenUsed/>
    <w:qFormat/>
    <w:rsid w:val="00C15CC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71F07"/>
    <w:rPr>
      <w:color w:val="605E5C"/>
      <w:shd w:val="clear" w:color="auto" w:fill="E1DFDD"/>
    </w:rPr>
  </w:style>
  <w:style w:type="table" w:styleId="TableGrid">
    <w:name w:val="Table Grid"/>
    <w:basedOn w:val="TableNormal"/>
    <w:uiPriority w:val="39"/>
    <w:rsid w:val="00BB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7361"/>
    <w:pPr>
      <w:ind w:left="720"/>
      <w:contextualSpacing/>
    </w:pPr>
  </w:style>
  <w:style w:type="paragraph" w:styleId="NormalWeb">
    <w:name w:val="Normal (Web)"/>
    <w:basedOn w:val="Normal"/>
    <w:uiPriority w:val="99"/>
    <w:semiHidden/>
    <w:unhideWhenUsed/>
    <w:rsid w:val="00174517"/>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D476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5558">
      <w:bodyDiv w:val="1"/>
      <w:marLeft w:val="0"/>
      <w:marRight w:val="0"/>
      <w:marTop w:val="0"/>
      <w:marBottom w:val="0"/>
      <w:divBdr>
        <w:top w:val="none" w:sz="0" w:space="0" w:color="auto"/>
        <w:left w:val="none" w:sz="0" w:space="0" w:color="auto"/>
        <w:bottom w:val="none" w:sz="0" w:space="0" w:color="auto"/>
        <w:right w:val="none" w:sz="0" w:space="0" w:color="auto"/>
      </w:divBdr>
    </w:div>
    <w:div w:id="313801099">
      <w:bodyDiv w:val="1"/>
      <w:marLeft w:val="0"/>
      <w:marRight w:val="0"/>
      <w:marTop w:val="0"/>
      <w:marBottom w:val="0"/>
      <w:divBdr>
        <w:top w:val="none" w:sz="0" w:space="0" w:color="auto"/>
        <w:left w:val="none" w:sz="0" w:space="0" w:color="auto"/>
        <w:bottom w:val="none" w:sz="0" w:space="0" w:color="auto"/>
        <w:right w:val="none" w:sz="0" w:space="0" w:color="auto"/>
      </w:divBdr>
    </w:div>
    <w:div w:id="517816777">
      <w:bodyDiv w:val="1"/>
      <w:marLeft w:val="0"/>
      <w:marRight w:val="0"/>
      <w:marTop w:val="0"/>
      <w:marBottom w:val="0"/>
      <w:divBdr>
        <w:top w:val="none" w:sz="0" w:space="0" w:color="auto"/>
        <w:left w:val="none" w:sz="0" w:space="0" w:color="auto"/>
        <w:bottom w:val="none" w:sz="0" w:space="0" w:color="auto"/>
        <w:right w:val="none" w:sz="0" w:space="0" w:color="auto"/>
      </w:divBdr>
    </w:div>
    <w:div w:id="557598172">
      <w:bodyDiv w:val="1"/>
      <w:marLeft w:val="0"/>
      <w:marRight w:val="0"/>
      <w:marTop w:val="0"/>
      <w:marBottom w:val="0"/>
      <w:divBdr>
        <w:top w:val="none" w:sz="0" w:space="0" w:color="auto"/>
        <w:left w:val="none" w:sz="0" w:space="0" w:color="auto"/>
        <w:bottom w:val="none" w:sz="0" w:space="0" w:color="auto"/>
        <w:right w:val="none" w:sz="0" w:space="0" w:color="auto"/>
      </w:divBdr>
    </w:div>
    <w:div w:id="638190585">
      <w:bodyDiv w:val="1"/>
      <w:marLeft w:val="0"/>
      <w:marRight w:val="0"/>
      <w:marTop w:val="0"/>
      <w:marBottom w:val="0"/>
      <w:divBdr>
        <w:top w:val="none" w:sz="0" w:space="0" w:color="auto"/>
        <w:left w:val="none" w:sz="0" w:space="0" w:color="auto"/>
        <w:bottom w:val="none" w:sz="0" w:space="0" w:color="auto"/>
        <w:right w:val="none" w:sz="0" w:space="0" w:color="auto"/>
      </w:divBdr>
    </w:div>
    <w:div w:id="665087781">
      <w:bodyDiv w:val="1"/>
      <w:marLeft w:val="0"/>
      <w:marRight w:val="0"/>
      <w:marTop w:val="0"/>
      <w:marBottom w:val="0"/>
      <w:divBdr>
        <w:top w:val="none" w:sz="0" w:space="0" w:color="auto"/>
        <w:left w:val="none" w:sz="0" w:space="0" w:color="auto"/>
        <w:bottom w:val="none" w:sz="0" w:space="0" w:color="auto"/>
        <w:right w:val="none" w:sz="0" w:space="0" w:color="auto"/>
      </w:divBdr>
    </w:div>
    <w:div w:id="823861556">
      <w:bodyDiv w:val="1"/>
      <w:marLeft w:val="0"/>
      <w:marRight w:val="0"/>
      <w:marTop w:val="0"/>
      <w:marBottom w:val="0"/>
      <w:divBdr>
        <w:top w:val="none" w:sz="0" w:space="0" w:color="auto"/>
        <w:left w:val="none" w:sz="0" w:space="0" w:color="auto"/>
        <w:bottom w:val="none" w:sz="0" w:space="0" w:color="auto"/>
        <w:right w:val="none" w:sz="0" w:space="0" w:color="auto"/>
      </w:divBdr>
    </w:div>
    <w:div w:id="972322968">
      <w:bodyDiv w:val="1"/>
      <w:marLeft w:val="0"/>
      <w:marRight w:val="0"/>
      <w:marTop w:val="0"/>
      <w:marBottom w:val="0"/>
      <w:divBdr>
        <w:top w:val="none" w:sz="0" w:space="0" w:color="auto"/>
        <w:left w:val="none" w:sz="0" w:space="0" w:color="auto"/>
        <w:bottom w:val="none" w:sz="0" w:space="0" w:color="auto"/>
        <w:right w:val="none" w:sz="0" w:space="0" w:color="auto"/>
      </w:divBdr>
    </w:div>
    <w:div w:id="1119638945">
      <w:bodyDiv w:val="1"/>
      <w:marLeft w:val="0"/>
      <w:marRight w:val="0"/>
      <w:marTop w:val="0"/>
      <w:marBottom w:val="0"/>
      <w:divBdr>
        <w:top w:val="none" w:sz="0" w:space="0" w:color="auto"/>
        <w:left w:val="none" w:sz="0" w:space="0" w:color="auto"/>
        <w:bottom w:val="none" w:sz="0" w:space="0" w:color="auto"/>
        <w:right w:val="none" w:sz="0" w:space="0" w:color="auto"/>
      </w:divBdr>
    </w:div>
    <w:div w:id="1300721196">
      <w:bodyDiv w:val="1"/>
      <w:marLeft w:val="0"/>
      <w:marRight w:val="0"/>
      <w:marTop w:val="0"/>
      <w:marBottom w:val="0"/>
      <w:divBdr>
        <w:top w:val="none" w:sz="0" w:space="0" w:color="auto"/>
        <w:left w:val="none" w:sz="0" w:space="0" w:color="auto"/>
        <w:bottom w:val="none" w:sz="0" w:space="0" w:color="auto"/>
        <w:right w:val="none" w:sz="0" w:space="0" w:color="auto"/>
      </w:divBdr>
    </w:div>
    <w:div w:id="1338847697">
      <w:bodyDiv w:val="1"/>
      <w:marLeft w:val="0"/>
      <w:marRight w:val="0"/>
      <w:marTop w:val="0"/>
      <w:marBottom w:val="0"/>
      <w:divBdr>
        <w:top w:val="none" w:sz="0" w:space="0" w:color="auto"/>
        <w:left w:val="none" w:sz="0" w:space="0" w:color="auto"/>
        <w:bottom w:val="none" w:sz="0" w:space="0" w:color="auto"/>
        <w:right w:val="none" w:sz="0" w:space="0" w:color="auto"/>
      </w:divBdr>
    </w:div>
    <w:div w:id="1426918483">
      <w:bodyDiv w:val="1"/>
      <w:marLeft w:val="0"/>
      <w:marRight w:val="0"/>
      <w:marTop w:val="0"/>
      <w:marBottom w:val="0"/>
      <w:divBdr>
        <w:top w:val="none" w:sz="0" w:space="0" w:color="auto"/>
        <w:left w:val="none" w:sz="0" w:space="0" w:color="auto"/>
        <w:bottom w:val="none" w:sz="0" w:space="0" w:color="auto"/>
        <w:right w:val="none" w:sz="0" w:space="0" w:color="auto"/>
      </w:divBdr>
    </w:div>
    <w:div w:id="1450011190">
      <w:bodyDiv w:val="1"/>
      <w:marLeft w:val="0"/>
      <w:marRight w:val="0"/>
      <w:marTop w:val="0"/>
      <w:marBottom w:val="0"/>
      <w:divBdr>
        <w:top w:val="none" w:sz="0" w:space="0" w:color="auto"/>
        <w:left w:val="none" w:sz="0" w:space="0" w:color="auto"/>
        <w:bottom w:val="none" w:sz="0" w:space="0" w:color="auto"/>
        <w:right w:val="none" w:sz="0" w:space="0" w:color="auto"/>
      </w:divBdr>
    </w:div>
    <w:div w:id="1638949664">
      <w:bodyDiv w:val="1"/>
      <w:marLeft w:val="0"/>
      <w:marRight w:val="0"/>
      <w:marTop w:val="0"/>
      <w:marBottom w:val="0"/>
      <w:divBdr>
        <w:top w:val="none" w:sz="0" w:space="0" w:color="auto"/>
        <w:left w:val="none" w:sz="0" w:space="0" w:color="auto"/>
        <w:bottom w:val="none" w:sz="0" w:space="0" w:color="auto"/>
        <w:right w:val="none" w:sz="0" w:space="0" w:color="auto"/>
      </w:divBdr>
    </w:div>
    <w:div w:id="1862164721">
      <w:bodyDiv w:val="1"/>
      <w:marLeft w:val="0"/>
      <w:marRight w:val="0"/>
      <w:marTop w:val="0"/>
      <w:marBottom w:val="0"/>
      <w:divBdr>
        <w:top w:val="none" w:sz="0" w:space="0" w:color="auto"/>
        <w:left w:val="none" w:sz="0" w:space="0" w:color="auto"/>
        <w:bottom w:val="none" w:sz="0" w:space="0" w:color="auto"/>
        <w:right w:val="none" w:sz="0" w:space="0" w:color="auto"/>
      </w:divBdr>
    </w:div>
    <w:div w:id="1902519663">
      <w:bodyDiv w:val="1"/>
      <w:marLeft w:val="0"/>
      <w:marRight w:val="0"/>
      <w:marTop w:val="0"/>
      <w:marBottom w:val="0"/>
      <w:divBdr>
        <w:top w:val="none" w:sz="0" w:space="0" w:color="auto"/>
        <w:left w:val="none" w:sz="0" w:space="0" w:color="auto"/>
        <w:bottom w:val="none" w:sz="0" w:space="0" w:color="auto"/>
        <w:right w:val="none" w:sz="0" w:space="0" w:color="auto"/>
      </w:divBdr>
    </w:div>
    <w:div w:id="200805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ongt@pharmacy.rutgers.edu" TargetMode="External"/><Relationship Id="rId13" Type="http://schemas.openxmlformats.org/officeDocument/2006/relationships/image" Target="media/image1.tiff"/><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tiff"/><Relationship Id="rId25" Type="http://schemas.openxmlformats.org/officeDocument/2006/relationships/image" Target="media/image13.tif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tiff"/><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tiff"/><Relationship Id="rId28" Type="http://schemas.openxmlformats.org/officeDocument/2006/relationships/image" Target="media/image16.jpe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tiff"/><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tiff"/><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emf"/><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806C9-C65C-4A51-A196-0F57FB278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4233</TotalTime>
  <Pages>27</Pages>
  <Words>13639</Words>
  <Characters>77746</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Ah-ng Kong</dc:creator>
  <cp:keywords/>
  <dc:description/>
  <cp:lastModifiedBy>Sargsyan, Davit [JRDUS]</cp:lastModifiedBy>
  <cp:revision>14</cp:revision>
  <dcterms:created xsi:type="dcterms:W3CDTF">2023-07-08T21:57:00Z</dcterms:created>
  <dcterms:modified xsi:type="dcterms:W3CDTF">2023-07-31T16:15:00Z</dcterms:modified>
</cp:coreProperties>
</file>