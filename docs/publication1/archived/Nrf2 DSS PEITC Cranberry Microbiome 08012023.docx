
<file path=[Content_Types].xml><?xml version="1.0" encoding="utf-8"?>
<Types xmlns="http://schemas.openxmlformats.org/package/2006/content-types">
  <Default Extension="emf" ContentType="image/x-emf"/>
  <Default Extension="jpeg" ContentType="image/jpe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D5D96B5" w14:textId="1CD7201F" w:rsidR="00EE4620" w:rsidRPr="00EE4620" w:rsidRDefault="00BA4CB0" w:rsidP="00BA4CB0">
      <w:pPr>
        <w:pStyle w:val="Title"/>
        <w:jc w:val="center"/>
      </w:pPr>
      <w:bookmarkStart w:id="0" w:name="_Toc128143903"/>
      <w:r>
        <w:rPr>
          <w:sz w:val="32"/>
          <w:szCs w:val="32"/>
        </w:rPr>
        <w:t>M</w:t>
      </w:r>
      <w:r w:rsidR="00137FBE" w:rsidRPr="00A43D9D">
        <w:rPr>
          <w:sz w:val="32"/>
          <w:szCs w:val="32"/>
        </w:rPr>
        <w:t xml:space="preserve">icrobiome and metabolome alterations in Nrf2 </w:t>
      </w:r>
      <w:r>
        <w:rPr>
          <w:sz w:val="32"/>
          <w:szCs w:val="32"/>
        </w:rPr>
        <w:t>knockout</w:t>
      </w:r>
      <w:r w:rsidR="00137FBE" w:rsidRPr="00A43D9D">
        <w:rPr>
          <w:sz w:val="32"/>
          <w:szCs w:val="32"/>
        </w:rPr>
        <w:t xml:space="preserve"> mice </w:t>
      </w:r>
      <w:r w:rsidR="0053766B">
        <w:rPr>
          <w:sz w:val="32"/>
          <w:szCs w:val="32"/>
        </w:rPr>
        <w:t xml:space="preserve">with induced gut inflammation and </w:t>
      </w:r>
      <w:r w:rsidR="00137FBE" w:rsidRPr="00A43D9D">
        <w:rPr>
          <w:sz w:val="32"/>
          <w:szCs w:val="32"/>
        </w:rPr>
        <w:t xml:space="preserve">fed with phenethyl isothiocyanate and cranberry </w:t>
      </w:r>
      <w:r w:rsidR="0053766B">
        <w:rPr>
          <w:sz w:val="32"/>
          <w:szCs w:val="32"/>
        </w:rPr>
        <w:t>en</w:t>
      </w:r>
      <w:r w:rsidR="00137FBE" w:rsidRPr="00A43D9D">
        <w:rPr>
          <w:sz w:val="32"/>
          <w:szCs w:val="32"/>
        </w:rPr>
        <w:t>rich</w:t>
      </w:r>
      <w:r w:rsidR="0053766B">
        <w:rPr>
          <w:sz w:val="32"/>
          <w:szCs w:val="32"/>
        </w:rPr>
        <w:t>ed</w:t>
      </w:r>
      <w:r w:rsidR="00137FBE" w:rsidRPr="00A43D9D">
        <w:rPr>
          <w:sz w:val="32"/>
          <w:szCs w:val="32"/>
        </w:rPr>
        <w:t xml:space="preserve"> diets</w:t>
      </w:r>
      <w:bookmarkStart w:id="1" w:name="_GoBack"/>
      <w:bookmarkEnd w:id="0"/>
      <w:bookmarkEnd w:id="1"/>
    </w:p>
    <w:p w14:paraId="0E0CFD55" w14:textId="77777777" w:rsidR="00A43D9D" w:rsidRPr="00A43D9D" w:rsidRDefault="00A43D9D" w:rsidP="00A43D9D"/>
    <w:p w14:paraId="409C0E51" w14:textId="45A6BD7C" w:rsidR="00A43D9D" w:rsidRPr="00A43D9D" w:rsidRDefault="00A43D9D" w:rsidP="00A43D9D">
      <w:pPr>
        <w:rPr>
          <w:rFonts w:ascii="Times New Roman" w:hAnsi="Times New Roman" w:cs="Times New Roman"/>
          <w:sz w:val="24"/>
          <w:szCs w:val="24"/>
        </w:rPr>
      </w:pPr>
      <w:r w:rsidRPr="00A43D9D">
        <w:rPr>
          <w:rFonts w:ascii="Times New Roman" w:hAnsi="Times New Roman" w:cs="Times New Roman"/>
          <w:sz w:val="24"/>
          <w:szCs w:val="24"/>
        </w:rPr>
        <w:t>Ran Yin</w:t>
      </w:r>
      <w:r w:rsidRPr="00A43D9D">
        <w:rPr>
          <w:rFonts w:ascii="Times New Roman" w:hAnsi="Times New Roman" w:cs="Times New Roman"/>
          <w:sz w:val="24"/>
          <w:szCs w:val="24"/>
          <w:vertAlign w:val="superscript"/>
        </w:rPr>
        <w:t>1</w:t>
      </w:r>
      <w:r>
        <w:rPr>
          <w:rFonts w:ascii="Times New Roman" w:hAnsi="Times New Roman" w:cs="Times New Roman"/>
          <w:sz w:val="24"/>
          <w:szCs w:val="24"/>
          <w:vertAlign w:val="superscript"/>
        </w:rPr>
        <w:t>*</w:t>
      </w:r>
      <w:r w:rsidR="0037392D">
        <w:rPr>
          <w:rFonts w:ascii="Times New Roman" w:hAnsi="Times New Roman" w:cs="Times New Roman"/>
          <w:sz w:val="24"/>
          <w:szCs w:val="24"/>
        </w:rPr>
        <w:t xml:space="preserve">, </w:t>
      </w:r>
      <w:r w:rsidRPr="00A43D9D">
        <w:rPr>
          <w:rFonts w:ascii="Times New Roman" w:hAnsi="Times New Roman" w:cs="Times New Roman"/>
          <w:sz w:val="24"/>
          <w:szCs w:val="24"/>
        </w:rPr>
        <w:t>Davit Sargsyan</w:t>
      </w:r>
      <w:r w:rsidRPr="00A43D9D">
        <w:rPr>
          <w:rFonts w:ascii="Times New Roman" w:hAnsi="Times New Roman" w:cs="Times New Roman"/>
          <w:sz w:val="24"/>
          <w:szCs w:val="24"/>
          <w:vertAlign w:val="superscript"/>
        </w:rPr>
        <w:t>1,2</w:t>
      </w:r>
      <w:r>
        <w:rPr>
          <w:rFonts w:ascii="Times New Roman" w:hAnsi="Times New Roman" w:cs="Times New Roman"/>
          <w:sz w:val="24"/>
          <w:szCs w:val="24"/>
          <w:vertAlign w:val="superscript"/>
        </w:rPr>
        <w:t>,</w:t>
      </w:r>
      <w:r w:rsidR="00F804AA">
        <w:rPr>
          <w:rFonts w:ascii="Times New Roman" w:hAnsi="Times New Roman" w:cs="Times New Roman"/>
          <w:sz w:val="24"/>
          <w:szCs w:val="24"/>
          <w:vertAlign w:val="superscript"/>
        </w:rPr>
        <w:t>3</w:t>
      </w:r>
      <w:r>
        <w:rPr>
          <w:rFonts w:ascii="Times New Roman" w:hAnsi="Times New Roman" w:cs="Times New Roman"/>
          <w:sz w:val="24"/>
          <w:szCs w:val="24"/>
          <w:vertAlign w:val="superscript"/>
        </w:rPr>
        <w:t>*</w:t>
      </w:r>
      <w:r w:rsidRPr="00A43D9D">
        <w:rPr>
          <w:rFonts w:ascii="Times New Roman" w:hAnsi="Times New Roman" w:cs="Times New Roman"/>
          <w:sz w:val="24"/>
          <w:szCs w:val="24"/>
        </w:rPr>
        <w:t>, Renyi Wu</w:t>
      </w:r>
      <w:r w:rsidRPr="00F804AA">
        <w:rPr>
          <w:rFonts w:ascii="Times New Roman" w:hAnsi="Times New Roman" w:cs="Times New Roman"/>
          <w:sz w:val="24"/>
          <w:szCs w:val="24"/>
          <w:vertAlign w:val="superscript"/>
        </w:rPr>
        <w:t>1</w:t>
      </w:r>
      <w:r>
        <w:rPr>
          <w:rFonts w:ascii="Times New Roman" w:hAnsi="Times New Roman" w:cs="Times New Roman"/>
          <w:sz w:val="24"/>
          <w:szCs w:val="24"/>
        </w:rPr>
        <w:t>*</w:t>
      </w:r>
      <w:r w:rsidRPr="00A43D9D">
        <w:rPr>
          <w:rFonts w:ascii="Times New Roman" w:hAnsi="Times New Roman" w:cs="Times New Roman"/>
          <w:sz w:val="24"/>
          <w:szCs w:val="24"/>
        </w:rPr>
        <w:t>, Rasika Hudlikar</w:t>
      </w:r>
      <w:r w:rsidRPr="00A43D9D">
        <w:rPr>
          <w:rFonts w:ascii="Times New Roman" w:hAnsi="Times New Roman" w:cs="Times New Roman"/>
          <w:sz w:val="24"/>
          <w:szCs w:val="24"/>
          <w:vertAlign w:val="superscript"/>
        </w:rPr>
        <w:t>1</w:t>
      </w:r>
      <w:r w:rsidRPr="00A43D9D">
        <w:rPr>
          <w:rFonts w:ascii="Times New Roman" w:hAnsi="Times New Roman" w:cs="Times New Roman"/>
          <w:sz w:val="24"/>
          <w:szCs w:val="24"/>
        </w:rPr>
        <w:t>, Shanyi Li</w:t>
      </w:r>
      <w:r w:rsidRPr="00A43D9D">
        <w:rPr>
          <w:rFonts w:ascii="Times New Roman" w:hAnsi="Times New Roman" w:cs="Times New Roman"/>
          <w:sz w:val="24"/>
          <w:szCs w:val="24"/>
          <w:vertAlign w:val="superscript"/>
        </w:rPr>
        <w:t>1</w:t>
      </w:r>
      <w:r w:rsidRPr="00A43D9D">
        <w:rPr>
          <w:rFonts w:ascii="Times New Roman" w:hAnsi="Times New Roman" w:cs="Times New Roman"/>
          <w:sz w:val="24"/>
          <w:szCs w:val="24"/>
        </w:rPr>
        <w:t>, Hsiao-Chen Kuo</w:t>
      </w:r>
      <w:r w:rsidRPr="00A43D9D">
        <w:rPr>
          <w:rFonts w:ascii="Times New Roman" w:hAnsi="Times New Roman" w:cs="Times New Roman"/>
          <w:sz w:val="24"/>
          <w:szCs w:val="24"/>
          <w:vertAlign w:val="superscript"/>
        </w:rPr>
        <w:t>1,2</w:t>
      </w:r>
      <w:r w:rsidRPr="00A43D9D">
        <w:rPr>
          <w:rFonts w:ascii="Times New Roman" w:hAnsi="Times New Roman" w:cs="Times New Roman"/>
          <w:sz w:val="24"/>
          <w:szCs w:val="24"/>
        </w:rPr>
        <w:t>, Yuyin Zhou</w:t>
      </w:r>
      <w:r w:rsidR="00F804AA">
        <w:rPr>
          <w:rFonts w:ascii="Times New Roman" w:hAnsi="Times New Roman" w:cs="Times New Roman"/>
          <w:sz w:val="24"/>
          <w:szCs w:val="24"/>
          <w:vertAlign w:val="superscript"/>
        </w:rPr>
        <w:t>4</w:t>
      </w:r>
      <w:r w:rsidRPr="00A43D9D">
        <w:rPr>
          <w:rFonts w:ascii="Times New Roman" w:hAnsi="Times New Roman" w:cs="Times New Roman"/>
          <w:sz w:val="24"/>
          <w:szCs w:val="24"/>
        </w:rPr>
        <w:t>, Zhan Gao</w:t>
      </w:r>
      <w:r w:rsidR="00F804AA">
        <w:rPr>
          <w:rFonts w:ascii="Times New Roman" w:hAnsi="Times New Roman" w:cs="Times New Roman"/>
          <w:sz w:val="24"/>
          <w:szCs w:val="24"/>
          <w:vertAlign w:val="superscript"/>
        </w:rPr>
        <w:t>5</w:t>
      </w:r>
      <w:r w:rsidRPr="00A43D9D">
        <w:rPr>
          <w:rFonts w:ascii="Times New Roman" w:hAnsi="Times New Roman" w:cs="Times New Roman"/>
          <w:sz w:val="24"/>
          <w:szCs w:val="24"/>
        </w:rPr>
        <w:t>, Amy Howell</w:t>
      </w:r>
      <w:r w:rsidR="00F804AA">
        <w:rPr>
          <w:rFonts w:ascii="Times New Roman" w:hAnsi="Times New Roman" w:cs="Times New Roman"/>
          <w:sz w:val="24"/>
          <w:szCs w:val="24"/>
          <w:vertAlign w:val="superscript"/>
        </w:rPr>
        <w:t>6</w:t>
      </w:r>
      <w:r w:rsidRPr="00A43D9D">
        <w:rPr>
          <w:rFonts w:ascii="Times New Roman" w:hAnsi="Times New Roman" w:cs="Times New Roman"/>
          <w:sz w:val="24"/>
          <w:szCs w:val="24"/>
        </w:rPr>
        <w:t>, Chi Chen</w:t>
      </w:r>
      <w:r w:rsidR="00F804AA">
        <w:rPr>
          <w:rFonts w:ascii="Times New Roman" w:hAnsi="Times New Roman" w:cs="Times New Roman"/>
          <w:sz w:val="24"/>
          <w:szCs w:val="24"/>
          <w:vertAlign w:val="superscript"/>
        </w:rPr>
        <w:t>4</w:t>
      </w:r>
      <w:r w:rsidRPr="00A43D9D">
        <w:rPr>
          <w:rFonts w:ascii="Times New Roman" w:hAnsi="Times New Roman" w:cs="Times New Roman"/>
          <w:sz w:val="24"/>
          <w:szCs w:val="24"/>
        </w:rPr>
        <w:t>, Martin J. Blaser</w:t>
      </w:r>
      <w:r w:rsidR="00F804AA">
        <w:rPr>
          <w:rFonts w:ascii="Times New Roman" w:hAnsi="Times New Roman" w:cs="Times New Roman"/>
          <w:sz w:val="24"/>
          <w:szCs w:val="24"/>
          <w:vertAlign w:val="superscript"/>
        </w:rPr>
        <w:t>5</w:t>
      </w:r>
      <w:r w:rsidRPr="00A43D9D">
        <w:rPr>
          <w:rFonts w:ascii="Times New Roman" w:hAnsi="Times New Roman" w:cs="Times New Roman"/>
          <w:sz w:val="24"/>
          <w:szCs w:val="24"/>
        </w:rPr>
        <w:t xml:space="preserve"> and Ah-Ng Kong</w:t>
      </w:r>
      <w:r w:rsidRPr="00A43D9D">
        <w:rPr>
          <w:rFonts w:ascii="Times New Roman" w:hAnsi="Times New Roman" w:cs="Times New Roman"/>
          <w:sz w:val="24"/>
          <w:szCs w:val="24"/>
          <w:vertAlign w:val="superscript"/>
        </w:rPr>
        <w:t>1</w:t>
      </w:r>
      <w:r w:rsidRPr="00A43D9D">
        <w:rPr>
          <w:rFonts w:ascii="Times New Roman" w:hAnsi="Times New Roman" w:cs="Times New Roman"/>
          <w:sz w:val="24"/>
          <w:szCs w:val="24"/>
        </w:rPr>
        <w:t>*</w:t>
      </w:r>
    </w:p>
    <w:p w14:paraId="3DDDFE10" w14:textId="77777777" w:rsidR="00A43D9D" w:rsidRPr="00A43D9D" w:rsidRDefault="00A43D9D" w:rsidP="00A43D9D">
      <w:pPr>
        <w:rPr>
          <w:rFonts w:ascii="Times New Roman" w:hAnsi="Times New Roman" w:cs="Times New Roman"/>
          <w:sz w:val="24"/>
          <w:szCs w:val="24"/>
        </w:rPr>
      </w:pPr>
      <w:r w:rsidRPr="00A43D9D">
        <w:rPr>
          <w:rFonts w:ascii="Times New Roman" w:hAnsi="Times New Roman" w:cs="Times New Roman"/>
          <w:sz w:val="24"/>
          <w:szCs w:val="24"/>
          <w:vertAlign w:val="superscript"/>
        </w:rPr>
        <w:t>1</w:t>
      </w:r>
      <w:r w:rsidRPr="00A43D9D">
        <w:rPr>
          <w:rFonts w:ascii="Times New Roman" w:hAnsi="Times New Roman" w:cs="Times New Roman"/>
          <w:sz w:val="24"/>
          <w:szCs w:val="24"/>
        </w:rPr>
        <w:t>Department of Pharmaceutics, Ernest Mario School of Pharmacy, Rutgers, The State University of New Jersey, Piscataway, NJ 08854, USA</w:t>
      </w:r>
    </w:p>
    <w:p w14:paraId="08686DFA" w14:textId="5AE3D41E" w:rsidR="00A43D9D" w:rsidRDefault="00A43D9D" w:rsidP="00A43D9D">
      <w:pPr>
        <w:rPr>
          <w:rFonts w:ascii="Times New Roman" w:hAnsi="Times New Roman" w:cs="Times New Roman"/>
          <w:sz w:val="24"/>
          <w:szCs w:val="24"/>
        </w:rPr>
      </w:pPr>
      <w:r w:rsidRPr="00A43D9D">
        <w:rPr>
          <w:rFonts w:ascii="Times New Roman" w:hAnsi="Times New Roman" w:cs="Times New Roman"/>
          <w:sz w:val="24"/>
          <w:szCs w:val="24"/>
          <w:vertAlign w:val="superscript"/>
        </w:rPr>
        <w:t>2</w:t>
      </w:r>
      <w:r w:rsidRPr="00A43D9D">
        <w:rPr>
          <w:rFonts w:ascii="Times New Roman" w:hAnsi="Times New Roman" w:cs="Times New Roman"/>
          <w:sz w:val="24"/>
          <w:szCs w:val="24"/>
        </w:rPr>
        <w:t>Graduate Program in Pharmaceutical Science, Ernest Mario School of Pharmacy, Rutgers, The State University of New Jersey, Piscataway, NJ 08854, USA</w:t>
      </w:r>
    </w:p>
    <w:p w14:paraId="714D6713" w14:textId="2C8632EB" w:rsidR="00F804AA" w:rsidRDefault="00F804AA" w:rsidP="00A43D9D">
      <w:pPr>
        <w:rPr>
          <w:rFonts w:ascii="Times New Roman" w:hAnsi="Times New Roman" w:cs="Times New Roman"/>
          <w:sz w:val="24"/>
          <w:szCs w:val="24"/>
        </w:rPr>
      </w:pPr>
      <w:r>
        <w:rPr>
          <w:rFonts w:ascii="Times New Roman" w:hAnsi="Times New Roman" w:cs="Times New Roman"/>
          <w:sz w:val="24"/>
          <w:szCs w:val="24"/>
          <w:vertAlign w:val="superscript"/>
        </w:rPr>
        <w:t>3</w:t>
      </w:r>
      <w:r>
        <w:rPr>
          <w:rFonts w:ascii="Times New Roman" w:hAnsi="Times New Roman" w:cs="Times New Roman"/>
          <w:sz w:val="24"/>
          <w:szCs w:val="24"/>
        </w:rPr>
        <w:t>Janssen Pharmaceuticals, Johnson and Johnson, Spring House, PA, USA</w:t>
      </w:r>
    </w:p>
    <w:p w14:paraId="335C1E5D" w14:textId="444F7AB8" w:rsidR="00F804AA" w:rsidRPr="00A43D9D" w:rsidRDefault="00F804AA" w:rsidP="00A43D9D">
      <w:pPr>
        <w:rPr>
          <w:rFonts w:ascii="Times New Roman" w:hAnsi="Times New Roman" w:cs="Times New Roman"/>
          <w:sz w:val="24"/>
          <w:szCs w:val="24"/>
        </w:rPr>
      </w:pPr>
      <w:r>
        <w:rPr>
          <w:rFonts w:ascii="Times New Roman" w:hAnsi="Times New Roman" w:cs="Times New Roman"/>
          <w:sz w:val="24"/>
          <w:szCs w:val="24"/>
          <w:vertAlign w:val="superscript"/>
        </w:rPr>
        <w:t>4</w:t>
      </w:r>
      <w:r w:rsidRPr="00A43D9D">
        <w:rPr>
          <w:rFonts w:ascii="Times New Roman" w:hAnsi="Times New Roman" w:cs="Times New Roman"/>
          <w:sz w:val="24"/>
          <w:szCs w:val="24"/>
        </w:rPr>
        <w:t>Departrment of Food Science and Nutrition, University of Minnesota, 1354 St. Paul, MN 55108, USA.</w:t>
      </w:r>
    </w:p>
    <w:p w14:paraId="294FD235" w14:textId="0911F93A" w:rsidR="00A43D9D" w:rsidRPr="00A43D9D" w:rsidRDefault="00F804AA" w:rsidP="00A43D9D">
      <w:pPr>
        <w:rPr>
          <w:rFonts w:ascii="Times New Roman" w:hAnsi="Times New Roman" w:cs="Times New Roman"/>
          <w:sz w:val="24"/>
          <w:szCs w:val="24"/>
        </w:rPr>
      </w:pPr>
      <w:r>
        <w:rPr>
          <w:rFonts w:ascii="Times New Roman" w:hAnsi="Times New Roman" w:cs="Times New Roman"/>
          <w:sz w:val="24"/>
          <w:szCs w:val="24"/>
          <w:vertAlign w:val="superscript"/>
        </w:rPr>
        <w:t>5</w:t>
      </w:r>
      <w:r w:rsidR="00A43D9D" w:rsidRPr="00A43D9D">
        <w:rPr>
          <w:rFonts w:ascii="Times New Roman" w:hAnsi="Times New Roman" w:cs="Times New Roman"/>
          <w:sz w:val="24"/>
          <w:szCs w:val="24"/>
        </w:rPr>
        <w:t>Center for Advanced Biotechnology and Medicine, Rutgers, The State University of New Jersey, Piscataway, NJ, 08854, USA</w:t>
      </w:r>
    </w:p>
    <w:p w14:paraId="7640128B" w14:textId="469013FF" w:rsidR="00A43D9D" w:rsidRPr="00A43D9D" w:rsidRDefault="00F804AA" w:rsidP="00A43D9D">
      <w:pPr>
        <w:rPr>
          <w:rFonts w:ascii="Times New Roman" w:hAnsi="Times New Roman" w:cs="Times New Roman"/>
          <w:sz w:val="24"/>
          <w:szCs w:val="24"/>
        </w:rPr>
      </w:pPr>
      <w:r>
        <w:rPr>
          <w:rFonts w:ascii="Times New Roman" w:hAnsi="Times New Roman" w:cs="Times New Roman"/>
          <w:sz w:val="24"/>
          <w:szCs w:val="24"/>
          <w:vertAlign w:val="superscript"/>
        </w:rPr>
        <w:t>6</w:t>
      </w:r>
      <w:r w:rsidR="00A43D9D" w:rsidRPr="00A43D9D">
        <w:rPr>
          <w:rFonts w:ascii="Times New Roman" w:hAnsi="Times New Roman" w:cs="Times New Roman"/>
          <w:sz w:val="24"/>
          <w:szCs w:val="24"/>
        </w:rPr>
        <w:t>Rutgers University Marucci Center for Blueberry Cranberry Research,125A Lake Oswego Road, Chatsworth, NJ 08019</w:t>
      </w:r>
    </w:p>
    <w:p w14:paraId="0D45C470" w14:textId="53E7FD83" w:rsidR="00A43D9D" w:rsidRPr="00A43D9D" w:rsidRDefault="00A43D9D" w:rsidP="00A43D9D">
      <w:pPr>
        <w:rPr>
          <w:rFonts w:ascii="Times New Roman" w:hAnsi="Times New Roman" w:cs="Times New Roman"/>
          <w:sz w:val="24"/>
          <w:szCs w:val="24"/>
        </w:rPr>
      </w:pPr>
      <w:r>
        <w:rPr>
          <w:rFonts w:ascii="Times New Roman" w:hAnsi="Times New Roman" w:cs="Times New Roman"/>
          <w:sz w:val="24"/>
          <w:szCs w:val="24"/>
        </w:rPr>
        <w:t>*</w:t>
      </w:r>
      <w:r w:rsidRPr="00A43D9D">
        <w:rPr>
          <w:rFonts w:ascii="Times New Roman" w:hAnsi="Times New Roman" w:cs="Times New Roman"/>
          <w:sz w:val="24"/>
          <w:szCs w:val="24"/>
        </w:rPr>
        <w:t xml:space="preserve"> Equal contribution</w:t>
      </w:r>
    </w:p>
    <w:p w14:paraId="488DBE2D" w14:textId="77777777" w:rsidR="00A43D9D" w:rsidRPr="00A43D9D" w:rsidRDefault="00A43D9D" w:rsidP="00A43D9D">
      <w:pPr>
        <w:rPr>
          <w:rFonts w:ascii="Times New Roman" w:hAnsi="Times New Roman" w:cs="Times New Roman"/>
          <w:b/>
          <w:bCs/>
          <w:sz w:val="24"/>
          <w:szCs w:val="24"/>
        </w:rPr>
      </w:pPr>
      <w:r w:rsidRPr="00A43D9D">
        <w:rPr>
          <w:rFonts w:ascii="Times New Roman" w:hAnsi="Times New Roman" w:cs="Times New Roman"/>
          <w:b/>
          <w:bCs/>
          <w:sz w:val="24"/>
          <w:szCs w:val="24"/>
        </w:rPr>
        <w:t>Correspondence</w:t>
      </w:r>
    </w:p>
    <w:p w14:paraId="00C594C0" w14:textId="72DBE6A5" w:rsidR="00A43D9D" w:rsidRPr="00A43D9D" w:rsidRDefault="00A43D9D" w:rsidP="00A43D9D">
      <w:pPr>
        <w:rPr>
          <w:rFonts w:ascii="Times New Roman" w:hAnsi="Times New Roman" w:cs="Times New Roman"/>
          <w:sz w:val="24"/>
          <w:szCs w:val="24"/>
        </w:rPr>
      </w:pPr>
      <w:r w:rsidRPr="00A43D9D">
        <w:rPr>
          <w:rFonts w:ascii="Times New Roman" w:hAnsi="Times New Roman" w:cs="Times New Roman"/>
          <w:sz w:val="24"/>
          <w:szCs w:val="24"/>
        </w:rPr>
        <w:t xml:space="preserve">Professor Ah-Ng Tony </w:t>
      </w:r>
      <w:del w:id="2" w:author="Md Shahid Sarwar" w:date="2023-08-01T14:30:00Z">
        <w:r w:rsidRPr="00A43D9D" w:rsidDel="00D942D9">
          <w:rPr>
            <w:rFonts w:ascii="Times New Roman" w:hAnsi="Times New Roman" w:cs="Times New Roman"/>
            <w:sz w:val="24"/>
            <w:szCs w:val="24"/>
          </w:rPr>
          <w:delText xml:space="preserve">Tong </w:delText>
        </w:r>
      </w:del>
      <w:r w:rsidRPr="00A43D9D">
        <w:rPr>
          <w:rFonts w:ascii="Times New Roman" w:hAnsi="Times New Roman" w:cs="Times New Roman"/>
          <w:sz w:val="24"/>
          <w:szCs w:val="24"/>
        </w:rPr>
        <w:t>Kong</w:t>
      </w:r>
    </w:p>
    <w:p w14:paraId="36E83968" w14:textId="77777777" w:rsidR="00A43D9D" w:rsidRPr="00A43D9D" w:rsidRDefault="00A43D9D" w:rsidP="00A43D9D">
      <w:pPr>
        <w:rPr>
          <w:rFonts w:ascii="Times New Roman" w:hAnsi="Times New Roman" w:cs="Times New Roman"/>
          <w:sz w:val="24"/>
          <w:szCs w:val="24"/>
        </w:rPr>
      </w:pPr>
      <w:r w:rsidRPr="00A43D9D">
        <w:rPr>
          <w:rFonts w:ascii="Times New Roman" w:hAnsi="Times New Roman" w:cs="Times New Roman"/>
          <w:sz w:val="24"/>
          <w:szCs w:val="24"/>
        </w:rPr>
        <w:t>Rutgers, the State University of New Jersey</w:t>
      </w:r>
    </w:p>
    <w:p w14:paraId="05EF1258" w14:textId="77777777" w:rsidR="00A43D9D" w:rsidRPr="00A43D9D" w:rsidRDefault="00A43D9D" w:rsidP="00A43D9D">
      <w:pPr>
        <w:rPr>
          <w:rFonts w:ascii="Times New Roman" w:hAnsi="Times New Roman" w:cs="Times New Roman"/>
          <w:sz w:val="24"/>
          <w:szCs w:val="24"/>
        </w:rPr>
      </w:pPr>
      <w:r w:rsidRPr="00A43D9D">
        <w:rPr>
          <w:rFonts w:ascii="Times New Roman" w:hAnsi="Times New Roman" w:cs="Times New Roman"/>
          <w:sz w:val="24"/>
          <w:szCs w:val="24"/>
        </w:rPr>
        <w:t>Ernest Mario School of Pharmacy, Room 228</w:t>
      </w:r>
    </w:p>
    <w:p w14:paraId="3F9F6474" w14:textId="77777777" w:rsidR="00A43D9D" w:rsidRPr="00A43D9D" w:rsidRDefault="00A43D9D" w:rsidP="00A43D9D">
      <w:pPr>
        <w:rPr>
          <w:rFonts w:ascii="Times New Roman" w:hAnsi="Times New Roman" w:cs="Times New Roman"/>
          <w:sz w:val="24"/>
          <w:szCs w:val="24"/>
        </w:rPr>
      </w:pPr>
      <w:r w:rsidRPr="00A43D9D">
        <w:rPr>
          <w:rFonts w:ascii="Times New Roman" w:hAnsi="Times New Roman" w:cs="Times New Roman"/>
          <w:sz w:val="24"/>
          <w:szCs w:val="24"/>
        </w:rPr>
        <w:t>160 Frelinghuysen Road, Piscataway, NJ 08854</w:t>
      </w:r>
    </w:p>
    <w:p w14:paraId="60DD8F9A" w14:textId="77777777" w:rsidR="00A43D9D" w:rsidRPr="00A43D9D" w:rsidRDefault="00A43D9D" w:rsidP="00A43D9D">
      <w:pPr>
        <w:rPr>
          <w:rFonts w:ascii="Times New Roman" w:hAnsi="Times New Roman" w:cs="Times New Roman"/>
          <w:sz w:val="24"/>
          <w:szCs w:val="24"/>
        </w:rPr>
      </w:pPr>
      <w:r w:rsidRPr="00A43D9D">
        <w:rPr>
          <w:rFonts w:ascii="Times New Roman" w:hAnsi="Times New Roman" w:cs="Times New Roman"/>
          <w:sz w:val="24"/>
          <w:szCs w:val="24"/>
        </w:rPr>
        <w:t>Phone: +1-848-445-6369/8</w:t>
      </w:r>
    </w:p>
    <w:p w14:paraId="40FF9AD1" w14:textId="6031ABF0" w:rsidR="00A43D9D" w:rsidRPr="00A43D9D" w:rsidRDefault="00A43D9D" w:rsidP="00A43D9D">
      <w:pPr>
        <w:rPr>
          <w:rFonts w:ascii="Times New Roman" w:hAnsi="Times New Roman" w:cs="Times New Roman"/>
          <w:sz w:val="24"/>
          <w:szCs w:val="24"/>
        </w:rPr>
      </w:pPr>
      <w:r w:rsidRPr="00A43D9D">
        <w:rPr>
          <w:rFonts w:ascii="Times New Roman" w:hAnsi="Times New Roman" w:cs="Times New Roman"/>
          <w:sz w:val="24"/>
          <w:szCs w:val="24"/>
        </w:rPr>
        <w:t xml:space="preserve">Email: </w:t>
      </w:r>
      <w:hyperlink r:id="rId8" w:history="1">
        <w:r w:rsidRPr="00A43D9D">
          <w:rPr>
            <w:rStyle w:val="Hyperlink"/>
            <w:rFonts w:ascii="Times New Roman" w:hAnsi="Times New Roman" w:cs="Times New Roman"/>
            <w:sz w:val="24"/>
            <w:szCs w:val="24"/>
          </w:rPr>
          <w:t>kongt@pharmacy.rutgers.edu</w:t>
        </w:r>
      </w:hyperlink>
    </w:p>
    <w:p w14:paraId="107146FD" w14:textId="79C91514" w:rsidR="00A43D9D" w:rsidRDefault="00A43D9D" w:rsidP="00A43D9D"/>
    <w:p w14:paraId="323A98FA" w14:textId="0D0B7A47" w:rsidR="00A43D9D" w:rsidRDefault="00A43D9D" w:rsidP="00A43D9D"/>
    <w:p w14:paraId="0C5EA5E7" w14:textId="009C84A3" w:rsidR="00A43D9D" w:rsidRDefault="00A43D9D" w:rsidP="00A43D9D"/>
    <w:p w14:paraId="0F990422" w14:textId="7C40588D" w:rsidR="00A43D9D" w:rsidRDefault="00A43D9D" w:rsidP="00A43D9D"/>
    <w:p w14:paraId="4B921A83" w14:textId="3F0FEA6F" w:rsidR="00A43D9D" w:rsidRDefault="00A43D9D" w:rsidP="00A43D9D"/>
    <w:p w14:paraId="60A16BCE" w14:textId="2BB1A29E" w:rsidR="00A43D9D" w:rsidRDefault="00A43D9D" w:rsidP="00A43D9D"/>
    <w:sdt>
      <w:sdtPr>
        <w:rPr>
          <w:rFonts w:asciiTheme="minorHAnsi" w:eastAsiaTheme="minorHAnsi" w:hAnsiTheme="minorHAnsi" w:cstheme="minorBidi"/>
          <w:color w:val="auto"/>
          <w:sz w:val="22"/>
          <w:szCs w:val="22"/>
        </w:rPr>
        <w:id w:val="-1186748045"/>
        <w:docPartObj>
          <w:docPartGallery w:val="Table of Contents"/>
          <w:docPartUnique/>
        </w:docPartObj>
      </w:sdtPr>
      <w:sdtEndPr>
        <w:rPr>
          <w:rFonts w:asciiTheme="majorHAnsi" w:eastAsiaTheme="majorEastAsia" w:hAnsiTheme="majorHAnsi" w:cstheme="majorBidi"/>
          <w:b/>
          <w:bCs/>
          <w:noProof/>
          <w:color w:val="2F5496" w:themeColor="accent1" w:themeShade="BF"/>
          <w:sz w:val="32"/>
          <w:szCs w:val="32"/>
        </w:rPr>
      </w:sdtEndPr>
      <w:sdtContent>
        <w:p w14:paraId="4FFBD80E" w14:textId="77777777" w:rsidR="00FC03F2" w:rsidDel="00FC03F2" w:rsidRDefault="00FC03F2" w:rsidP="00FC03F2">
          <w:pPr>
            <w:pStyle w:val="TOCHeading"/>
            <w:rPr>
              <w:ins w:id="3" w:author="Md Shahid Sarwar" w:date="2023-08-01T14:26:00Z"/>
            </w:rPr>
          </w:pPr>
        </w:p>
        <w:p w14:paraId="12ED7B39" w14:textId="1B1AABD0" w:rsidR="00A43D9D" w:rsidDel="00FC03F2" w:rsidRDefault="00A43D9D" w:rsidP="00FC03F2">
          <w:pPr>
            <w:pStyle w:val="TOCHeading"/>
            <w:rPr>
              <w:del w:id="4" w:author="Md Shahid Sarwar" w:date="2023-08-01T14:26:00Z"/>
            </w:rPr>
          </w:pPr>
          <w:del w:id="5" w:author="Md Shahid Sarwar" w:date="2023-08-01T14:26:00Z">
            <w:r w:rsidDel="00FC03F2">
              <w:delText>Table of Contents</w:delText>
            </w:r>
          </w:del>
        </w:p>
        <w:p w14:paraId="4675CAA7" w14:textId="065CF0FB" w:rsidR="00851EF1" w:rsidDel="00FC03F2" w:rsidRDefault="00A43D9D" w:rsidP="00FC03F2">
          <w:pPr>
            <w:pStyle w:val="TOCHeading"/>
            <w:rPr>
              <w:del w:id="6" w:author="Md Shahid Sarwar" w:date="2023-08-01T14:26:00Z"/>
              <w:rFonts w:eastAsiaTheme="minorEastAsia"/>
              <w:noProof/>
            </w:rPr>
            <w:pPrChange w:id="7" w:author="Md Shahid Sarwar" w:date="2023-08-01T14:26:00Z">
              <w:pPr>
                <w:pStyle w:val="TOC1"/>
                <w:tabs>
                  <w:tab w:val="right" w:leader="dot" w:pos="9350"/>
                </w:tabs>
              </w:pPr>
            </w:pPrChange>
          </w:pPr>
          <w:del w:id="8" w:author="Md Shahid Sarwar" w:date="2023-08-01T14:26:00Z">
            <w:r w:rsidDel="00FC03F2">
              <w:fldChar w:fldCharType="begin"/>
            </w:r>
            <w:r w:rsidDel="00FC03F2">
              <w:delInstrText xml:space="preserve"> TOC \o "1-3" \h \z \u </w:delInstrText>
            </w:r>
            <w:r w:rsidDel="00FC03F2">
              <w:fldChar w:fldCharType="separate"/>
            </w:r>
            <w:r w:rsidR="00FE090A" w:rsidDel="00FC03F2">
              <w:fldChar w:fldCharType="begin"/>
            </w:r>
            <w:r w:rsidR="00FE090A" w:rsidDel="00FC03F2">
              <w:delInstrText xml:space="preserve"> HYPERLINK \l "_Toc141698512" </w:delInstrText>
            </w:r>
            <w:r w:rsidR="00FE090A" w:rsidDel="00FC03F2">
              <w:fldChar w:fldCharType="separate"/>
            </w:r>
            <w:r w:rsidR="00851EF1" w:rsidRPr="005C45D0" w:rsidDel="00FC03F2">
              <w:rPr>
                <w:rStyle w:val="Hyperlink"/>
                <w:noProof/>
              </w:rPr>
              <w:delText>Abstract</w:delText>
            </w:r>
            <w:r w:rsidR="00851EF1" w:rsidDel="00FC03F2">
              <w:rPr>
                <w:noProof/>
                <w:webHidden/>
              </w:rPr>
              <w:tab/>
            </w:r>
            <w:r w:rsidR="00851EF1" w:rsidDel="00FC03F2">
              <w:rPr>
                <w:noProof/>
                <w:webHidden/>
              </w:rPr>
              <w:fldChar w:fldCharType="begin"/>
            </w:r>
            <w:r w:rsidR="00851EF1" w:rsidDel="00FC03F2">
              <w:rPr>
                <w:noProof/>
                <w:webHidden/>
              </w:rPr>
              <w:delInstrText xml:space="preserve"> PAGEREF _Toc141698512 \h </w:delInstrText>
            </w:r>
            <w:r w:rsidR="00851EF1" w:rsidDel="00FC03F2">
              <w:rPr>
                <w:noProof/>
                <w:webHidden/>
              </w:rPr>
            </w:r>
            <w:r w:rsidR="00851EF1" w:rsidDel="00FC03F2">
              <w:rPr>
                <w:noProof/>
                <w:webHidden/>
              </w:rPr>
              <w:fldChar w:fldCharType="separate"/>
            </w:r>
            <w:r w:rsidR="00851EF1" w:rsidDel="00FC03F2">
              <w:rPr>
                <w:noProof/>
                <w:webHidden/>
              </w:rPr>
              <w:delText>2</w:delText>
            </w:r>
            <w:r w:rsidR="00851EF1" w:rsidDel="00FC03F2">
              <w:rPr>
                <w:noProof/>
                <w:webHidden/>
              </w:rPr>
              <w:fldChar w:fldCharType="end"/>
            </w:r>
            <w:r w:rsidR="00FE090A" w:rsidDel="00FC03F2">
              <w:rPr>
                <w:noProof/>
              </w:rPr>
              <w:fldChar w:fldCharType="end"/>
            </w:r>
          </w:del>
        </w:p>
        <w:p w14:paraId="2FEC35B2" w14:textId="4A733F14" w:rsidR="00851EF1" w:rsidDel="00FC03F2" w:rsidRDefault="00FE090A" w:rsidP="00FC03F2">
          <w:pPr>
            <w:pStyle w:val="TOCHeading"/>
            <w:rPr>
              <w:del w:id="9" w:author="Md Shahid Sarwar" w:date="2023-08-01T14:26:00Z"/>
              <w:rFonts w:eastAsiaTheme="minorEastAsia"/>
              <w:noProof/>
            </w:rPr>
            <w:pPrChange w:id="10" w:author="Md Shahid Sarwar" w:date="2023-08-01T14:26:00Z">
              <w:pPr>
                <w:pStyle w:val="TOC2"/>
                <w:tabs>
                  <w:tab w:val="right" w:leader="dot" w:pos="9350"/>
                </w:tabs>
              </w:pPr>
            </w:pPrChange>
          </w:pPr>
          <w:del w:id="11" w:author="Md Shahid Sarwar" w:date="2023-08-01T14:26:00Z">
            <w:r w:rsidDel="00FC03F2">
              <w:fldChar w:fldCharType="begin"/>
            </w:r>
            <w:r w:rsidDel="00FC03F2">
              <w:delInstrText xml:space="preserve"> HYPERLINK \l "_Toc141698513" </w:delInstrText>
            </w:r>
            <w:r w:rsidDel="00FC03F2">
              <w:fldChar w:fldCharType="separate"/>
            </w:r>
            <w:r w:rsidR="00851EF1" w:rsidRPr="005C45D0" w:rsidDel="00FC03F2">
              <w:rPr>
                <w:rStyle w:val="Hyperlink"/>
                <w:noProof/>
              </w:rPr>
              <w:delText>Scope</w:delText>
            </w:r>
            <w:r w:rsidR="00851EF1" w:rsidDel="00FC03F2">
              <w:rPr>
                <w:noProof/>
                <w:webHidden/>
              </w:rPr>
              <w:tab/>
            </w:r>
            <w:r w:rsidR="00851EF1" w:rsidDel="00FC03F2">
              <w:rPr>
                <w:noProof/>
                <w:webHidden/>
              </w:rPr>
              <w:fldChar w:fldCharType="begin"/>
            </w:r>
            <w:r w:rsidR="00851EF1" w:rsidDel="00FC03F2">
              <w:rPr>
                <w:noProof/>
                <w:webHidden/>
              </w:rPr>
              <w:delInstrText xml:space="preserve"> PAGEREF _Toc141698513 \h </w:delInstrText>
            </w:r>
            <w:r w:rsidR="00851EF1" w:rsidDel="00FC03F2">
              <w:rPr>
                <w:noProof/>
                <w:webHidden/>
              </w:rPr>
            </w:r>
            <w:r w:rsidR="00851EF1" w:rsidDel="00FC03F2">
              <w:rPr>
                <w:noProof/>
                <w:webHidden/>
              </w:rPr>
              <w:fldChar w:fldCharType="separate"/>
            </w:r>
            <w:r w:rsidR="00851EF1" w:rsidDel="00FC03F2">
              <w:rPr>
                <w:noProof/>
                <w:webHidden/>
              </w:rPr>
              <w:delText>2</w:delText>
            </w:r>
            <w:r w:rsidR="00851EF1" w:rsidDel="00FC03F2">
              <w:rPr>
                <w:noProof/>
                <w:webHidden/>
              </w:rPr>
              <w:fldChar w:fldCharType="end"/>
            </w:r>
            <w:r w:rsidDel="00FC03F2">
              <w:rPr>
                <w:noProof/>
              </w:rPr>
              <w:fldChar w:fldCharType="end"/>
            </w:r>
          </w:del>
        </w:p>
        <w:p w14:paraId="13D4BD04" w14:textId="787AA375" w:rsidR="00851EF1" w:rsidDel="00FC03F2" w:rsidRDefault="00FE090A" w:rsidP="00FC03F2">
          <w:pPr>
            <w:pStyle w:val="TOCHeading"/>
            <w:rPr>
              <w:del w:id="12" w:author="Md Shahid Sarwar" w:date="2023-08-01T14:26:00Z"/>
              <w:rFonts w:eastAsiaTheme="minorEastAsia"/>
              <w:noProof/>
            </w:rPr>
            <w:pPrChange w:id="13" w:author="Md Shahid Sarwar" w:date="2023-08-01T14:26:00Z">
              <w:pPr>
                <w:pStyle w:val="TOC2"/>
                <w:tabs>
                  <w:tab w:val="right" w:leader="dot" w:pos="9350"/>
                </w:tabs>
              </w:pPr>
            </w:pPrChange>
          </w:pPr>
          <w:del w:id="14" w:author="Md Shahid Sarwar" w:date="2023-08-01T14:26:00Z">
            <w:r w:rsidDel="00FC03F2">
              <w:fldChar w:fldCharType="begin"/>
            </w:r>
            <w:r w:rsidDel="00FC03F2">
              <w:delInstrText xml:space="preserve"> HYPERLINK \l "_Toc141698514" </w:delInstrText>
            </w:r>
            <w:r w:rsidDel="00FC03F2">
              <w:fldChar w:fldCharType="separate"/>
            </w:r>
            <w:r w:rsidR="00851EF1" w:rsidRPr="005C45D0" w:rsidDel="00FC03F2">
              <w:rPr>
                <w:rStyle w:val="Hyperlink"/>
                <w:noProof/>
              </w:rPr>
              <w:delText>Methods and results</w:delText>
            </w:r>
            <w:r w:rsidR="00851EF1" w:rsidDel="00FC03F2">
              <w:rPr>
                <w:noProof/>
                <w:webHidden/>
              </w:rPr>
              <w:tab/>
            </w:r>
            <w:r w:rsidR="00851EF1" w:rsidDel="00FC03F2">
              <w:rPr>
                <w:noProof/>
                <w:webHidden/>
              </w:rPr>
              <w:fldChar w:fldCharType="begin"/>
            </w:r>
            <w:r w:rsidR="00851EF1" w:rsidDel="00FC03F2">
              <w:rPr>
                <w:noProof/>
                <w:webHidden/>
              </w:rPr>
              <w:delInstrText xml:space="preserve"> PAGEREF _Toc141698514 \h </w:delInstrText>
            </w:r>
            <w:r w:rsidR="00851EF1" w:rsidDel="00FC03F2">
              <w:rPr>
                <w:noProof/>
                <w:webHidden/>
              </w:rPr>
            </w:r>
            <w:r w:rsidR="00851EF1" w:rsidDel="00FC03F2">
              <w:rPr>
                <w:noProof/>
                <w:webHidden/>
              </w:rPr>
              <w:fldChar w:fldCharType="separate"/>
            </w:r>
            <w:r w:rsidR="00851EF1" w:rsidDel="00FC03F2">
              <w:rPr>
                <w:noProof/>
                <w:webHidden/>
              </w:rPr>
              <w:delText>3</w:delText>
            </w:r>
            <w:r w:rsidR="00851EF1" w:rsidDel="00FC03F2">
              <w:rPr>
                <w:noProof/>
                <w:webHidden/>
              </w:rPr>
              <w:fldChar w:fldCharType="end"/>
            </w:r>
            <w:r w:rsidDel="00FC03F2">
              <w:rPr>
                <w:noProof/>
              </w:rPr>
              <w:fldChar w:fldCharType="end"/>
            </w:r>
          </w:del>
        </w:p>
        <w:p w14:paraId="636403A4" w14:textId="04ECF294" w:rsidR="00851EF1" w:rsidDel="00FC03F2" w:rsidRDefault="00FE090A" w:rsidP="00FC03F2">
          <w:pPr>
            <w:pStyle w:val="TOCHeading"/>
            <w:rPr>
              <w:del w:id="15" w:author="Md Shahid Sarwar" w:date="2023-08-01T14:26:00Z"/>
              <w:rFonts w:eastAsiaTheme="minorEastAsia"/>
              <w:noProof/>
            </w:rPr>
            <w:pPrChange w:id="16" w:author="Md Shahid Sarwar" w:date="2023-08-01T14:26:00Z">
              <w:pPr>
                <w:pStyle w:val="TOC2"/>
                <w:tabs>
                  <w:tab w:val="right" w:leader="dot" w:pos="9350"/>
                </w:tabs>
              </w:pPr>
            </w:pPrChange>
          </w:pPr>
          <w:del w:id="17" w:author="Md Shahid Sarwar" w:date="2023-08-01T14:26:00Z">
            <w:r w:rsidDel="00FC03F2">
              <w:fldChar w:fldCharType="begin"/>
            </w:r>
            <w:r w:rsidDel="00FC03F2">
              <w:delInstrText xml:space="preserve"> HYPERLINK \l "_Toc141698515" </w:delInstrText>
            </w:r>
            <w:r w:rsidDel="00FC03F2">
              <w:fldChar w:fldCharType="separate"/>
            </w:r>
            <w:r w:rsidR="00851EF1" w:rsidRPr="005C45D0" w:rsidDel="00FC03F2">
              <w:rPr>
                <w:rStyle w:val="Hyperlink"/>
                <w:noProof/>
              </w:rPr>
              <w:delText>Conclusions</w:delText>
            </w:r>
            <w:r w:rsidR="00851EF1" w:rsidDel="00FC03F2">
              <w:rPr>
                <w:noProof/>
                <w:webHidden/>
              </w:rPr>
              <w:tab/>
            </w:r>
            <w:r w:rsidR="00851EF1" w:rsidDel="00FC03F2">
              <w:rPr>
                <w:noProof/>
                <w:webHidden/>
              </w:rPr>
              <w:fldChar w:fldCharType="begin"/>
            </w:r>
            <w:r w:rsidR="00851EF1" w:rsidDel="00FC03F2">
              <w:rPr>
                <w:noProof/>
                <w:webHidden/>
              </w:rPr>
              <w:delInstrText xml:space="preserve"> PAGEREF _Toc141698515 \h </w:delInstrText>
            </w:r>
            <w:r w:rsidR="00851EF1" w:rsidDel="00FC03F2">
              <w:rPr>
                <w:noProof/>
                <w:webHidden/>
              </w:rPr>
            </w:r>
            <w:r w:rsidR="00851EF1" w:rsidDel="00FC03F2">
              <w:rPr>
                <w:noProof/>
                <w:webHidden/>
              </w:rPr>
              <w:fldChar w:fldCharType="separate"/>
            </w:r>
            <w:r w:rsidR="00851EF1" w:rsidDel="00FC03F2">
              <w:rPr>
                <w:noProof/>
                <w:webHidden/>
              </w:rPr>
              <w:delText>3</w:delText>
            </w:r>
            <w:r w:rsidR="00851EF1" w:rsidDel="00FC03F2">
              <w:rPr>
                <w:noProof/>
                <w:webHidden/>
              </w:rPr>
              <w:fldChar w:fldCharType="end"/>
            </w:r>
            <w:r w:rsidDel="00FC03F2">
              <w:rPr>
                <w:noProof/>
              </w:rPr>
              <w:fldChar w:fldCharType="end"/>
            </w:r>
          </w:del>
        </w:p>
        <w:p w14:paraId="0EEC8578" w14:textId="0F2694D8" w:rsidR="00851EF1" w:rsidDel="00FC03F2" w:rsidRDefault="00FE090A" w:rsidP="00FC03F2">
          <w:pPr>
            <w:pStyle w:val="TOCHeading"/>
            <w:rPr>
              <w:del w:id="18" w:author="Md Shahid Sarwar" w:date="2023-08-01T14:26:00Z"/>
              <w:rFonts w:eastAsiaTheme="minorEastAsia"/>
              <w:noProof/>
            </w:rPr>
            <w:pPrChange w:id="19" w:author="Md Shahid Sarwar" w:date="2023-08-01T14:26:00Z">
              <w:pPr>
                <w:pStyle w:val="TOC1"/>
                <w:tabs>
                  <w:tab w:val="right" w:leader="dot" w:pos="9350"/>
                </w:tabs>
              </w:pPr>
            </w:pPrChange>
          </w:pPr>
          <w:del w:id="20" w:author="Md Shahid Sarwar" w:date="2023-08-01T14:26:00Z">
            <w:r w:rsidDel="00FC03F2">
              <w:fldChar w:fldCharType="begin"/>
            </w:r>
            <w:r w:rsidDel="00FC03F2">
              <w:delInstrText xml:space="preserve"> HYPERLINK \l "_Toc141698516" </w:delInstrText>
            </w:r>
            <w:r w:rsidDel="00FC03F2">
              <w:fldChar w:fldCharType="separate"/>
            </w:r>
            <w:r w:rsidR="00851EF1" w:rsidRPr="005C45D0" w:rsidDel="00FC03F2">
              <w:rPr>
                <w:rStyle w:val="Hyperlink"/>
                <w:noProof/>
              </w:rPr>
              <w:delText>1 Introduction</w:delText>
            </w:r>
            <w:r w:rsidR="00851EF1" w:rsidDel="00FC03F2">
              <w:rPr>
                <w:noProof/>
                <w:webHidden/>
              </w:rPr>
              <w:tab/>
            </w:r>
            <w:r w:rsidR="00851EF1" w:rsidDel="00FC03F2">
              <w:rPr>
                <w:noProof/>
                <w:webHidden/>
              </w:rPr>
              <w:fldChar w:fldCharType="begin"/>
            </w:r>
            <w:r w:rsidR="00851EF1" w:rsidDel="00FC03F2">
              <w:rPr>
                <w:noProof/>
                <w:webHidden/>
              </w:rPr>
              <w:delInstrText xml:space="preserve"> PAGEREF _Toc141698516 \h </w:delInstrText>
            </w:r>
            <w:r w:rsidR="00851EF1" w:rsidDel="00FC03F2">
              <w:rPr>
                <w:noProof/>
                <w:webHidden/>
              </w:rPr>
            </w:r>
            <w:r w:rsidR="00851EF1" w:rsidDel="00FC03F2">
              <w:rPr>
                <w:noProof/>
                <w:webHidden/>
              </w:rPr>
              <w:fldChar w:fldCharType="separate"/>
            </w:r>
            <w:r w:rsidR="00851EF1" w:rsidDel="00FC03F2">
              <w:rPr>
                <w:noProof/>
                <w:webHidden/>
              </w:rPr>
              <w:delText>3</w:delText>
            </w:r>
            <w:r w:rsidR="00851EF1" w:rsidDel="00FC03F2">
              <w:rPr>
                <w:noProof/>
                <w:webHidden/>
              </w:rPr>
              <w:fldChar w:fldCharType="end"/>
            </w:r>
            <w:r w:rsidDel="00FC03F2">
              <w:rPr>
                <w:noProof/>
              </w:rPr>
              <w:fldChar w:fldCharType="end"/>
            </w:r>
          </w:del>
        </w:p>
        <w:p w14:paraId="22C90CBC" w14:textId="4C8F6B61" w:rsidR="00851EF1" w:rsidDel="00FC03F2" w:rsidRDefault="00FE090A" w:rsidP="00FC03F2">
          <w:pPr>
            <w:pStyle w:val="TOCHeading"/>
            <w:rPr>
              <w:del w:id="21" w:author="Md Shahid Sarwar" w:date="2023-08-01T14:26:00Z"/>
              <w:rFonts w:eastAsiaTheme="minorEastAsia"/>
              <w:noProof/>
            </w:rPr>
            <w:pPrChange w:id="22" w:author="Md Shahid Sarwar" w:date="2023-08-01T14:26:00Z">
              <w:pPr>
                <w:pStyle w:val="TOC1"/>
                <w:tabs>
                  <w:tab w:val="right" w:leader="dot" w:pos="9350"/>
                </w:tabs>
              </w:pPr>
            </w:pPrChange>
          </w:pPr>
          <w:del w:id="23" w:author="Md Shahid Sarwar" w:date="2023-08-01T14:26:00Z">
            <w:r w:rsidDel="00FC03F2">
              <w:fldChar w:fldCharType="begin"/>
            </w:r>
            <w:r w:rsidDel="00FC03F2">
              <w:delInstrText xml:space="preserve"> HYPERLINK \l "_Toc141698517" </w:delInstrText>
            </w:r>
            <w:r w:rsidDel="00FC03F2">
              <w:fldChar w:fldCharType="separate"/>
            </w:r>
            <w:r w:rsidR="00851EF1" w:rsidRPr="005C45D0" w:rsidDel="00FC03F2">
              <w:rPr>
                <w:rStyle w:val="Hyperlink"/>
                <w:noProof/>
              </w:rPr>
              <w:delText>2.  Materials and Methods</w:delText>
            </w:r>
            <w:r w:rsidR="00851EF1" w:rsidDel="00FC03F2">
              <w:rPr>
                <w:noProof/>
                <w:webHidden/>
              </w:rPr>
              <w:tab/>
            </w:r>
            <w:r w:rsidR="00851EF1" w:rsidDel="00FC03F2">
              <w:rPr>
                <w:noProof/>
                <w:webHidden/>
              </w:rPr>
              <w:fldChar w:fldCharType="begin"/>
            </w:r>
            <w:r w:rsidR="00851EF1" w:rsidDel="00FC03F2">
              <w:rPr>
                <w:noProof/>
                <w:webHidden/>
              </w:rPr>
              <w:delInstrText xml:space="preserve"> PAGEREF _Toc141698517 \h </w:delInstrText>
            </w:r>
            <w:r w:rsidR="00851EF1" w:rsidDel="00FC03F2">
              <w:rPr>
                <w:noProof/>
                <w:webHidden/>
              </w:rPr>
            </w:r>
            <w:r w:rsidR="00851EF1" w:rsidDel="00FC03F2">
              <w:rPr>
                <w:noProof/>
                <w:webHidden/>
              </w:rPr>
              <w:fldChar w:fldCharType="separate"/>
            </w:r>
            <w:r w:rsidR="00851EF1" w:rsidDel="00FC03F2">
              <w:rPr>
                <w:noProof/>
                <w:webHidden/>
              </w:rPr>
              <w:delText>4</w:delText>
            </w:r>
            <w:r w:rsidR="00851EF1" w:rsidDel="00FC03F2">
              <w:rPr>
                <w:noProof/>
                <w:webHidden/>
              </w:rPr>
              <w:fldChar w:fldCharType="end"/>
            </w:r>
            <w:r w:rsidDel="00FC03F2">
              <w:rPr>
                <w:noProof/>
              </w:rPr>
              <w:fldChar w:fldCharType="end"/>
            </w:r>
          </w:del>
        </w:p>
        <w:p w14:paraId="15FA4E5C" w14:textId="16280B9F" w:rsidR="00851EF1" w:rsidDel="00FC03F2" w:rsidRDefault="00FE090A" w:rsidP="00FC03F2">
          <w:pPr>
            <w:pStyle w:val="TOCHeading"/>
            <w:rPr>
              <w:del w:id="24" w:author="Md Shahid Sarwar" w:date="2023-08-01T14:26:00Z"/>
              <w:rFonts w:eastAsiaTheme="minorEastAsia"/>
              <w:noProof/>
            </w:rPr>
            <w:pPrChange w:id="25" w:author="Md Shahid Sarwar" w:date="2023-08-01T14:26:00Z">
              <w:pPr>
                <w:pStyle w:val="TOC2"/>
                <w:tabs>
                  <w:tab w:val="right" w:leader="dot" w:pos="9350"/>
                </w:tabs>
              </w:pPr>
            </w:pPrChange>
          </w:pPr>
          <w:del w:id="26" w:author="Md Shahid Sarwar" w:date="2023-08-01T14:26:00Z">
            <w:r w:rsidDel="00FC03F2">
              <w:fldChar w:fldCharType="begin"/>
            </w:r>
            <w:r w:rsidDel="00FC03F2">
              <w:delInstrText xml:space="preserve"> HYPERLINK \l "_Toc141698518" </w:delInstrText>
            </w:r>
            <w:r w:rsidDel="00FC03F2">
              <w:fldChar w:fldCharType="separate"/>
            </w:r>
            <w:r w:rsidR="00851EF1" w:rsidRPr="005C45D0" w:rsidDel="00FC03F2">
              <w:rPr>
                <w:rStyle w:val="Hyperlink"/>
                <w:noProof/>
              </w:rPr>
              <w:delText>2.1 Animals and Study Design</w:delText>
            </w:r>
            <w:r w:rsidR="00851EF1" w:rsidDel="00FC03F2">
              <w:rPr>
                <w:noProof/>
                <w:webHidden/>
              </w:rPr>
              <w:tab/>
            </w:r>
            <w:r w:rsidR="00851EF1" w:rsidDel="00FC03F2">
              <w:rPr>
                <w:noProof/>
                <w:webHidden/>
              </w:rPr>
              <w:fldChar w:fldCharType="begin"/>
            </w:r>
            <w:r w:rsidR="00851EF1" w:rsidDel="00FC03F2">
              <w:rPr>
                <w:noProof/>
                <w:webHidden/>
              </w:rPr>
              <w:delInstrText xml:space="preserve"> PAGEREF _Toc141698518 \h </w:delInstrText>
            </w:r>
            <w:r w:rsidR="00851EF1" w:rsidDel="00FC03F2">
              <w:rPr>
                <w:noProof/>
                <w:webHidden/>
              </w:rPr>
            </w:r>
            <w:r w:rsidR="00851EF1" w:rsidDel="00FC03F2">
              <w:rPr>
                <w:noProof/>
                <w:webHidden/>
              </w:rPr>
              <w:fldChar w:fldCharType="separate"/>
            </w:r>
            <w:r w:rsidR="00851EF1" w:rsidDel="00FC03F2">
              <w:rPr>
                <w:noProof/>
                <w:webHidden/>
              </w:rPr>
              <w:delText>4</w:delText>
            </w:r>
            <w:r w:rsidR="00851EF1" w:rsidDel="00FC03F2">
              <w:rPr>
                <w:noProof/>
                <w:webHidden/>
              </w:rPr>
              <w:fldChar w:fldCharType="end"/>
            </w:r>
            <w:r w:rsidDel="00FC03F2">
              <w:rPr>
                <w:noProof/>
              </w:rPr>
              <w:fldChar w:fldCharType="end"/>
            </w:r>
          </w:del>
        </w:p>
        <w:p w14:paraId="3E9CCC87" w14:textId="20FBA7E2" w:rsidR="00851EF1" w:rsidDel="00FC03F2" w:rsidRDefault="00FE090A" w:rsidP="00FC03F2">
          <w:pPr>
            <w:pStyle w:val="TOCHeading"/>
            <w:rPr>
              <w:del w:id="27" w:author="Md Shahid Sarwar" w:date="2023-08-01T14:26:00Z"/>
              <w:rFonts w:eastAsiaTheme="minorEastAsia"/>
              <w:noProof/>
            </w:rPr>
            <w:pPrChange w:id="28" w:author="Md Shahid Sarwar" w:date="2023-08-01T14:26:00Z">
              <w:pPr>
                <w:pStyle w:val="TOC2"/>
                <w:tabs>
                  <w:tab w:val="right" w:leader="dot" w:pos="9350"/>
                </w:tabs>
              </w:pPr>
            </w:pPrChange>
          </w:pPr>
          <w:del w:id="29" w:author="Md Shahid Sarwar" w:date="2023-08-01T14:26:00Z">
            <w:r w:rsidDel="00FC03F2">
              <w:fldChar w:fldCharType="begin"/>
            </w:r>
            <w:r w:rsidDel="00FC03F2">
              <w:delInstrText xml:space="preserve"> HYPERLINK \l "_Toc141698519" </w:delInstrText>
            </w:r>
            <w:r w:rsidDel="00FC03F2">
              <w:fldChar w:fldCharType="separate"/>
            </w:r>
            <w:r w:rsidR="00851EF1" w:rsidRPr="005C45D0" w:rsidDel="00FC03F2">
              <w:rPr>
                <w:rStyle w:val="Hyperlink"/>
                <w:noProof/>
              </w:rPr>
              <w:delText>2.2 16S ribosomal RNA gene sequencing and analysis</w:delText>
            </w:r>
            <w:r w:rsidR="00851EF1" w:rsidDel="00FC03F2">
              <w:rPr>
                <w:noProof/>
                <w:webHidden/>
              </w:rPr>
              <w:tab/>
            </w:r>
            <w:r w:rsidR="00851EF1" w:rsidDel="00FC03F2">
              <w:rPr>
                <w:noProof/>
                <w:webHidden/>
              </w:rPr>
              <w:fldChar w:fldCharType="begin"/>
            </w:r>
            <w:r w:rsidR="00851EF1" w:rsidDel="00FC03F2">
              <w:rPr>
                <w:noProof/>
                <w:webHidden/>
              </w:rPr>
              <w:delInstrText xml:space="preserve"> PAGEREF _Toc141698519 \h </w:delInstrText>
            </w:r>
            <w:r w:rsidR="00851EF1" w:rsidDel="00FC03F2">
              <w:rPr>
                <w:noProof/>
                <w:webHidden/>
              </w:rPr>
            </w:r>
            <w:r w:rsidR="00851EF1" w:rsidDel="00FC03F2">
              <w:rPr>
                <w:noProof/>
                <w:webHidden/>
              </w:rPr>
              <w:fldChar w:fldCharType="separate"/>
            </w:r>
            <w:r w:rsidR="00851EF1" w:rsidDel="00FC03F2">
              <w:rPr>
                <w:noProof/>
                <w:webHidden/>
              </w:rPr>
              <w:delText>4</w:delText>
            </w:r>
            <w:r w:rsidR="00851EF1" w:rsidDel="00FC03F2">
              <w:rPr>
                <w:noProof/>
                <w:webHidden/>
              </w:rPr>
              <w:fldChar w:fldCharType="end"/>
            </w:r>
            <w:r w:rsidDel="00FC03F2">
              <w:rPr>
                <w:noProof/>
              </w:rPr>
              <w:fldChar w:fldCharType="end"/>
            </w:r>
          </w:del>
        </w:p>
        <w:p w14:paraId="205F3E39" w14:textId="2576413B" w:rsidR="00851EF1" w:rsidDel="00FC03F2" w:rsidRDefault="00FE090A" w:rsidP="00FC03F2">
          <w:pPr>
            <w:pStyle w:val="TOCHeading"/>
            <w:rPr>
              <w:del w:id="30" w:author="Md Shahid Sarwar" w:date="2023-08-01T14:26:00Z"/>
              <w:rFonts w:eastAsiaTheme="minorEastAsia"/>
              <w:noProof/>
            </w:rPr>
            <w:pPrChange w:id="31" w:author="Md Shahid Sarwar" w:date="2023-08-01T14:26:00Z">
              <w:pPr>
                <w:pStyle w:val="TOC2"/>
                <w:tabs>
                  <w:tab w:val="right" w:leader="dot" w:pos="9350"/>
                </w:tabs>
              </w:pPr>
            </w:pPrChange>
          </w:pPr>
          <w:del w:id="32" w:author="Md Shahid Sarwar" w:date="2023-08-01T14:26:00Z">
            <w:r w:rsidDel="00FC03F2">
              <w:fldChar w:fldCharType="begin"/>
            </w:r>
            <w:r w:rsidDel="00FC03F2">
              <w:delInstrText xml:space="preserve"> HYPERLINK \l "_Toc141698520" </w:delInstrText>
            </w:r>
            <w:r w:rsidDel="00FC03F2">
              <w:fldChar w:fldCharType="separate"/>
            </w:r>
            <w:r w:rsidR="00851EF1" w:rsidRPr="005C45D0" w:rsidDel="00FC03F2">
              <w:rPr>
                <w:rStyle w:val="Hyperlink"/>
                <w:noProof/>
              </w:rPr>
              <w:delText>2.3 Microbial metabolites analysis</w:delText>
            </w:r>
            <w:r w:rsidR="00851EF1" w:rsidDel="00FC03F2">
              <w:rPr>
                <w:noProof/>
                <w:webHidden/>
              </w:rPr>
              <w:tab/>
            </w:r>
            <w:r w:rsidR="00851EF1" w:rsidDel="00FC03F2">
              <w:rPr>
                <w:noProof/>
                <w:webHidden/>
              </w:rPr>
              <w:fldChar w:fldCharType="begin"/>
            </w:r>
            <w:r w:rsidR="00851EF1" w:rsidDel="00FC03F2">
              <w:rPr>
                <w:noProof/>
                <w:webHidden/>
              </w:rPr>
              <w:delInstrText xml:space="preserve"> PAGEREF _Toc141698520 \h </w:delInstrText>
            </w:r>
            <w:r w:rsidR="00851EF1" w:rsidDel="00FC03F2">
              <w:rPr>
                <w:noProof/>
                <w:webHidden/>
              </w:rPr>
            </w:r>
            <w:r w:rsidR="00851EF1" w:rsidDel="00FC03F2">
              <w:rPr>
                <w:noProof/>
                <w:webHidden/>
              </w:rPr>
              <w:fldChar w:fldCharType="separate"/>
            </w:r>
            <w:r w:rsidR="00851EF1" w:rsidDel="00FC03F2">
              <w:rPr>
                <w:noProof/>
                <w:webHidden/>
              </w:rPr>
              <w:delText>5</w:delText>
            </w:r>
            <w:r w:rsidR="00851EF1" w:rsidDel="00FC03F2">
              <w:rPr>
                <w:noProof/>
                <w:webHidden/>
              </w:rPr>
              <w:fldChar w:fldCharType="end"/>
            </w:r>
            <w:r w:rsidDel="00FC03F2">
              <w:rPr>
                <w:noProof/>
              </w:rPr>
              <w:fldChar w:fldCharType="end"/>
            </w:r>
          </w:del>
        </w:p>
        <w:p w14:paraId="00E2C8C2" w14:textId="6DCFF0F8" w:rsidR="00851EF1" w:rsidDel="00FC03F2" w:rsidRDefault="00FE090A" w:rsidP="00FC03F2">
          <w:pPr>
            <w:pStyle w:val="TOCHeading"/>
            <w:rPr>
              <w:del w:id="33" w:author="Md Shahid Sarwar" w:date="2023-08-01T14:26:00Z"/>
              <w:rFonts w:eastAsiaTheme="minorEastAsia"/>
              <w:noProof/>
            </w:rPr>
            <w:pPrChange w:id="34" w:author="Md Shahid Sarwar" w:date="2023-08-01T14:26:00Z">
              <w:pPr>
                <w:pStyle w:val="TOC2"/>
                <w:tabs>
                  <w:tab w:val="right" w:leader="dot" w:pos="9350"/>
                </w:tabs>
              </w:pPr>
            </w:pPrChange>
          </w:pPr>
          <w:del w:id="35" w:author="Md Shahid Sarwar" w:date="2023-08-01T14:26:00Z">
            <w:r w:rsidDel="00FC03F2">
              <w:fldChar w:fldCharType="begin"/>
            </w:r>
            <w:r w:rsidDel="00FC03F2">
              <w:delInstrText xml:space="preserve"> HYPERLINK \l "_Toc141698521" </w:delInstrText>
            </w:r>
            <w:r w:rsidDel="00FC03F2">
              <w:fldChar w:fldCharType="separate"/>
            </w:r>
            <w:r w:rsidR="00851EF1" w:rsidRPr="005C45D0" w:rsidDel="00FC03F2">
              <w:rPr>
                <w:rStyle w:val="Hyperlink"/>
                <w:noProof/>
              </w:rPr>
              <w:delText>2.4 Statistical Analyses</w:delText>
            </w:r>
            <w:r w:rsidR="00851EF1" w:rsidDel="00FC03F2">
              <w:rPr>
                <w:noProof/>
                <w:webHidden/>
              </w:rPr>
              <w:tab/>
            </w:r>
            <w:r w:rsidR="00851EF1" w:rsidDel="00FC03F2">
              <w:rPr>
                <w:noProof/>
                <w:webHidden/>
              </w:rPr>
              <w:fldChar w:fldCharType="begin"/>
            </w:r>
            <w:r w:rsidR="00851EF1" w:rsidDel="00FC03F2">
              <w:rPr>
                <w:noProof/>
                <w:webHidden/>
              </w:rPr>
              <w:delInstrText xml:space="preserve"> PAGEREF _Toc141698521 \h </w:delInstrText>
            </w:r>
            <w:r w:rsidR="00851EF1" w:rsidDel="00FC03F2">
              <w:rPr>
                <w:noProof/>
                <w:webHidden/>
              </w:rPr>
            </w:r>
            <w:r w:rsidR="00851EF1" w:rsidDel="00FC03F2">
              <w:rPr>
                <w:noProof/>
                <w:webHidden/>
              </w:rPr>
              <w:fldChar w:fldCharType="separate"/>
            </w:r>
            <w:r w:rsidR="00851EF1" w:rsidDel="00FC03F2">
              <w:rPr>
                <w:noProof/>
                <w:webHidden/>
              </w:rPr>
              <w:delText>5</w:delText>
            </w:r>
            <w:r w:rsidR="00851EF1" w:rsidDel="00FC03F2">
              <w:rPr>
                <w:noProof/>
                <w:webHidden/>
              </w:rPr>
              <w:fldChar w:fldCharType="end"/>
            </w:r>
            <w:r w:rsidDel="00FC03F2">
              <w:rPr>
                <w:noProof/>
              </w:rPr>
              <w:fldChar w:fldCharType="end"/>
            </w:r>
          </w:del>
        </w:p>
        <w:p w14:paraId="173C68DC" w14:textId="7F468E71" w:rsidR="00851EF1" w:rsidDel="00FC03F2" w:rsidRDefault="00FE090A" w:rsidP="00FC03F2">
          <w:pPr>
            <w:pStyle w:val="TOCHeading"/>
            <w:rPr>
              <w:del w:id="36" w:author="Md Shahid Sarwar" w:date="2023-08-01T14:26:00Z"/>
              <w:rFonts w:eastAsiaTheme="minorEastAsia"/>
              <w:noProof/>
            </w:rPr>
            <w:pPrChange w:id="37" w:author="Md Shahid Sarwar" w:date="2023-08-01T14:26:00Z">
              <w:pPr>
                <w:pStyle w:val="TOC1"/>
                <w:tabs>
                  <w:tab w:val="right" w:leader="dot" w:pos="9350"/>
                </w:tabs>
              </w:pPr>
            </w:pPrChange>
          </w:pPr>
          <w:del w:id="38" w:author="Md Shahid Sarwar" w:date="2023-08-01T14:26:00Z">
            <w:r w:rsidDel="00FC03F2">
              <w:fldChar w:fldCharType="begin"/>
            </w:r>
            <w:r w:rsidDel="00FC03F2">
              <w:delInstrText xml:space="preserve"> HYPERLINK \l "_Toc141698522" </w:delInstrText>
            </w:r>
            <w:r w:rsidDel="00FC03F2">
              <w:fldChar w:fldCharType="separate"/>
            </w:r>
            <w:r w:rsidR="00851EF1" w:rsidRPr="005C45D0" w:rsidDel="00FC03F2">
              <w:rPr>
                <w:rStyle w:val="Hyperlink"/>
                <w:noProof/>
              </w:rPr>
              <w:delText>3 Results</w:delText>
            </w:r>
            <w:r w:rsidR="00851EF1" w:rsidDel="00FC03F2">
              <w:rPr>
                <w:noProof/>
                <w:webHidden/>
              </w:rPr>
              <w:tab/>
            </w:r>
            <w:r w:rsidR="00851EF1" w:rsidDel="00FC03F2">
              <w:rPr>
                <w:noProof/>
                <w:webHidden/>
              </w:rPr>
              <w:fldChar w:fldCharType="begin"/>
            </w:r>
            <w:r w:rsidR="00851EF1" w:rsidDel="00FC03F2">
              <w:rPr>
                <w:noProof/>
                <w:webHidden/>
              </w:rPr>
              <w:delInstrText xml:space="preserve"> PAGEREF _Toc141698522 \h </w:delInstrText>
            </w:r>
            <w:r w:rsidR="00851EF1" w:rsidDel="00FC03F2">
              <w:rPr>
                <w:noProof/>
                <w:webHidden/>
              </w:rPr>
            </w:r>
            <w:r w:rsidR="00851EF1" w:rsidDel="00FC03F2">
              <w:rPr>
                <w:noProof/>
                <w:webHidden/>
              </w:rPr>
              <w:fldChar w:fldCharType="separate"/>
            </w:r>
            <w:r w:rsidR="00851EF1" w:rsidDel="00FC03F2">
              <w:rPr>
                <w:noProof/>
                <w:webHidden/>
              </w:rPr>
              <w:delText>6</w:delText>
            </w:r>
            <w:r w:rsidR="00851EF1" w:rsidDel="00FC03F2">
              <w:rPr>
                <w:noProof/>
                <w:webHidden/>
              </w:rPr>
              <w:fldChar w:fldCharType="end"/>
            </w:r>
            <w:r w:rsidDel="00FC03F2">
              <w:rPr>
                <w:noProof/>
              </w:rPr>
              <w:fldChar w:fldCharType="end"/>
            </w:r>
          </w:del>
        </w:p>
        <w:p w14:paraId="038F841D" w14:textId="1508BA63" w:rsidR="00851EF1" w:rsidDel="00FC03F2" w:rsidRDefault="00FE090A" w:rsidP="00FC03F2">
          <w:pPr>
            <w:pStyle w:val="TOCHeading"/>
            <w:rPr>
              <w:del w:id="39" w:author="Md Shahid Sarwar" w:date="2023-08-01T14:26:00Z"/>
              <w:rFonts w:eastAsiaTheme="minorEastAsia"/>
              <w:noProof/>
            </w:rPr>
            <w:pPrChange w:id="40" w:author="Md Shahid Sarwar" w:date="2023-08-01T14:26:00Z">
              <w:pPr>
                <w:pStyle w:val="TOC2"/>
                <w:tabs>
                  <w:tab w:val="right" w:leader="dot" w:pos="9350"/>
                </w:tabs>
              </w:pPr>
            </w:pPrChange>
          </w:pPr>
          <w:del w:id="41" w:author="Md Shahid Sarwar" w:date="2023-08-01T14:26:00Z">
            <w:r w:rsidDel="00FC03F2">
              <w:fldChar w:fldCharType="begin"/>
            </w:r>
            <w:r w:rsidDel="00FC03F2">
              <w:delInstrText xml:space="preserve"> HYPERLINK \l "_Toc141698523" </w:delInstrText>
            </w:r>
            <w:r w:rsidDel="00FC03F2">
              <w:fldChar w:fldCharType="separate"/>
            </w:r>
            <w:r w:rsidR="00851EF1" w:rsidRPr="005C45D0" w:rsidDel="00FC03F2">
              <w:rPr>
                <w:rStyle w:val="Hyperlink"/>
                <w:noProof/>
              </w:rPr>
              <w:delText>3.1 Data acquisition</w:delText>
            </w:r>
            <w:r w:rsidR="00851EF1" w:rsidDel="00FC03F2">
              <w:rPr>
                <w:noProof/>
                <w:webHidden/>
              </w:rPr>
              <w:tab/>
            </w:r>
            <w:r w:rsidR="00851EF1" w:rsidDel="00FC03F2">
              <w:rPr>
                <w:noProof/>
                <w:webHidden/>
              </w:rPr>
              <w:fldChar w:fldCharType="begin"/>
            </w:r>
            <w:r w:rsidR="00851EF1" w:rsidDel="00FC03F2">
              <w:rPr>
                <w:noProof/>
                <w:webHidden/>
              </w:rPr>
              <w:delInstrText xml:space="preserve"> PAGEREF _Toc141698523 \h </w:delInstrText>
            </w:r>
            <w:r w:rsidR="00851EF1" w:rsidDel="00FC03F2">
              <w:rPr>
                <w:noProof/>
                <w:webHidden/>
              </w:rPr>
            </w:r>
            <w:r w:rsidR="00851EF1" w:rsidDel="00FC03F2">
              <w:rPr>
                <w:noProof/>
                <w:webHidden/>
              </w:rPr>
              <w:fldChar w:fldCharType="separate"/>
            </w:r>
            <w:r w:rsidR="00851EF1" w:rsidDel="00FC03F2">
              <w:rPr>
                <w:noProof/>
                <w:webHidden/>
              </w:rPr>
              <w:delText>6</w:delText>
            </w:r>
            <w:r w:rsidR="00851EF1" w:rsidDel="00FC03F2">
              <w:rPr>
                <w:noProof/>
                <w:webHidden/>
              </w:rPr>
              <w:fldChar w:fldCharType="end"/>
            </w:r>
            <w:r w:rsidDel="00FC03F2">
              <w:rPr>
                <w:noProof/>
              </w:rPr>
              <w:fldChar w:fldCharType="end"/>
            </w:r>
          </w:del>
        </w:p>
        <w:p w14:paraId="33CBF064" w14:textId="161D830C" w:rsidR="00851EF1" w:rsidDel="00FC03F2" w:rsidRDefault="00FE090A" w:rsidP="00FC03F2">
          <w:pPr>
            <w:pStyle w:val="TOCHeading"/>
            <w:rPr>
              <w:del w:id="42" w:author="Md Shahid Sarwar" w:date="2023-08-01T14:26:00Z"/>
              <w:rFonts w:eastAsiaTheme="minorEastAsia"/>
              <w:noProof/>
            </w:rPr>
            <w:pPrChange w:id="43" w:author="Md Shahid Sarwar" w:date="2023-08-01T14:26:00Z">
              <w:pPr>
                <w:pStyle w:val="TOC2"/>
                <w:tabs>
                  <w:tab w:val="right" w:leader="dot" w:pos="9350"/>
                </w:tabs>
              </w:pPr>
            </w:pPrChange>
          </w:pPr>
          <w:del w:id="44" w:author="Md Shahid Sarwar" w:date="2023-08-01T14:26:00Z">
            <w:r w:rsidDel="00FC03F2">
              <w:fldChar w:fldCharType="begin"/>
            </w:r>
            <w:r w:rsidDel="00FC03F2">
              <w:delInstrText xml:space="preserve"> HYPERLINK \l "_Toc141698524" </w:delInstrText>
            </w:r>
            <w:r w:rsidDel="00FC03F2">
              <w:fldChar w:fldCharType="separate"/>
            </w:r>
            <w:r w:rsidR="00851EF1" w:rsidRPr="005C45D0" w:rsidDel="00FC03F2">
              <w:rPr>
                <w:rStyle w:val="Hyperlink"/>
                <w:noProof/>
              </w:rPr>
              <w:delText>3.2 Diet, genotype and inflammation affect bacterial community richness and diversity</w:delText>
            </w:r>
            <w:r w:rsidR="00851EF1" w:rsidDel="00FC03F2">
              <w:rPr>
                <w:noProof/>
                <w:webHidden/>
              </w:rPr>
              <w:tab/>
            </w:r>
            <w:r w:rsidR="00851EF1" w:rsidDel="00FC03F2">
              <w:rPr>
                <w:noProof/>
                <w:webHidden/>
              </w:rPr>
              <w:fldChar w:fldCharType="begin"/>
            </w:r>
            <w:r w:rsidR="00851EF1" w:rsidDel="00FC03F2">
              <w:rPr>
                <w:noProof/>
                <w:webHidden/>
              </w:rPr>
              <w:delInstrText xml:space="preserve"> PAGEREF _Toc141698524 \h </w:delInstrText>
            </w:r>
            <w:r w:rsidR="00851EF1" w:rsidDel="00FC03F2">
              <w:rPr>
                <w:noProof/>
                <w:webHidden/>
              </w:rPr>
            </w:r>
            <w:r w:rsidR="00851EF1" w:rsidDel="00FC03F2">
              <w:rPr>
                <w:noProof/>
                <w:webHidden/>
              </w:rPr>
              <w:fldChar w:fldCharType="separate"/>
            </w:r>
            <w:r w:rsidR="00851EF1" w:rsidDel="00FC03F2">
              <w:rPr>
                <w:noProof/>
                <w:webHidden/>
              </w:rPr>
              <w:delText>6</w:delText>
            </w:r>
            <w:r w:rsidR="00851EF1" w:rsidDel="00FC03F2">
              <w:rPr>
                <w:noProof/>
                <w:webHidden/>
              </w:rPr>
              <w:fldChar w:fldCharType="end"/>
            </w:r>
            <w:r w:rsidDel="00FC03F2">
              <w:rPr>
                <w:noProof/>
              </w:rPr>
              <w:fldChar w:fldCharType="end"/>
            </w:r>
          </w:del>
        </w:p>
        <w:p w14:paraId="31D1EFBA" w14:textId="781AEA09" w:rsidR="00851EF1" w:rsidDel="00FC03F2" w:rsidRDefault="00FE090A" w:rsidP="00FC03F2">
          <w:pPr>
            <w:pStyle w:val="TOCHeading"/>
            <w:rPr>
              <w:del w:id="45" w:author="Md Shahid Sarwar" w:date="2023-08-01T14:26:00Z"/>
              <w:rFonts w:eastAsiaTheme="minorEastAsia"/>
              <w:noProof/>
            </w:rPr>
            <w:pPrChange w:id="46" w:author="Md Shahid Sarwar" w:date="2023-08-01T14:26:00Z">
              <w:pPr>
                <w:pStyle w:val="TOC2"/>
                <w:tabs>
                  <w:tab w:val="right" w:leader="dot" w:pos="9350"/>
                </w:tabs>
              </w:pPr>
            </w:pPrChange>
          </w:pPr>
          <w:del w:id="47" w:author="Md Shahid Sarwar" w:date="2023-08-01T14:26:00Z">
            <w:r w:rsidDel="00FC03F2">
              <w:fldChar w:fldCharType="begin"/>
            </w:r>
            <w:r w:rsidDel="00FC03F2">
              <w:delInstrText xml:space="preserve"> HYPERLINK \l "_Toc141698525" </w:delInstrText>
            </w:r>
            <w:r w:rsidDel="00FC03F2">
              <w:fldChar w:fldCharType="separate"/>
            </w:r>
            <w:r w:rsidR="00851EF1" w:rsidRPr="005C45D0" w:rsidDel="00FC03F2">
              <w:rPr>
                <w:rStyle w:val="Hyperlink"/>
                <w:noProof/>
              </w:rPr>
              <w:delText>3.2 Principal components analysis reveal association of microbiome composition with diet and genotype</w:delText>
            </w:r>
            <w:r w:rsidR="00851EF1" w:rsidDel="00FC03F2">
              <w:rPr>
                <w:noProof/>
                <w:webHidden/>
              </w:rPr>
              <w:tab/>
            </w:r>
            <w:r w:rsidR="00851EF1" w:rsidDel="00FC03F2">
              <w:rPr>
                <w:noProof/>
                <w:webHidden/>
              </w:rPr>
              <w:fldChar w:fldCharType="begin"/>
            </w:r>
            <w:r w:rsidR="00851EF1" w:rsidDel="00FC03F2">
              <w:rPr>
                <w:noProof/>
                <w:webHidden/>
              </w:rPr>
              <w:delInstrText xml:space="preserve"> PAGEREF _Toc141698525 \h </w:delInstrText>
            </w:r>
            <w:r w:rsidR="00851EF1" w:rsidDel="00FC03F2">
              <w:rPr>
                <w:noProof/>
                <w:webHidden/>
              </w:rPr>
            </w:r>
            <w:r w:rsidR="00851EF1" w:rsidDel="00FC03F2">
              <w:rPr>
                <w:noProof/>
                <w:webHidden/>
              </w:rPr>
              <w:fldChar w:fldCharType="separate"/>
            </w:r>
            <w:r w:rsidR="00851EF1" w:rsidDel="00FC03F2">
              <w:rPr>
                <w:noProof/>
                <w:webHidden/>
              </w:rPr>
              <w:delText>6</w:delText>
            </w:r>
            <w:r w:rsidR="00851EF1" w:rsidDel="00FC03F2">
              <w:rPr>
                <w:noProof/>
                <w:webHidden/>
              </w:rPr>
              <w:fldChar w:fldCharType="end"/>
            </w:r>
            <w:r w:rsidDel="00FC03F2">
              <w:rPr>
                <w:noProof/>
              </w:rPr>
              <w:fldChar w:fldCharType="end"/>
            </w:r>
          </w:del>
        </w:p>
        <w:p w14:paraId="5DE68806" w14:textId="0E57926D" w:rsidR="00851EF1" w:rsidDel="00FC03F2" w:rsidRDefault="00FE090A" w:rsidP="00FC03F2">
          <w:pPr>
            <w:pStyle w:val="TOCHeading"/>
            <w:rPr>
              <w:del w:id="48" w:author="Md Shahid Sarwar" w:date="2023-08-01T14:26:00Z"/>
              <w:rFonts w:eastAsiaTheme="minorEastAsia"/>
              <w:noProof/>
            </w:rPr>
            <w:pPrChange w:id="49" w:author="Md Shahid Sarwar" w:date="2023-08-01T14:26:00Z">
              <w:pPr>
                <w:pStyle w:val="TOC2"/>
                <w:tabs>
                  <w:tab w:val="right" w:leader="dot" w:pos="9350"/>
                </w:tabs>
              </w:pPr>
            </w:pPrChange>
          </w:pPr>
          <w:del w:id="50" w:author="Md Shahid Sarwar" w:date="2023-08-01T14:26:00Z">
            <w:r w:rsidDel="00FC03F2">
              <w:fldChar w:fldCharType="begin"/>
            </w:r>
            <w:r w:rsidDel="00FC03F2">
              <w:delInstrText xml:space="preserve"> HYPERLINK \l "_Toc141698526" </w:delInstrText>
            </w:r>
            <w:r w:rsidDel="00FC03F2">
              <w:fldChar w:fldCharType="separate"/>
            </w:r>
            <w:r w:rsidR="00851EF1" w:rsidRPr="005C45D0" w:rsidDel="00FC03F2">
              <w:rPr>
                <w:rStyle w:val="Hyperlink"/>
                <w:noProof/>
              </w:rPr>
              <w:delText>3.3 Firmicutes/Bacteroidetes ratio</w:delText>
            </w:r>
            <w:r w:rsidR="00851EF1" w:rsidDel="00FC03F2">
              <w:rPr>
                <w:noProof/>
                <w:webHidden/>
              </w:rPr>
              <w:tab/>
            </w:r>
            <w:r w:rsidR="00851EF1" w:rsidDel="00FC03F2">
              <w:rPr>
                <w:noProof/>
                <w:webHidden/>
              </w:rPr>
              <w:fldChar w:fldCharType="begin"/>
            </w:r>
            <w:r w:rsidR="00851EF1" w:rsidDel="00FC03F2">
              <w:rPr>
                <w:noProof/>
                <w:webHidden/>
              </w:rPr>
              <w:delInstrText xml:space="preserve"> PAGEREF _Toc141698526 \h </w:delInstrText>
            </w:r>
            <w:r w:rsidR="00851EF1" w:rsidDel="00FC03F2">
              <w:rPr>
                <w:noProof/>
                <w:webHidden/>
              </w:rPr>
            </w:r>
            <w:r w:rsidR="00851EF1" w:rsidDel="00FC03F2">
              <w:rPr>
                <w:noProof/>
                <w:webHidden/>
              </w:rPr>
              <w:fldChar w:fldCharType="separate"/>
            </w:r>
            <w:r w:rsidR="00851EF1" w:rsidDel="00FC03F2">
              <w:rPr>
                <w:noProof/>
                <w:webHidden/>
              </w:rPr>
              <w:delText>7</w:delText>
            </w:r>
            <w:r w:rsidR="00851EF1" w:rsidDel="00FC03F2">
              <w:rPr>
                <w:noProof/>
                <w:webHidden/>
              </w:rPr>
              <w:fldChar w:fldCharType="end"/>
            </w:r>
            <w:r w:rsidDel="00FC03F2">
              <w:rPr>
                <w:noProof/>
              </w:rPr>
              <w:fldChar w:fldCharType="end"/>
            </w:r>
          </w:del>
        </w:p>
        <w:p w14:paraId="6FFD4161" w14:textId="1B2A8DBD" w:rsidR="00851EF1" w:rsidDel="00FC03F2" w:rsidRDefault="00FE090A" w:rsidP="00FC03F2">
          <w:pPr>
            <w:pStyle w:val="TOCHeading"/>
            <w:rPr>
              <w:del w:id="51" w:author="Md Shahid Sarwar" w:date="2023-08-01T14:26:00Z"/>
              <w:rFonts w:eastAsiaTheme="minorEastAsia"/>
              <w:noProof/>
            </w:rPr>
            <w:pPrChange w:id="52" w:author="Md Shahid Sarwar" w:date="2023-08-01T14:26:00Z">
              <w:pPr>
                <w:pStyle w:val="TOC2"/>
                <w:tabs>
                  <w:tab w:val="right" w:leader="dot" w:pos="9350"/>
                </w:tabs>
              </w:pPr>
            </w:pPrChange>
          </w:pPr>
          <w:del w:id="53" w:author="Md Shahid Sarwar" w:date="2023-08-01T14:26:00Z">
            <w:r w:rsidDel="00FC03F2">
              <w:fldChar w:fldCharType="begin"/>
            </w:r>
            <w:r w:rsidDel="00FC03F2">
              <w:delInstrText xml:space="preserve"> HYPERLINK \l "_Toc141698527" </w:delInstrText>
            </w:r>
            <w:r w:rsidDel="00FC03F2">
              <w:fldChar w:fldCharType="separate"/>
            </w:r>
            <w:r w:rsidR="00851EF1" w:rsidRPr="005C45D0" w:rsidDel="00FC03F2">
              <w:rPr>
                <w:rStyle w:val="Hyperlink"/>
                <w:noProof/>
              </w:rPr>
              <w:delText>3.4 Linear Discriminant Analysis of aging and dietary effects</w:delText>
            </w:r>
            <w:r w:rsidR="00851EF1" w:rsidDel="00FC03F2">
              <w:rPr>
                <w:noProof/>
                <w:webHidden/>
              </w:rPr>
              <w:tab/>
            </w:r>
            <w:r w:rsidR="00851EF1" w:rsidDel="00FC03F2">
              <w:rPr>
                <w:noProof/>
                <w:webHidden/>
              </w:rPr>
              <w:fldChar w:fldCharType="begin"/>
            </w:r>
            <w:r w:rsidR="00851EF1" w:rsidDel="00FC03F2">
              <w:rPr>
                <w:noProof/>
                <w:webHidden/>
              </w:rPr>
              <w:delInstrText xml:space="preserve"> PAGEREF _Toc141698527 \h </w:delInstrText>
            </w:r>
            <w:r w:rsidR="00851EF1" w:rsidDel="00FC03F2">
              <w:rPr>
                <w:noProof/>
                <w:webHidden/>
              </w:rPr>
            </w:r>
            <w:r w:rsidR="00851EF1" w:rsidDel="00FC03F2">
              <w:rPr>
                <w:noProof/>
                <w:webHidden/>
              </w:rPr>
              <w:fldChar w:fldCharType="separate"/>
            </w:r>
            <w:r w:rsidR="00851EF1" w:rsidDel="00FC03F2">
              <w:rPr>
                <w:noProof/>
                <w:webHidden/>
              </w:rPr>
              <w:delText>8</w:delText>
            </w:r>
            <w:r w:rsidR="00851EF1" w:rsidDel="00FC03F2">
              <w:rPr>
                <w:noProof/>
                <w:webHidden/>
              </w:rPr>
              <w:fldChar w:fldCharType="end"/>
            </w:r>
            <w:r w:rsidDel="00FC03F2">
              <w:rPr>
                <w:noProof/>
              </w:rPr>
              <w:fldChar w:fldCharType="end"/>
            </w:r>
          </w:del>
        </w:p>
        <w:p w14:paraId="61C21DAC" w14:textId="4583DBC5" w:rsidR="00851EF1" w:rsidDel="00FC03F2" w:rsidRDefault="00FE090A" w:rsidP="00FC03F2">
          <w:pPr>
            <w:pStyle w:val="TOCHeading"/>
            <w:rPr>
              <w:del w:id="54" w:author="Md Shahid Sarwar" w:date="2023-08-01T14:26:00Z"/>
              <w:rFonts w:eastAsiaTheme="minorEastAsia"/>
              <w:noProof/>
            </w:rPr>
            <w:pPrChange w:id="55" w:author="Md Shahid Sarwar" w:date="2023-08-01T14:26:00Z">
              <w:pPr>
                <w:pStyle w:val="TOC2"/>
                <w:tabs>
                  <w:tab w:val="right" w:leader="dot" w:pos="9350"/>
                </w:tabs>
              </w:pPr>
            </w:pPrChange>
          </w:pPr>
          <w:del w:id="56" w:author="Md Shahid Sarwar" w:date="2023-08-01T14:26:00Z">
            <w:r w:rsidDel="00FC03F2">
              <w:lastRenderedPageBreak/>
              <w:fldChar w:fldCharType="begin"/>
            </w:r>
            <w:r w:rsidDel="00FC03F2">
              <w:delInstrText xml:space="preserve"> HYPERLINK \l "_Toc141698528" </w:delInstrText>
            </w:r>
            <w:r w:rsidDel="00FC03F2">
              <w:fldChar w:fldCharType="separate"/>
            </w:r>
            <w:r w:rsidR="00851EF1" w:rsidRPr="005C45D0" w:rsidDel="00FC03F2">
              <w:rPr>
                <w:rStyle w:val="Hyperlink"/>
                <w:noProof/>
              </w:rPr>
              <w:delText>3.5 PEITC and cranberry feeding partially reverse the DSS-induced changes in fecal metabolome</w:delText>
            </w:r>
            <w:r w:rsidR="00851EF1" w:rsidDel="00FC03F2">
              <w:rPr>
                <w:noProof/>
                <w:webHidden/>
              </w:rPr>
              <w:tab/>
            </w:r>
            <w:r w:rsidR="00851EF1" w:rsidDel="00FC03F2">
              <w:rPr>
                <w:noProof/>
                <w:webHidden/>
              </w:rPr>
              <w:fldChar w:fldCharType="begin"/>
            </w:r>
            <w:r w:rsidR="00851EF1" w:rsidDel="00FC03F2">
              <w:rPr>
                <w:noProof/>
                <w:webHidden/>
              </w:rPr>
              <w:delInstrText xml:space="preserve"> PAGEREF _Toc141698528 \h </w:delInstrText>
            </w:r>
            <w:r w:rsidR="00851EF1" w:rsidDel="00FC03F2">
              <w:rPr>
                <w:noProof/>
                <w:webHidden/>
              </w:rPr>
            </w:r>
            <w:r w:rsidR="00851EF1" w:rsidDel="00FC03F2">
              <w:rPr>
                <w:noProof/>
                <w:webHidden/>
              </w:rPr>
              <w:fldChar w:fldCharType="separate"/>
            </w:r>
            <w:r w:rsidR="00851EF1" w:rsidDel="00FC03F2">
              <w:rPr>
                <w:noProof/>
                <w:webHidden/>
              </w:rPr>
              <w:delText>8</w:delText>
            </w:r>
            <w:r w:rsidR="00851EF1" w:rsidDel="00FC03F2">
              <w:rPr>
                <w:noProof/>
                <w:webHidden/>
              </w:rPr>
              <w:fldChar w:fldCharType="end"/>
            </w:r>
            <w:r w:rsidDel="00FC03F2">
              <w:rPr>
                <w:noProof/>
              </w:rPr>
              <w:fldChar w:fldCharType="end"/>
            </w:r>
          </w:del>
        </w:p>
        <w:p w14:paraId="6EF93E00" w14:textId="207A3505" w:rsidR="00851EF1" w:rsidDel="00FC03F2" w:rsidRDefault="00FE090A" w:rsidP="00FC03F2">
          <w:pPr>
            <w:pStyle w:val="TOCHeading"/>
            <w:rPr>
              <w:del w:id="57" w:author="Md Shahid Sarwar" w:date="2023-08-01T14:26:00Z"/>
              <w:rFonts w:eastAsiaTheme="minorEastAsia"/>
              <w:noProof/>
            </w:rPr>
            <w:pPrChange w:id="58" w:author="Md Shahid Sarwar" w:date="2023-08-01T14:26:00Z">
              <w:pPr>
                <w:pStyle w:val="TOC1"/>
                <w:tabs>
                  <w:tab w:val="right" w:leader="dot" w:pos="9350"/>
                </w:tabs>
              </w:pPr>
            </w:pPrChange>
          </w:pPr>
          <w:del w:id="59" w:author="Md Shahid Sarwar" w:date="2023-08-01T14:26:00Z">
            <w:r w:rsidDel="00FC03F2">
              <w:fldChar w:fldCharType="begin"/>
            </w:r>
            <w:r w:rsidDel="00FC03F2">
              <w:delInstrText xml:space="preserve"> HYPERLINK \l "_Toc141698529" </w:delInstrText>
            </w:r>
            <w:r w:rsidDel="00FC03F2">
              <w:fldChar w:fldCharType="separate"/>
            </w:r>
            <w:r w:rsidR="00851EF1" w:rsidRPr="005C45D0" w:rsidDel="00FC03F2">
              <w:rPr>
                <w:rStyle w:val="Hyperlink"/>
                <w:noProof/>
              </w:rPr>
              <w:delText>4 Discussion</w:delText>
            </w:r>
            <w:r w:rsidR="00851EF1" w:rsidDel="00FC03F2">
              <w:rPr>
                <w:noProof/>
                <w:webHidden/>
              </w:rPr>
              <w:tab/>
            </w:r>
            <w:r w:rsidR="00851EF1" w:rsidDel="00FC03F2">
              <w:rPr>
                <w:noProof/>
                <w:webHidden/>
              </w:rPr>
              <w:fldChar w:fldCharType="begin"/>
            </w:r>
            <w:r w:rsidR="00851EF1" w:rsidDel="00FC03F2">
              <w:rPr>
                <w:noProof/>
                <w:webHidden/>
              </w:rPr>
              <w:delInstrText xml:space="preserve"> PAGEREF _Toc141698529 \h </w:delInstrText>
            </w:r>
            <w:r w:rsidR="00851EF1" w:rsidDel="00FC03F2">
              <w:rPr>
                <w:noProof/>
                <w:webHidden/>
              </w:rPr>
            </w:r>
            <w:r w:rsidR="00851EF1" w:rsidDel="00FC03F2">
              <w:rPr>
                <w:noProof/>
                <w:webHidden/>
              </w:rPr>
              <w:fldChar w:fldCharType="separate"/>
            </w:r>
            <w:r w:rsidR="00851EF1" w:rsidDel="00FC03F2">
              <w:rPr>
                <w:noProof/>
                <w:webHidden/>
              </w:rPr>
              <w:delText>9</w:delText>
            </w:r>
            <w:r w:rsidR="00851EF1" w:rsidDel="00FC03F2">
              <w:rPr>
                <w:noProof/>
                <w:webHidden/>
              </w:rPr>
              <w:fldChar w:fldCharType="end"/>
            </w:r>
            <w:r w:rsidDel="00FC03F2">
              <w:rPr>
                <w:noProof/>
              </w:rPr>
              <w:fldChar w:fldCharType="end"/>
            </w:r>
          </w:del>
        </w:p>
        <w:p w14:paraId="6ACC8321" w14:textId="44E8A4AE" w:rsidR="00851EF1" w:rsidDel="00FC03F2" w:rsidRDefault="00FE090A" w:rsidP="00FC03F2">
          <w:pPr>
            <w:pStyle w:val="TOCHeading"/>
            <w:rPr>
              <w:del w:id="60" w:author="Md Shahid Sarwar" w:date="2023-08-01T14:26:00Z"/>
              <w:rFonts w:eastAsiaTheme="minorEastAsia"/>
              <w:noProof/>
            </w:rPr>
            <w:pPrChange w:id="61" w:author="Md Shahid Sarwar" w:date="2023-08-01T14:26:00Z">
              <w:pPr>
                <w:pStyle w:val="TOC1"/>
                <w:tabs>
                  <w:tab w:val="right" w:leader="dot" w:pos="9350"/>
                </w:tabs>
              </w:pPr>
            </w:pPrChange>
          </w:pPr>
          <w:del w:id="62" w:author="Md Shahid Sarwar" w:date="2023-08-01T14:26:00Z">
            <w:r w:rsidDel="00FC03F2">
              <w:fldChar w:fldCharType="begin"/>
            </w:r>
            <w:r w:rsidDel="00FC03F2">
              <w:delInstrText xml:space="preserve"> HYPERLINK \l "_Toc141698530" </w:delInstrText>
            </w:r>
            <w:r w:rsidDel="00FC03F2">
              <w:fldChar w:fldCharType="separate"/>
            </w:r>
            <w:r w:rsidR="00851EF1" w:rsidRPr="005C45D0" w:rsidDel="00FC03F2">
              <w:rPr>
                <w:rStyle w:val="Hyperlink"/>
                <w:noProof/>
              </w:rPr>
              <w:delText>5 Acknowledgment</w:delText>
            </w:r>
            <w:r w:rsidR="00851EF1" w:rsidDel="00FC03F2">
              <w:rPr>
                <w:noProof/>
                <w:webHidden/>
              </w:rPr>
              <w:tab/>
            </w:r>
            <w:r w:rsidR="00851EF1" w:rsidDel="00FC03F2">
              <w:rPr>
                <w:noProof/>
                <w:webHidden/>
              </w:rPr>
              <w:fldChar w:fldCharType="begin"/>
            </w:r>
            <w:r w:rsidR="00851EF1" w:rsidDel="00FC03F2">
              <w:rPr>
                <w:noProof/>
                <w:webHidden/>
              </w:rPr>
              <w:delInstrText xml:space="preserve"> PAGEREF _Toc141698530 \h </w:delInstrText>
            </w:r>
            <w:r w:rsidR="00851EF1" w:rsidDel="00FC03F2">
              <w:rPr>
                <w:noProof/>
                <w:webHidden/>
              </w:rPr>
            </w:r>
            <w:r w:rsidR="00851EF1" w:rsidDel="00FC03F2">
              <w:rPr>
                <w:noProof/>
                <w:webHidden/>
              </w:rPr>
              <w:fldChar w:fldCharType="separate"/>
            </w:r>
            <w:r w:rsidR="00851EF1" w:rsidDel="00FC03F2">
              <w:rPr>
                <w:noProof/>
                <w:webHidden/>
              </w:rPr>
              <w:delText>11</w:delText>
            </w:r>
            <w:r w:rsidR="00851EF1" w:rsidDel="00FC03F2">
              <w:rPr>
                <w:noProof/>
                <w:webHidden/>
              </w:rPr>
              <w:fldChar w:fldCharType="end"/>
            </w:r>
            <w:r w:rsidDel="00FC03F2">
              <w:rPr>
                <w:noProof/>
              </w:rPr>
              <w:fldChar w:fldCharType="end"/>
            </w:r>
          </w:del>
        </w:p>
        <w:p w14:paraId="42CF7004" w14:textId="31673874" w:rsidR="00851EF1" w:rsidDel="00FC03F2" w:rsidRDefault="00FE090A" w:rsidP="00FC03F2">
          <w:pPr>
            <w:pStyle w:val="TOCHeading"/>
            <w:rPr>
              <w:del w:id="63" w:author="Md Shahid Sarwar" w:date="2023-08-01T14:26:00Z"/>
              <w:rFonts w:eastAsiaTheme="minorEastAsia"/>
              <w:noProof/>
            </w:rPr>
            <w:pPrChange w:id="64" w:author="Md Shahid Sarwar" w:date="2023-08-01T14:26:00Z">
              <w:pPr>
                <w:pStyle w:val="TOC1"/>
                <w:tabs>
                  <w:tab w:val="right" w:leader="dot" w:pos="9350"/>
                </w:tabs>
              </w:pPr>
            </w:pPrChange>
          </w:pPr>
          <w:del w:id="65" w:author="Md Shahid Sarwar" w:date="2023-08-01T14:26:00Z">
            <w:r w:rsidDel="00FC03F2">
              <w:fldChar w:fldCharType="begin"/>
            </w:r>
            <w:r w:rsidDel="00FC03F2">
              <w:delInstrText xml:space="preserve"> HYPERLINK \l "_Toc141698531" </w:delInstrText>
            </w:r>
            <w:r w:rsidDel="00FC03F2">
              <w:fldChar w:fldCharType="separate"/>
            </w:r>
            <w:r w:rsidR="00851EF1" w:rsidRPr="005C45D0" w:rsidDel="00FC03F2">
              <w:rPr>
                <w:rStyle w:val="Hyperlink"/>
                <w:noProof/>
              </w:rPr>
              <w:delText>6 Conflict of Interests</w:delText>
            </w:r>
            <w:r w:rsidR="00851EF1" w:rsidDel="00FC03F2">
              <w:rPr>
                <w:noProof/>
                <w:webHidden/>
              </w:rPr>
              <w:tab/>
            </w:r>
            <w:r w:rsidR="00851EF1" w:rsidDel="00FC03F2">
              <w:rPr>
                <w:noProof/>
                <w:webHidden/>
              </w:rPr>
              <w:fldChar w:fldCharType="begin"/>
            </w:r>
            <w:r w:rsidR="00851EF1" w:rsidDel="00FC03F2">
              <w:rPr>
                <w:noProof/>
                <w:webHidden/>
              </w:rPr>
              <w:delInstrText xml:space="preserve"> PAGEREF _Toc141698531 \h </w:delInstrText>
            </w:r>
            <w:r w:rsidR="00851EF1" w:rsidDel="00FC03F2">
              <w:rPr>
                <w:noProof/>
                <w:webHidden/>
              </w:rPr>
            </w:r>
            <w:r w:rsidR="00851EF1" w:rsidDel="00FC03F2">
              <w:rPr>
                <w:noProof/>
                <w:webHidden/>
              </w:rPr>
              <w:fldChar w:fldCharType="separate"/>
            </w:r>
            <w:r w:rsidR="00851EF1" w:rsidDel="00FC03F2">
              <w:rPr>
                <w:noProof/>
                <w:webHidden/>
              </w:rPr>
              <w:delText>11</w:delText>
            </w:r>
            <w:r w:rsidR="00851EF1" w:rsidDel="00FC03F2">
              <w:rPr>
                <w:noProof/>
                <w:webHidden/>
              </w:rPr>
              <w:fldChar w:fldCharType="end"/>
            </w:r>
            <w:r w:rsidDel="00FC03F2">
              <w:rPr>
                <w:noProof/>
              </w:rPr>
              <w:fldChar w:fldCharType="end"/>
            </w:r>
          </w:del>
        </w:p>
        <w:p w14:paraId="2B091A01" w14:textId="73B97564" w:rsidR="00851EF1" w:rsidDel="00FC03F2" w:rsidRDefault="00FE090A" w:rsidP="00FC03F2">
          <w:pPr>
            <w:pStyle w:val="TOCHeading"/>
            <w:rPr>
              <w:del w:id="66" w:author="Md Shahid Sarwar" w:date="2023-08-01T14:26:00Z"/>
              <w:rFonts w:eastAsiaTheme="minorEastAsia"/>
              <w:noProof/>
            </w:rPr>
            <w:pPrChange w:id="67" w:author="Md Shahid Sarwar" w:date="2023-08-01T14:26:00Z">
              <w:pPr>
                <w:pStyle w:val="TOC1"/>
                <w:tabs>
                  <w:tab w:val="right" w:leader="dot" w:pos="9350"/>
                </w:tabs>
              </w:pPr>
            </w:pPrChange>
          </w:pPr>
          <w:del w:id="68" w:author="Md Shahid Sarwar" w:date="2023-08-01T14:26:00Z">
            <w:r w:rsidDel="00FC03F2">
              <w:fldChar w:fldCharType="begin"/>
            </w:r>
            <w:r w:rsidDel="00FC03F2">
              <w:delInstrText xml:space="preserve"> HYPERLINK \l "_Toc141698532" </w:delInstrText>
            </w:r>
            <w:r w:rsidDel="00FC03F2">
              <w:fldChar w:fldCharType="separate"/>
            </w:r>
            <w:r w:rsidR="00851EF1" w:rsidRPr="005C45D0" w:rsidDel="00FC03F2">
              <w:rPr>
                <w:rStyle w:val="Hyperlink"/>
                <w:noProof/>
              </w:rPr>
              <w:delText>7 Autor Contribution</w:delText>
            </w:r>
            <w:r w:rsidR="00851EF1" w:rsidDel="00FC03F2">
              <w:rPr>
                <w:noProof/>
                <w:webHidden/>
              </w:rPr>
              <w:tab/>
            </w:r>
            <w:r w:rsidR="00851EF1" w:rsidDel="00FC03F2">
              <w:rPr>
                <w:noProof/>
                <w:webHidden/>
              </w:rPr>
              <w:fldChar w:fldCharType="begin"/>
            </w:r>
            <w:r w:rsidR="00851EF1" w:rsidDel="00FC03F2">
              <w:rPr>
                <w:noProof/>
                <w:webHidden/>
              </w:rPr>
              <w:delInstrText xml:space="preserve"> PAGEREF _Toc141698532 \h </w:delInstrText>
            </w:r>
            <w:r w:rsidR="00851EF1" w:rsidDel="00FC03F2">
              <w:rPr>
                <w:noProof/>
                <w:webHidden/>
              </w:rPr>
            </w:r>
            <w:r w:rsidR="00851EF1" w:rsidDel="00FC03F2">
              <w:rPr>
                <w:noProof/>
                <w:webHidden/>
              </w:rPr>
              <w:fldChar w:fldCharType="separate"/>
            </w:r>
            <w:r w:rsidR="00851EF1" w:rsidDel="00FC03F2">
              <w:rPr>
                <w:noProof/>
                <w:webHidden/>
              </w:rPr>
              <w:delText>12</w:delText>
            </w:r>
            <w:r w:rsidR="00851EF1" w:rsidDel="00FC03F2">
              <w:rPr>
                <w:noProof/>
                <w:webHidden/>
              </w:rPr>
              <w:fldChar w:fldCharType="end"/>
            </w:r>
            <w:r w:rsidDel="00FC03F2">
              <w:rPr>
                <w:noProof/>
              </w:rPr>
              <w:fldChar w:fldCharType="end"/>
            </w:r>
          </w:del>
        </w:p>
        <w:p w14:paraId="173755F5" w14:textId="5F234BED" w:rsidR="00851EF1" w:rsidDel="00FC03F2" w:rsidRDefault="00FE090A" w:rsidP="00FC03F2">
          <w:pPr>
            <w:pStyle w:val="TOCHeading"/>
            <w:rPr>
              <w:del w:id="69" w:author="Md Shahid Sarwar" w:date="2023-08-01T14:26:00Z"/>
              <w:rFonts w:eastAsiaTheme="minorEastAsia"/>
              <w:noProof/>
            </w:rPr>
            <w:pPrChange w:id="70" w:author="Md Shahid Sarwar" w:date="2023-08-01T14:26:00Z">
              <w:pPr>
                <w:pStyle w:val="TOC1"/>
                <w:tabs>
                  <w:tab w:val="right" w:leader="dot" w:pos="9350"/>
                </w:tabs>
              </w:pPr>
            </w:pPrChange>
          </w:pPr>
          <w:del w:id="71" w:author="Md Shahid Sarwar" w:date="2023-08-01T14:26:00Z">
            <w:r w:rsidDel="00FC03F2">
              <w:fldChar w:fldCharType="begin"/>
            </w:r>
            <w:r w:rsidDel="00FC03F2">
              <w:delInstrText xml:space="preserve"> HYPERLINK \l "_Toc141698533" </w:delInstrText>
            </w:r>
            <w:r w:rsidDel="00FC03F2">
              <w:fldChar w:fldCharType="separate"/>
            </w:r>
            <w:r w:rsidR="00851EF1" w:rsidRPr="005C45D0" w:rsidDel="00FC03F2">
              <w:rPr>
                <w:rStyle w:val="Hyperlink"/>
                <w:noProof/>
              </w:rPr>
              <w:delText>8 Figures and Tables</w:delText>
            </w:r>
            <w:r w:rsidR="00851EF1" w:rsidDel="00FC03F2">
              <w:rPr>
                <w:noProof/>
                <w:webHidden/>
              </w:rPr>
              <w:tab/>
            </w:r>
            <w:r w:rsidR="00851EF1" w:rsidDel="00FC03F2">
              <w:rPr>
                <w:noProof/>
                <w:webHidden/>
              </w:rPr>
              <w:fldChar w:fldCharType="begin"/>
            </w:r>
            <w:r w:rsidR="00851EF1" w:rsidDel="00FC03F2">
              <w:rPr>
                <w:noProof/>
                <w:webHidden/>
              </w:rPr>
              <w:delInstrText xml:space="preserve"> PAGEREF _Toc141698533 \h </w:delInstrText>
            </w:r>
            <w:r w:rsidR="00851EF1" w:rsidDel="00FC03F2">
              <w:rPr>
                <w:noProof/>
                <w:webHidden/>
              </w:rPr>
            </w:r>
            <w:r w:rsidR="00851EF1" w:rsidDel="00FC03F2">
              <w:rPr>
                <w:noProof/>
                <w:webHidden/>
              </w:rPr>
              <w:fldChar w:fldCharType="separate"/>
            </w:r>
            <w:r w:rsidR="00851EF1" w:rsidDel="00FC03F2">
              <w:rPr>
                <w:noProof/>
                <w:webHidden/>
              </w:rPr>
              <w:delText>12</w:delText>
            </w:r>
            <w:r w:rsidR="00851EF1" w:rsidDel="00FC03F2">
              <w:rPr>
                <w:noProof/>
                <w:webHidden/>
              </w:rPr>
              <w:fldChar w:fldCharType="end"/>
            </w:r>
            <w:r w:rsidDel="00FC03F2">
              <w:rPr>
                <w:noProof/>
              </w:rPr>
              <w:fldChar w:fldCharType="end"/>
            </w:r>
          </w:del>
        </w:p>
        <w:p w14:paraId="40E95752" w14:textId="2437693A" w:rsidR="00851EF1" w:rsidDel="00FC03F2" w:rsidRDefault="00FE090A" w:rsidP="00FC03F2">
          <w:pPr>
            <w:pStyle w:val="TOCHeading"/>
            <w:rPr>
              <w:del w:id="72" w:author="Md Shahid Sarwar" w:date="2023-08-01T14:26:00Z"/>
              <w:rFonts w:eastAsiaTheme="minorEastAsia"/>
              <w:noProof/>
            </w:rPr>
            <w:pPrChange w:id="73" w:author="Md Shahid Sarwar" w:date="2023-08-01T14:26:00Z">
              <w:pPr>
                <w:pStyle w:val="TOC1"/>
                <w:tabs>
                  <w:tab w:val="right" w:leader="dot" w:pos="9350"/>
                </w:tabs>
              </w:pPr>
            </w:pPrChange>
          </w:pPr>
          <w:del w:id="74" w:author="Md Shahid Sarwar" w:date="2023-08-01T14:26:00Z">
            <w:r w:rsidDel="00FC03F2">
              <w:fldChar w:fldCharType="begin"/>
            </w:r>
            <w:r w:rsidDel="00FC03F2">
              <w:delInstrText xml:space="preserve"> HYPERLINK \l "_Toc141698534" </w:delInstrText>
            </w:r>
            <w:r w:rsidDel="00FC03F2">
              <w:fldChar w:fldCharType="separate"/>
            </w:r>
            <w:r w:rsidR="00851EF1" w:rsidRPr="005C45D0" w:rsidDel="00FC03F2">
              <w:rPr>
                <w:rStyle w:val="Hyperlink"/>
                <w:noProof/>
              </w:rPr>
              <w:delText>9 References</w:delText>
            </w:r>
            <w:r w:rsidR="00851EF1" w:rsidDel="00FC03F2">
              <w:rPr>
                <w:noProof/>
                <w:webHidden/>
              </w:rPr>
              <w:tab/>
            </w:r>
            <w:r w:rsidR="00851EF1" w:rsidDel="00FC03F2">
              <w:rPr>
                <w:noProof/>
                <w:webHidden/>
              </w:rPr>
              <w:fldChar w:fldCharType="begin"/>
            </w:r>
            <w:r w:rsidR="00851EF1" w:rsidDel="00FC03F2">
              <w:rPr>
                <w:noProof/>
                <w:webHidden/>
              </w:rPr>
              <w:delInstrText xml:space="preserve"> PAGEREF _Toc141698534 \h </w:delInstrText>
            </w:r>
            <w:r w:rsidR="00851EF1" w:rsidDel="00FC03F2">
              <w:rPr>
                <w:noProof/>
                <w:webHidden/>
              </w:rPr>
            </w:r>
            <w:r w:rsidR="00851EF1" w:rsidDel="00FC03F2">
              <w:rPr>
                <w:noProof/>
                <w:webHidden/>
              </w:rPr>
              <w:fldChar w:fldCharType="separate"/>
            </w:r>
            <w:r w:rsidR="00851EF1" w:rsidDel="00FC03F2">
              <w:rPr>
                <w:noProof/>
                <w:webHidden/>
              </w:rPr>
              <w:delText>22</w:delText>
            </w:r>
            <w:r w:rsidR="00851EF1" w:rsidDel="00FC03F2">
              <w:rPr>
                <w:noProof/>
                <w:webHidden/>
              </w:rPr>
              <w:fldChar w:fldCharType="end"/>
            </w:r>
            <w:r w:rsidDel="00FC03F2">
              <w:rPr>
                <w:noProof/>
              </w:rPr>
              <w:fldChar w:fldCharType="end"/>
            </w:r>
          </w:del>
        </w:p>
        <w:p w14:paraId="29C65339" w14:textId="7CCC984E" w:rsidR="00A43D9D" w:rsidRPr="00A43D9D" w:rsidRDefault="00A43D9D" w:rsidP="00FC03F2">
          <w:pPr>
            <w:pStyle w:val="TOCHeading"/>
            <w:pPrChange w:id="75" w:author="Md Shahid Sarwar" w:date="2023-08-01T14:26:00Z">
              <w:pPr/>
            </w:pPrChange>
          </w:pPr>
          <w:del w:id="76" w:author="Md Shahid Sarwar" w:date="2023-08-01T14:26:00Z">
            <w:r w:rsidDel="00FC03F2">
              <w:rPr>
                <w:b/>
                <w:bCs/>
                <w:noProof/>
              </w:rPr>
              <w:fldChar w:fldCharType="end"/>
            </w:r>
          </w:del>
        </w:p>
      </w:sdtContent>
    </w:sdt>
    <w:p w14:paraId="5D146618" w14:textId="021E58DF" w:rsidR="00BB18AB" w:rsidRDefault="00BB18AB" w:rsidP="00A43D9D">
      <w:pPr>
        <w:pStyle w:val="Heading1"/>
      </w:pPr>
      <w:bookmarkStart w:id="77" w:name="_Toc141698512"/>
      <w:bookmarkStart w:id="78" w:name="_Toc128143904"/>
      <w:r>
        <w:t>Abstract</w:t>
      </w:r>
      <w:bookmarkEnd w:id="77"/>
    </w:p>
    <w:p w14:paraId="1225330B" w14:textId="77777777" w:rsidR="00E90F16" w:rsidRPr="00E90F16" w:rsidRDefault="00E90F16" w:rsidP="00851EF1">
      <w:pPr>
        <w:pStyle w:val="Heading2"/>
      </w:pPr>
      <w:bookmarkStart w:id="79" w:name="_Toc141698513"/>
      <w:r w:rsidRPr="00E90F16">
        <w:t>Scope</w:t>
      </w:r>
      <w:bookmarkEnd w:id="79"/>
    </w:p>
    <w:p w14:paraId="3823E0B3" w14:textId="77777777" w:rsidR="00E90F16" w:rsidRPr="00E90F16" w:rsidRDefault="00E90F16" w:rsidP="00E90F16">
      <w:pPr>
        <w:rPr>
          <w:rFonts w:ascii="Times New Roman" w:hAnsi="Times New Roman" w:cs="Times New Roman"/>
          <w:sz w:val="24"/>
          <w:szCs w:val="24"/>
        </w:rPr>
      </w:pPr>
      <w:r w:rsidRPr="00E90F16">
        <w:rPr>
          <w:rFonts w:ascii="Times New Roman" w:hAnsi="Times New Roman" w:cs="Times New Roman"/>
          <w:sz w:val="24"/>
          <w:szCs w:val="24"/>
        </w:rPr>
        <w:t>Cranberries are enriched with antioxidants and can help prevent bacterial infections, while phenethyl isothiocyanate (PEITC) found in cruciferous vegetables has anti-cancer and anti-inflammatory properties. Incorporating these into diet may have potential health benefits for human gut. Microbes and metabolites interactions play crucial roles in maintaining gastrointestinal tract balance.</w:t>
      </w:r>
    </w:p>
    <w:p w14:paraId="536FF33D" w14:textId="77777777" w:rsidR="00E90F16" w:rsidRPr="00E90F16" w:rsidRDefault="00E90F16" w:rsidP="00851EF1">
      <w:pPr>
        <w:pStyle w:val="Heading2"/>
      </w:pPr>
      <w:bookmarkStart w:id="80" w:name="_Toc141698514"/>
      <w:commentRangeStart w:id="81"/>
      <w:r w:rsidRPr="00E90F16">
        <w:t>Methods and results</w:t>
      </w:r>
      <w:bookmarkEnd w:id="80"/>
    </w:p>
    <w:p w14:paraId="6330F69F" w14:textId="77777777" w:rsidR="00FC03F2" w:rsidRDefault="00E90F16" w:rsidP="00FC03F2">
      <w:pPr>
        <w:rPr>
          <w:moveTo w:id="82" w:author="Md Shahid Sarwar" w:date="2023-08-01T14:19:00Z"/>
        </w:rPr>
      </w:pPr>
      <w:r w:rsidRPr="00E90F16">
        <w:rPr>
          <w:rFonts w:ascii="Times New Roman" w:hAnsi="Times New Roman" w:cs="Times New Roman"/>
          <w:sz w:val="24"/>
          <w:szCs w:val="24"/>
        </w:rPr>
        <w:t xml:space="preserve">In this study, we focused on the alteration of </w:t>
      </w:r>
      <w:r>
        <w:rPr>
          <w:rFonts w:ascii="Times New Roman" w:hAnsi="Times New Roman" w:cs="Times New Roman"/>
          <w:sz w:val="24"/>
          <w:szCs w:val="24"/>
        </w:rPr>
        <w:t xml:space="preserve">gut microbiomes and metabolomes by </w:t>
      </w:r>
      <w:r w:rsidRPr="00E90F16">
        <w:rPr>
          <w:rFonts w:ascii="Times New Roman" w:hAnsi="Times New Roman" w:cs="Times New Roman"/>
          <w:sz w:val="24"/>
          <w:szCs w:val="24"/>
        </w:rPr>
        <w:t xml:space="preserve">cranberry and PEITC </w:t>
      </w:r>
      <w:r>
        <w:rPr>
          <w:rFonts w:ascii="Times New Roman" w:hAnsi="Times New Roman" w:cs="Times New Roman"/>
          <w:sz w:val="24"/>
          <w:szCs w:val="24"/>
        </w:rPr>
        <w:t>enriched diets in</w:t>
      </w:r>
      <w:r w:rsidRPr="00E90F16">
        <w:rPr>
          <w:rFonts w:ascii="Times New Roman" w:hAnsi="Times New Roman" w:cs="Times New Roman"/>
          <w:sz w:val="24"/>
          <w:szCs w:val="24"/>
        </w:rPr>
        <w:t xml:space="preserve"> wide-type (WT) and Nrf2 knockout (KO), and its potentials in reducing the risk of inflammation. We </w:t>
      </w:r>
      <w:r>
        <w:rPr>
          <w:rFonts w:ascii="Times New Roman" w:hAnsi="Times New Roman" w:cs="Times New Roman"/>
          <w:sz w:val="24"/>
          <w:szCs w:val="24"/>
        </w:rPr>
        <w:t xml:space="preserve">have </w:t>
      </w:r>
      <w:r w:rsidRPr="00E90F16">
        <w:rPr>
          <w:rFonts w:ascii="Times New Roman" w:hAnsi="Times New Roman" w:cs="Times New Roman"/>
          <w:sz w:val="24"/>
          <w:szCs w:val="24"/>
        </w:rPr>
        <w:t xml:space="preserve">found that Nrf2 KO mice had higher alpha diversity </w:t>
      </w:r>
      <w:r>
        <w:rPr>
          <w:rFonts w:ascii="Times New Roman" w:hAnsi="Times New Roman" w:cs="Times New Roman"/>
          <w:sz w:val="24"/>
          <w:szCs w:val="24"/>
        </w:rPr>
        <w:t>compared to</w:t>
      </w:r>
      <w:r w:rsidRPr="00E90F16">
        <w:rPr>
          <w:rFonts w:ascii="Times New Roman" w:hAnsi="Times New Roman" w:cs="Times New Roman"/>
          <w:sz w:val="24"/>
          <w:szCs w:val="24"/>
        </w:rPr>
        <w:t xml:space="preserve"> WT. Cranberry and PEITC </w:t>
      </w:r>
      <w:r>
        <w:rPr>
          <w:rFonts w:ascii="Times New Roman" w:hAnsi="Times New Roman" w:cs="Times New Roman"/>
          <w:sz w:val="24"/>
          <w:szCs w:val="24"/>
        </w:rPr>
        <w:t>limited</w:t>
      </w:r>
      <w:r w:rsidRPr="00E90F16">
        <w:rPr>
          <w:rFonts w:ascii="Times New Roman" w:hAnsi="Times New Roman" w:cs="Times New Roman"/>
          <w:sz w:val="24"/>
          <w:szCs w:val="24"/>
        </w:rPr>
        <w:t xml:space="preserve"> the inflammatory effect of dextran sulfate sodium </w:t>
      </w:r>
      <w:r>
        <w:rPr>
          <w:rFonts w:ascii="Times New Roman" w:hAnsi="Times New Roman" w:cs="Times New Roman"/>
          <w:sz w:val="24"/>
          <w:szCs w:val="24"/>
        </w:rPr>
        <w:t xml:space="preserve">(DSS) </w:t>
      </w:r>
      <w:r w:rsidRPr="00E90F16">
        <w:rPr>
          <w:rFonts w:ascii="Times New Roman" w:hAnsi="Times New Roman" w:cs="Times New Roman"/>
          <w:sz w:val="24"/>
          <w:szCs w:val="24"/>
        </w:rPr>
        <w:t>through increasing the diversity of mice gut microbiota.</w:t>
      </w:r>
      <w:ins w:id="83" w:author="Md Shahid Sarwar" w:date="2023-08-01T14:19:00Z">
        <w:r w:rsidR="00FC03F2">
          <w:rPr>
            <w:rFonts w:ascii="Times New Roman" w:hAnsi="Times New Roman" w:cs="Times New Roman"/>
            <w:sz w:val="24"/>
            <w:szCs w:val="24"/>
          </w:rPr>
          <w:t xml:space="preserve"> </w:t>
        </w:r>
      </w:ins>
      <w:moveToRangeStart w:id="84" w:author="Md Shahid Sarwar" w:date="2023-08-01T14:19:00Z" w:name="move141791985"/>
      <w:moveTo w:id="85" w:author="Md Shahid Sarwar" w:date="2023-08-01T14:19:00Z">
        <w:r w:rsidR="00FC03F2" w:rsidRPr="00F24D6B">
          <w:rPr>
            <w:rFonts w:ascii="Times New Roman" w:hAnsi="Times New Roman" w:cs="Times New Roman"/>
            <w:sz w:val="24"/>
            <w:szCs w:val="24"/>
          </w:rPr>
          <w:t xml:space="preserve">DSS </w:t>
        </w:r>
        <w:r w:rsidR="00FC03F2">
          <w:rPr>
            <w:rFonts w:ascii="Times New Roman" w:hAnsi="Times New Roman" w:cs="Times New Roman"/>
            <w:sz w:val="24"/>
            <w:szCs w:val="24"/>
          </w:rPr>
          <w:t>challenge</w:t>
        </w:r>
        <w:r w:rsidR="00FC03F2" w:rsidRPr="00F24D6B">
          <w:rPr>
            <w:rFonts w:ascii="Times New Roman" w:hAnsi="Times New Roman" w:cs="Times New Roman"/>
            <w:sz w:val="24"/>
            <w:szCs w:val="24"/>
          </w:rPr>
          <w:t xml:space="preserve"> altered the production of several metabolites while PEITC and cranberry feeding reversed the changes</w:t>
        </w:r>
        <w:r w:rsidR="00FC03F2">
          <w:rPr>
            <w:rFonts w:ascii="Times New Roman" w:hAnsi="Times New Roman" w:cs="Times New Roman"/>
            <w:sz w:val="24"/>
            <w:szCs w:val="24"/>
          </w:rPr>
          <w:t>. The enriched diets were</w:t>
        </w:r>
        <w:r w:rsidR="00FC03F2" w:rsidRPr="00F24D6B">
          <w:rPr>
            <w:rFonts w:ascii="Times New Roman" w:hAnsi="Times New Roman" w:cs="Times New Roman"/>
            <w:sz w:val="24"/>
            <w:szCs w:val="24"/>
          </w:rPr>
          <w:t xml:space="preserve"> capable of modulating the metabolic responses to </w:t>
        </w:r>
        <w:r w:rsidR="00FC03F2">
          <w:rPr>
            <w:rFonts w:ascii="Times New Roman" w:hAnsi="Times New Roman" w:cs="Times New Roman"/>
            <w:sz w:val="24"/>
            <w:szCs w:val="24"/>
          </w:rPr>
          <w:t>induced inflammation</w:t>
        </w:r>
        <w:r w:rsidR="00FC03F2" w:rsidRPr="00F24D6B">
          <w:rPr>
            <w:rFonts w:ascii="Times New Roman" w:hAnsi="Times New Roman" w:cs="Times New Roman"/>
            <w:sz w:val="24"/>
            <w:szCs w:val="24"/>
          </w:rPr>
          <w:t xml:space="preserve"> </w:t>
        </w:r>
        <w:r w:rsidR="00FC03F2">
          <w:rPr>
            <w:rFonts w:ascii="Times New Roman" w:hAnsi="Times New Roman" w:cs="Times New Roman"/>
            <w:sz w:val="24"/>
            <w:szCs w:val="24"/>
          </w:rPr>
          <w:t>likely via</w:t>
        </w:r>
        <w:r w:rsidR="00FC03F2" w:rsidRPr="00F24D6B">
          <w:rPr>
            <w:rFonts w:ascii="Times New Roman" w:hAnsi="Times New Roman" w:cs="Times New Roman"/>
            <w:sz w:val="24"/>
            <w:szCs w:val="24"/>
          </w:rPr>
          <w:t xml:space="preserve"> </w:t>
        </w:r>
        <w:r w:rsidR="00FC03F2">
          <w:rPr>
            <w:rFonts w:ascii="Times New Roman" w:hAnsi="Times New Roman" w:cs="Times New Roman"/>
            <w:sz w:val="24"/>
            <w:szCs w:val="24"/>
          </w:rPr>
          <w:t xml:space="preserve">microbial composition alterations. </w:t>
        </w:r>
        <w:r w:rsidR="00FC03F2" w:rsidRPr="00F24D6B">
          <w:rPr>
            <w:rFonts w:ascii="Times New Roman" w:hAnsi="Times New Roman" w:cs="Times New Roman"/>
            <w:sz w:val="24"/>
            <w:szCs w:val="24"/>
          </w:rPr>
          <w:t xml:space="preserve">Nrf2 KO mice had lower levels of amino acids (shown by glutamate, phenylalanine, and proline) and SCFA, and higher levels of secondary bile acids (shown by DCA, LCA, and MCA) </w:t>
        </w:r>
        <w:r w:rsidR="00FC03F2">
          <w:rPr>
            <w:rFonts w:ascii="Times New Roman" w:hAnsi="Times New Roman" w:cs="Times New Roman"/>
            <w:sz w:val="24"/>
            <w:szCs w:val="24"/>
          </w:rPr>
          <w:t>compared to</w:t>
        </w:r>
        <w:r w:rsidR="00FC03F2" w:rsidRPr="00F24D6B">
          <w:rPr>
            <w:rFonts w:ascii="Times New Roman" w:hAnsi="Times New Roman" w:cs="Times New Roman"/>
            <w:sz w:val="24"/>
            <w:szCs w:val="24"/>
          </w:rPr>
          <w:t xml:space="preserve"> WT mice</w:t>
        </w:r>
        <w:r w:rsidR="00FC03F2">
          <w:rPr>
            <w:rStyle w:val="CommentReference"/>
          </w:rPr>
          <w:commentReference w:id="86"/>
        </w:r>
      </w:moveTo>
    </w:p>
    <w:moveToRangeEnd w:id="84"/>
    <w:p w14:paraId="2FDF1693" w14:textId="6872150A" w:rsidR="00E90F16" w:rsidRPr="00E90F16" w:rsidRDefault="00E90F16" w:rsidP="00E90F16">
      <w:pPr>
        <w:rPr>
          <w:rFonts w:ascii="Times New Roman" w:hAnsi="Times New Roman" w:cs="Times New Roman"/>
          <w:sz w:val="24"/>
          <w:szCs w:val="24"/>
        </w:rPr>
      </w:pPr>
    </w:p>
    <w:p w14:paraId="1C71C698" w14:textId="31433789" w:rsidR="00E90F16" w:rsidRDefault="00E90F16" w:rsidP="00851EF1">
      <w:pPr>
        <w:pStyle w:val="Heading2"/>
      </w:pPr>
      <w:bookmarkStart w:id="87" w:name="_Toc141698515"/>
      <w:r w:rsidRPr="00E90F16">
        <w:lastRenderedPageBreak/>
        <w:t>Conclusions</w:t>
      </w:r>
      <w:bookmarkEnd w:id="87"/>
    </w:p>
    <w:p w14:paraId="7AB65DBB" w14:textId="6104E88A" w:rsidR="00F24D6B" w:rsidRPr="00E90F16" w:rsidRDefault="00F24D6B" w:rsidP="00E90F16">
      <w:pPr>
        <w:rPr>
          <w:rFonts w:ascii="Times New Roman" w:hAnsi="Times New Roman" w:cs="Times New Roman"/>
          <w:sz w:val="24"/>
          <w:szCs w:val="24"/>
        </w:rPr>
      </w:pPr>
      <w:r>
        <w:rPr>
          <w:rFonts w:ascii="Times New Roman" w:hAnsi="Times New Roman" w:cs="Times New Roman"/>
          <w:sz w:val="24"/>
          <w:szCs w:val="24"/>
        </w:rPr>
        <w:t xml:space="preserve">We observed higher microbiome alpha diversity in the Nrf2 KO mice compared to WT. The results suggest that </w:t>
      </w:r>
      <w:r w:rsidRPr="00F24D6B">
        <w:rPr>
          <w:rFonts w:ascii="Times New Roman" w:hAnsi="Times New Roman" w:cs="Times New Roman"/>
          <w:sz w:val="24"/>
          <w:szCs w:val="24"/>
        </w:rPr>
        <w:t>PEITC and cranberry-rich diets had protective effect on the hosts’ microbiome diversity</w:t>
      </w:r>
      <w:r>
        <w:rPr>
          <w:rFonts w:ascii="Times New Roman" w:hAnsi="Times New Roman" w:cs="Times New Roman"/>
          <w:sz w:val="24"/>
          <w:szCs w:val="24"/>
        </w:rPr>
        <w:t xml:space="preserve">. The dietary supplements also showed the reversal of the effect of DSS-induced inflammation </w:t>
      </w:r>
      <w:r w:rsidRPr="00F24D6B">
        <w:rPr>
          <w:rFonts w:ascii="Times New Roman" w:hAnsi="Times New Roman" w:cs="Times New Roman"/>
          <w:sz w:val="24"/>
          <w:szCs w:val="24"/>
        </w:rPr>
        <w:t>on the balance of Firmicutes and Bacteroidetes in the hosts’ intestines</w:t>
      </w:r>
      <w:r>
        <w:rPr>
          <w:rFonts w:ascii="Times New Roman" w:hAnsi="Times New Roman" w:cs="Times New Roman"/>
          <w:sz w:val="24"/>
          <w:szCs w:val="24"/>
        </w:rPr>
        <w:t xml:space="preserve">. </w:t>
      </w:r>
    </w:p>
    <w:p w14:paraId="241C88CA" w14:textId="5DA31BD7" w:rsidR="00BB18AB" w:rsidDel="00FC03F2" w:rsidRDefault="00F24D6B" w:rsidP="00851EF1">
      <w:pPr>
        <w:rPr>
          <w:moveFrom w:id="88" w:author="Md Shahid Sarwar" w:date="2023-08-01T14:19:00Z"/>
        </w:rPr>
      </w:pPr>
      <w:moveFromRangeStart w:id="89" w:author="Md Shahid Sarwar" w:date="2023-08-01T14:19:00Z" w:name="move141791985"/>
      <w:moveFrom w:id="90" w:author="Md Shahid Sarwar" w:date="2023-08-01T14:19:00Z">
        <w:r w:rsidRPr="00F24D6B" w:rsidDel="00FC03F2">
          <w:rPr>
            <w:rFonts w:ascii="Times New Roman" w:hAnsi="Times New Roman" w:cs="Times New Roman"/>
            <w:sz w:val="24"/>
            <w:szCs w:val="24"/>
          </w:rPr>
          <w:t xml:space="preserve">DSS </w:t>
        </w:r>
        <w:r w:rsidDel="00FC03F2">
          <w:rPr>
            <w:rFonts w:ascii="Times New Roman" w:hAnsi="Times New Roman" w:cs="Times New Roman"/>
            <w:sz w:val="24"/>
            <w:szCs w:val="24"/>
          </w:rPr>
          <w:t>challenge</w:t>
        </w:r>
        <w:r w:rsidRPr="00F24D6B" w:rsidDel="00FC03F2">
          <w:rPr>
            <w:rFonts w:ascii="Times New Roman" w:hAnsi="Times New Roman" w:cs="Times New Roman"/>
            <w:sz w:val="24"/>
            <w:szCs w:val="24"/>
          </w:rPr>
          <w:t xml:space="preserve"> altered the production of several metabolites while PEITC and cranberry feeding reversed the changes</w:t>
        </w:r>
        <w:r w:rsidDel="00FC03F2">
          <w:rPr>
            <w:rFonts w:ascii="Times New Roman" w:hAnsi="Times New Roman" w:cs="Times New Roman"/>
            <w:sz w:val="24"/>
            <w:szCs w:val="24"/>
          </w:rPr>
          <w:t>. The enriched diets were</w:t>
        </w:r>
        <w:r w:rsidRPr="00F24D6B" w:rsidDel="00FC03F2">
          <w:rPr>
            <w:rFonts w:ascii="Times New Roman" w:hAnsi="Times New Roman" w:cs="Times New Roman"/>
            <w:sz w:val="24"/>
            <w:szCs w:val="24"/>
          </w:rPr>
          <w:t xml:space="preserve"> capable of modulating the metabolic responses to </w:t>
        </w:r>
        <w:r w:rsidDel="00FC03F2">
          <w:rPr>
            <w:rFonts w:ascii="Times New Roman" w:hAnsi="Times New Roman" w:cs="Times New Roman"/>
            <w:sz w:val="24"/>
            <w:szCs w:val="24"/>
          </w:rPr>
          <w:t>induced inflammation</w:t>
        </w:r>
        <w:r w:rsidRPr="00F24D6B" w:rsidDel="00FC03F2">
          <w:rPr>
            <w:rFonts w:ascii="Times New Roman" w:hAnsi="Times New Roman" w:cs="Times New Roman"/>
            <w:sz w:val="24"/>
            <w:szCs w:val="24"/>
          </w:rPr>
          <w:t xml:space="preserve"> </w:t>
        </w:r>
        <w:r w:rsidDel="00FC03F2">
          <w:rPr>
            <w:rFonts w:ascii="Times New Roman" w:hAnsi="Times New Roman" w:cs="Times New Roman"/>
            <w:sz w:val="24"/>
            <w:szCs w:val="24"/>
          </w:rPr>
          <w:t>likely via</w:t>
        </w:r>
        <w:r w:rsidRPr="00F24D6B" w:rsidDel="00FC03F2">
          <w:rPr>
            <w:rFonts w:ascii="Times New Roman" w:hAnsi="Times New Roman" w:cs="Times New Roman"/>
            <w:sz w:val="24"/>
            <w:szCs w:val="24"/>
          </w:rPr>
          <w:t xml:space="preserve"> </w:t>
        </w:r>
        <w:r w:rsidDel="00FC03F2">
          <w:rPr>
            <w:rFonts w:ascii="Times New Roman" w:hAnsi="Times New Roman" w:cs="Times New Roman"/>
            <w:sz w:val="24"/>
            <w:szCs w:val="24"/>
          </w:rPr>
          <w:t xml:space="preserve">microbial composition alterations. </w:t>
        </w:r>
        <w:r w:rsidRPr="00F24D6B" w:rsidDel="00FC03F2">
          <w:rPr>
            <w:rFonts w:ascii="Times New Roman" w:hAnsi="Times New Roman" w:cs="Times New Roman"/>
            <w:sz w:val="24"/>
            <w:szCs w:val="24"/>
          </w:rPr>
          <w:t xml:space="preserve">Nrf2 KO mice had lower levels of amino acids (shown by glutamate, phenylalanine, and proline) and SCFA, and higher levels of secondary bile acids (shown by DCA, LCA, and MCA) </w:t>
        </w:r>
        <w:r w:rsidDel="00FC03F2">
          <w:rPr>
            <w:rFonts w:ascii="Times New Roman" w:hAnsi="Times New Roman" w:cs="Times New Roman"/>
            <w:sz w:val="24"/>
            <w:szCs w:val="24"/>
          </w:rPr>
          <w:t>compared to</w:t>
        </w:r>
        <w:r w:rsidRPr="00F24D6B" w:rsidDel="00FC03F2">
          <w:rPr>
            <w:rFonts w:ascii="Times New Roman" w:hAnsi="Times New Roman" w:cs="Times New Roman"/>
            <w:sz w:val="24"/>
            <w:szCs w:val="24"/>
          </w:rPr>
          <w:t xml:space="preserve"> WT mice</w:t>
        </w:r>
        <w:commentRangeEnd w:id="81"/>
        <w:r w:rsidR="00830912" w:rsidDel="00FC03F2">
          <w:rPr>
            <w:rStyle w:val="CommentReference"/>
          </w:rPr>
          <w:commentReference w:id="81"/>
        </w:r>
      </w:moveFrom>
    </w:p>
    <w:p w14:paraId="2D6C5568" w14:textId="729DA053" w:rsidR="00AB6127" w:rsidRDefault="00AB6127" w:rsidP="00A43D9D">
      <w:pPr>
        <w:pStyle w:val="Heading1"/>
      </w:pPr>
      <w:bookmarkStart w:id="91" w:name="_Toc141698516"/>
      <w:moveFromRangeEnd w:id="89"/>
      <w:r w:rsidRPr="00CC44A5">
        <w:t>1 Introduction</w:t>
      </w:r>
      <w:bookmarkEnd w:id="78"/>
      <w:bookmarkEnd w:id="91"/>
    </w:p>
    <w:p w14:paraId="29806264" w14:textId="1B6E711A" w:rsidR="00137FBE" w:rsidRDefault="00137FBE" w:rsidP="00137FBE">
      <w:pPr>
        <w:rPr>
          <w:ins w:id="92" w:author="Md Shahid Sarwar" w:date="2023-08-01T14:32:00Z"/>
          <w:rFonts w:ascii="Times New Roman" w:hAnsi="Times New Roman" w:cs="Times New Roman"/>
          <w:sz w:val="24"/>
          <w:szCs w:val="24"/>
        </w:rPr>
      </w:pPr>
      <w:r w:rsidRPr="00137FBE">
        <w:rPr>
          <w:rFonts w:ascii="Times New Roman" w:hAnsi="Times New Roman" w:cs="Times New Roman"/>
          <w:sz w:val="24"/>
          <w:szCs w:val="24"/>
        </w:rPr>
        <w:t xml:space="preserve">Human and animal health can be affected by microorganisms including bacteria, archaea and fungi which are distributed in large quantities on surfaces throughout their bodies </w:t>
      </w:r>
      <w:r w:rsidR="003678A9">
        <w:rPr>
          <w:rFonts w:ascii="Times New Roman" w:hAnsi="Times New Roman" w:cs="Times New Roman"/>
          <w:sz w:val="24"/>
          <w:szCs w:val="24"/>
        </w:rPr>
        <w:fldChar w:fldCharType="begin"/>
      </w:r>
      <w:r w:rsidR="00592F0C">
        <w:rPr>
          <w:rFonts w:ascii="Times New Roman" w:hAnsi="Times New Roman" w:cs="Times New Roman"/>
          <w:sz w:val="24"/>
          <w:szCs w:val="24"/>
        </w:rPr>
        <w:instrText xml:space="preserve"> ADDIN EN.CITE &lt;EndNote&gt;&lt;Cite&gt;&lt;Author&gt;Dethlefsen&lt;/Author&gt;&lt;Year&gt;2007&lt;/Year&gt;&lt;RecNum&gt;193&lt;/RecNum&gt;&lt;DisplayText&gt;[1]&lt;/DisplayText&gt;&lt;record&gt;&lt;rec-number&gt;193&lt;/rec-number&gt;&lt;foreign-keys&gt;&lt;key app="EN" db-id="p5x02z22jstaavezs2optfptvxdv9padpft5" timestamp="1674511025"&gt;193&lt;/key&gt;&lt;/foreign-keys&gt;&lt;ref-type name="Journal Article"&gt;17&lt;/ref-type&gt;&lt;contributors&gt;&lt;authors&gt;&lt;author&gt;Dethlefsen, L.&lt;/author&gt;&lt;author&gt;McFall-Ngai, M.&lt;/author&gt;&lt;author&gt;Relman, D. A.&lt;/author&gt;&lt;/authors&gt;&lt;/contributors&gt;&lt;auth-address&gt;Department of Microbiology and Immunology, Stanford University, Stanford, California 94305, USA.&lt;/auth-address&gt;&lt;titles&gt;&lt;title&gt;An ecological and evolutionary perspective on human-microbe mutualism and disease&lt;/title&gt;&lt;secondary-title&gt;Nature&lt;/secondary-title&gt;&lt;/titles&gt;&lt;pages&gt;811-8&lt;/pages&gt;&lt;volume&gt;449&lt;/volume&gt;&lt;number&gt;7164&lt;/number&gt;&lt;edition&gt;2007/10/19&lt;/edition&gt;&lt;keywords&gt;&lt;keyword&gt;Animals&lt;/keyword&gt;&lt;keyword&gt;Bacterial Physiological Phenomena&lt;/keyword&gt;&lt;keyword&gt;*Biological Evolution&lt;/keyword&gt;&lt;keyword&gt;*Disease&lt;/keyword&gt;&lt;keyword&gt;Health&lt;/keyword&gt;&lt;keyword&gt;*Host-Pathogen Interactions&lt;/keyword&gt;&lt;keyword&gt;Humans&lt;/keyword&gt;&lt;keyword&gt;*Symbiosis&lt;/keyword&gt;&lt;/keywords&gt;&lt;dates&gt;&lt;year&gt;2007&lt;/year&gt;&lt;pub-dates&gt;&lt;date&gt;Oct 18&lt;/date&gt;&lt;/pub-dates&gt;&lt;/dates&gt;&lt;isbn&gt;1476-4687 (Electronic)&amp;#xD;0028-0836 (Linking)&lt;/isbn&gt;&lt;accession-num&gt;17943117&lt;/accession-num&gt;&lt;urls&gt;&lt;related-urls&gt;&lt;url&gt;https://www.ncbi.nlm.nih.gov/pubmed/17943117&lt;/url&gt;&lt;/related-urls&gt;&lt;/urls&gt;&lt;electronic-resource-num&gt;10.1038/nature06245&lt;/electronic-resource-num&gt;&lt;/record&gt;&lt;/Cite&gt;&lt;/EndNote&gt;</w:instrText>
      </w:r>
      <w:r w:rsidR="003678A9">
        <w:rPr>
          <w:rFonts w:ascii="Times New Roman" w:hAnsi="Times New Roman" w:cs="Times New Roman"/>
          <w:sz w:val="24"/>
          <w:szCs w:val="24"/>
        </w:rPr>
        <w:fldChar w:fldCharType="separate"/>
      </w:r>
      <w:r w:rsidR="00A43D9D">
        <w:rPr>
          <w:rFonts w:ascii="Times New Roman" w:hAnsi="Times New Roman" w:cs="Times New Roman"/>
          <w:noProof/>
          <w:sz w:val="24"/>
          <w:szCs w:val="24"/>
        </w:rPr>
        <w:t>[1]</w:t>
      </w:r>
      <w:r w:rsidR="003678A9">
        <w:rPr>
          <w:rFonts w:ascii="Times New Roman" w:hAnsi="Times New Roman" w:cs="Times New Roman"/>
          <w:sz w:val="24"/>
          <w:szCs w:val="24"/>
        </w:rPr>
        <w:fldChar w:fldCharType="end"/>
      </w:r>
      <w:r w:rsidRPr="00137FBE">
        <w:rPr>
          <w:rFonts w:ascii="Times New Roman" w:hAnsi="Times New Roman" w:cs="Times New Roman"/>
          <w:sz w:val="24"/>
          <w:szCs w:val="24"/>
        </w:rPr>
        <w:t xml:space="preserve">. The role of gut bacteria is especially noted for their potential beneficial effects in metabolizing essential nutrients, providing energy and enhancing immune system </w:t>
      </w:r>
      <w:r w:rsidR="003678A9">
        <w:rPr>
          <w:rFonts w:ascii="Times New Roman" w:hAnsi="Times New Roman" w:cs="Times New Roman"/>
          <w:sz w:val="24"/>
          <w:szCs w:val="24"/>
        </w:rPr>
        <w:fldChar w:fldCharType="begin">
          <w:fldData xml:space="preserve">PEVuZE5vdGU+PENpdGU+PEF1dGhvcj5SYW1ha3Jpc2huYTwvQXV0aG9yPjxZZWFyPjIwMTM8L1ll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</w:fldData>
        </w:fldChar>
      </w:r>
      <w:r w:rsidR="00592F0C">
        <w:rPr>
          <w:rFonts w:ascii="Times New Roman" w:hAnsi="Times New Roman" w:cs="Times New Roman"/>
          <w:sz w:val="24"/>
          <w:szCs w:val="24"/>
        </w:rPr>
        <w:instrText xml:space="preserve"> ADDIN EN.CITE </w:instrText>
      </w:r>
      <w:r w:rsidR="00592F0C">
        <w:rPr>
          <w:rFonts w:ascii="Times New Roman" w:hAnsi="Times New Roman" w:cs="Times New Roman"/>
          <w:sz w:val="24"/>
          <w:szCs w:val="24"/>
        </w:rPr>
        <w:fldChar w:fldCharType="begin">
          <w:fldData xml:space="preserve">PEVuZE5vdGU+PENpdGU+PEF1dGhvcj5SYW1ha3Jpc2huYTwvQXV0aG9yPjxZZWFyPjIwMTM8L1ll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</w:fldData>
        </w:fldChar>
      </w:r>
      <w:r w:rsidR="00592F0C">
        <w:rPr>
          <w:rFonts w:ascii="Times New Roman" w:hAnsi="Times New Roman" w:cs="Times New Roman"/>
          <w:sz w:val="24"/>
          <w:szCs w:val="24"/>
        </w:rPr>
        <w:instrText xml:space="preserve"> ADDIN EN.CITE.DATA </w:instrText>
      </w:r>
      <w:r w:rsidR="00592F0C">
        <w:rPr>
          <w:rFonts w:ascii="Times New Roman" w:hAnsi="Times New Roman" w:cs="Times New Roman"/>
          <w:sz w:val="24"/>
          <w:szCs w:val="24"/>
        </w:rPr>
      </w:r>
      <w:r w:rsidR="00592F0C">
        <w:rPr>
          <w:rFonts w:ascii="Times New Roman" w:hAnsi="Times New Roman" w:cs="Times New Roman"/>
          <w:sz w:val="24"/>
          <w:szCs w:val="24"/>
        </w:rPr>
        <w:fldChar w:fldCharType="end"/>
      </w:r>
      <w:r w:rsidR="003678A9">
        <w:rPr>
          <w:rFonts w:ascii="Times New Roman" w:hAnsi="Times New Roman" w:cs="Times New Roman"/>
          <w:sz w:val="24"/>
          <w:szCs w:val="24"/>
        </w:rPr>
      </w:r>
      <w:r w:rsidR="003678A9">
        <w:rPr>
          <w:rFonts w:ascii="Times New Roman" w:hAnsi="Times New Roman" w:cs="Times New Roman"/>
          <w:sz w:val="24"/>
          <w:szCs w:val="24"/>
        </w:rPr>
        <w:fldChar w:fldCharType="separate"/>
      </w:r>
      <w:r w:rsidR="00A43D9D">
        <w:rPr>
          <w:rFonts w:ascii="Times New Roman" w:hAnsi="Times New Roman" w:cs="Times New Roman"/>
          <w:noProof/>
          <w:sz w:val="24"/>
          <w:szCs w:val="24"/>
        </w:rPr>
        <w:t>[2-4]</w:t>
      </w:r>
      <w:r w:rsidR="003678A9">
        <w:rPr>
          <w:rFonts w:ascii="Times New Roman" w:hAnsi="Times New Roman" w:cs="Times New Roman"/>
          <w:sz w:val="24"/>
          <w:szCs w:val="24"/>
        </w:rPr>
        <w:fldChar w:fldCharType="end"/>
      </w:r>
      <w:r w:rsidRPr="00137FBE">
        <w:rPr>
          <w:rFonts w:ascii="Times New Roman" w:hAnsi="Times New Roman" w:cs="Times New Roman"/>
          <w:sz w:val="24"/>
          <w:szCs w:val="24"/>
        </w:rPr>
        <w:t xml:space="preserve">. </w:t>
      </w:r>
      <w:r w:rsidR="00D671BA">
        <w:rPr>
          <w:rFonts w:ascii="Times New Roman" w:hAnsi="Times New Roman" w:cs="Times New Roman"/>
          <w:sz w:val="24"/>
          <w:szCs w:val="24"/>
        </w:rPr>
        <w:t>For example</w:t>
      </w:r>
      <w:r w:rsidRPr="00137FBE">
        <w:rPr>
          <w:rFonts w:ascii="Times New Roman" w:hAnsi="Times New Roman" w:cs="Times New Roman"/>
          <w:sz w:val="24"/>
          <w:szCs w:val="24"/>
        </w:rPr>
        <w:t xml:space="preserve">, gut bacteria </w:t>
      </w:r>
      <w:r w:rsidR="0008782D" w:rsidRPr="0008782D">
        <w:rPr>
          <w:rFonts w:ascii="Times New Roman" w:hAnsi="Times New Roman" w:cs="Times New Roman"/>
          <w:i/>
          <w:iCs/>
          <w:sz w:val="24"/>
          <w:szCs w:val="24"/>
        </w:rPr>
        <w:t>B</w:t>
      </w:r>
      <w:r w:rsidRPr="0008782D">
        <w:rPr>
          <w:rFonts w:ascii="Times New Roman" w:hAnsi="Times New Roman" w:cs="Times New Roman"/>
          <w:i/>
          <w:iCs/>
          <w:sz w:val="24"/>
          <w:szCs w:val="24"/>
        </w:rPr>
        <w:t xml:space="preserve">utyricicoccus </w:t>
      </w:r>
      <w:r w:rsidR="0008782D" w:rsidRPr="0008782D">
        <w:rPr>
          <w:rFonts w:ascii="Times New Roman" w:hAnsi="Times New Roman" w:cs="Times New Roman"/>
          <w:i/>
          <w:iCs/>
          <w:sz w:val="24"/>
          <w:szCs w:val="24"/>
        </w:rPr>
        <w:t>P</w:t>
      </w:r>
      <w:r w:rsidRPr="0008782D">
        <w:rPr>
          <w:rFonts w:ascii="Times New Roman" w:hAnsi="Times New Roman" w:cs="Times New Roman"/>
          <w:i/>
          <w:iCs/>
          <w:sz w:val="24"/>
          <w:szCs w:val="24"/>
        </w:rPr>
        <w:t>ullicaecorum</w:t>
      </w:r>
      <w:r w:rsidRPr="00137FBE">
        <w:rPr>
          <w:rFonts w:ascii="Times New Roman" w:hAnsi="Times New Roman" w:cs="Times New Roman"/>
          <w:sz w:val="24"/>
          <w:szCs w:val="24"/>
        </w:rPr>
        <w:t xml:space="preserve"> and </w:t>
      </w:r>
      <w:r w:rsidR="0008782D" w:rsidRPr="0008782D">
        <w:rPr>
          <w:rFonts w:ascii="Times New Roman" w:hAnsi="Times New Roman" w:cs="Times New Roman"/>
          <w:i/>
          <w:iCs/>
          <w:sz w:val="24"/>
          <w:szCs w:val="24"/>
        </w:rPr>
        <w:t>B</w:t>
      </w:r>
      <w:r w:rsidRPr="0008782D">
        <w:rPr>
          <w:rFonts w:ascii="Times New Roman" w:hAnsi="Times New Roman" w:cs="Times New Roman"/>
          <w:i/>
          <w:iCs/>
          <w:sz w:val="24"/>
          <w:szCs w:val="24"/>
        </w:rPr>
        <w:t xml:space="preserve">utyricicoccus </w:t>
      </w:r>
      <w:r w:rsidR="0008782D" w:rsidRPr="0008782D">
        <w:rPr>
          <w:rFonts w:ascii="Times New Roman" w:hAnsi="Times New Roman" w:cs="Times New Roman"/>
          <w:i/>
          <w:iCs/>
          <w:sz w:val="24"/>
          <w:szCs w:val="24"/>
        </w:rPr>
        <w:t>P</w:t>
      </w:r>
      <w:r w:rsidRPr="0008782D">
        <w:rPr>
          <w:rFonts w:ascii="Times New Roman" w:hAnsi="Times New Roman" w:cs="Times New Roman"/>
          <w:i/>
          <w:iCs/>
          <w:sz w:val="24"/>
          <w:szCs w:val="24"/>
        </w:rPr>
        <w:t>ullicaecorum</w:t>
      </w:r>
      <w:r w:rsidRPr="00137FBE">
        <w:rPr>
          <w:rFonts w:ascii="Times New Roman" w:hAnsi="Times New Roman" w:cs="Times New Roman"/>
          <w:sz w:val="24"/>
          <w:szCs w:val="24"/>
        </w:rPr>
        <w:t xml:space="preserve"> produce butyrate, an essential metabolite for human GI homeostasis and disease prevention </w:t>
      </w:r>
      <w:r w:rsidR="003678A9">
        <w:rPr>
          <w:rFonts w:ascii="Times New Roman" w:hAnsi="Times New Roman" w:cs="Times New Roman"/>
          <w:sz w:val="24"/>
          <w:szCs w:val="24"/>
        </w:rPr>
        <w:fldChar w:fldCharType="begin">
          <w:fldData xml:space="preserve">PEVuZE5vdGU+PENpdGU+PEF1dGhvcj5HZWlybmFlcnQ8L0F1dGhvcj48WWVhcj4yMDE3PC9ZZWFy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</w:fldData>
        </w:fldChar>
      </w:r>
      <w:r w:rsidR="00592F0C">
        <w:rPr>
          <w:rFonts w:ascii="Times New Roman" w:hAnsi="Times New Roman" w:cs="Times New Roman"/>
          <w:sz w:val="24"/>
          <w:szCs w:val="24"/>
        </w:rPr>
        <w:instrText xml:space="preserve"> ADDIN EN.CITE </w:instrText>
      </w:r>
      <w:r w:rsidR="00592F0C">
        <w:rPr>
          <w:rFonts w:ascii="Times New Roman" w:hAnsi="Times New Roman" w:cs="Times New Roman"/>
          <w:sz w:val="24"/>
          <w:szCs w:val="24"/>
        </w:rPr>
        <w:fldChar w:fldCharType="begin">
          <w:fldData xml:space="preserve">PEVuZE5vdGU+PENpdGU+PEF1dGhvcj5HZWlybmFlcnQ8L0F1dGhvcj48WWVhcj4yMDE3PC9ZZWFy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</w:fldData>
        </w:fldChar>
      </w:r>
      <w:r w:rsidR="00592F0C">
        <w:rPr>
          <w:rFonts w:ascii="Times New Roman" w:hAnsi="Times New Roman" w:cs="Times New Roman"/>
          <w:sz w:val="24"/>
          <w:szCs w:val="24"/>
        </w:rPr>
        <w:instrText xml:space="preserve"> ADDIN EN.CITE.DATA </w:instrText>
      </w:r>
      <w:r w:rsidR="00592F0C">
        <w:rPr>
          <w:rFonts w:ascii="Times New Roman" w:hAnsi="Times New Roman" w:cs="Times New Roman"/>
          <w:sz w:val="24"/>
          <w:szCs w:val="24"/>
        </w:rPr>
      </w:r>
      <w:r w:rsidR="00592F0C">
        <w:rPr>
          <w:rFonts w:ascii="Times New Roman" w:hAnsi="Times New Roman" w:cs="Times New Roman"/>
          <w:sz w:val="24"/>
          <w:szCs w:val="24"/>
        </w:rPr>
        <w:fldChar w:fldCharType="end"/>
      </w:r>
      <w:r w:rsidR="003678A9">
        <w:rPr>
          <w:rFonts w:ascii="Times New Roman" w:hAnsi="Times New Roman" w:cs="Times New Roman"/>
          <w:sz w:val="24"/>
          <w:szCs w:val="24"/>
        </w:rPr>
      </w:r>
      <w:r w:rsidR="003678A9">
        <w:rPr>
          <w:rFonts w:ascii="Times New Roman" w:hAnsi="Times New Roman" w:cs="Times New Roman"/>
          <w:sz w:val="24"/>
          <w:szCs w:val="24"/>
        </w:rPr>
        <w:fldChar w:fldCharType="separate"/>
      </w:r>
      <w:r w:rsidR="00A43D9D">
        <w:rPr>
          <w:rFonts w:ascii="Times New Roman" w:hAnsi="Times New Roman" w:cs="Times New Roman"/>
          <w:noProof/>
          <w:sz w:val="24"/>
          <w:szCs w:val="24"/>
        </w:rPr>
        <w:t>[5]</w:t>
      </w:r>
      <w:r w:rsidR="003678A9">
        <w:rPr>
          <w:rFonts w:ascii="Times New Roman" w:hAnsi="Times New Roman" w:cs="Times New Roman"/>
          <w:sz w:val="24"/>
          <w:szCs w:val="24"/>
        </w:rPr>
        <w:fldChar w:fldCharType="end"/>
      </w:r>
      <w:r w:rsidRPr="00137FBE">
        <w:rPr>
          <w:rFonts w:ascii="Times New Roman" w:hAnsi="Times New Roman" w:cs="Times New Roman"/>
          <w:sz w:val="24"/>
          <w:szCs w:val="24"/>
        </w:rPr>
        <w:t>,</w:t>
      </w:r>
      <w:r w:rsidR="003678A9">
        <w:rPr>
          <w:rFonts w:ascii="Times New Roman" w:hAnsi="Times New Roman" w:cs="Times New Roman"/>
          <w:sz w:val="24"/>
          <w:szCs w:val="24"/>
        </w:rPr>
        <w:t xml:space="preserve"> </w:t>
      </w:r>
      <w:r w:rsidRPr="00137FBE">
        <w:rPr>
          <w:rFonts w:ascii="Times New Roman" w:hAnsi="Times New Roman" w:cs="Times New Roman"/>
          <w:sz w:val="24"/>
          <w:szCs w:val="24"/>
        </w:rPr>
        <w:t xml:space="preserve">lactobacillus strains are involved in essential vitamins metabolism </w:t>
      </w:r>
      <w:r w:rsidR="003678A9">
        <w:rPr>
          <w:rFonts w:ascii="Times New Roman" w:hAnsi="Times New Roman" w:cs="Times New Roman"/>
          <w:sz w:val="24"/>
          <w:szCs w:val="24"/>
        </w:rPr>
        <w:fldChar w:fldCharType="begin"/>
      </w:r>
      <w:r w:rsidR="00592F0C">
        <w:rPr>
          <w:rFonts w:ascii="Times New Roman" w:hAnsi="Times New Roman" w:cs="Times New Roman"/>
          <w:sz w:val="24"/>
          <w:szCs w:val="24"/>
        </w:rPr>
        <w:instrText xml:space="preserve"> ADDIN EN.CITE &lt;EndNote&gt;&lt;Cite&gt;&lt;Author&gt;LeBlanc&lt;/Author&gt;&lt;Year&gt;2013&lt;/Year&gt;&lt;RecNum&gt;200&lt;/RecNum&gt;&lt;DisplayText&gt;[6]&lt;/DisplayText&gt;&lt;record&gt;&lt;rec-number&gt;200&lt;/rec-number&gt;&lt;foreign-keys&gt;&lt;key app="EN" db-id="p5x02z22jstaavezs2optfptvxdv9padpft5" timestamp="1674511025"&gt;200&lt;/key&gt;&lt;/foreign-keys&gt;&lt;ref-type name="Journal Article"&gt;17&lt;/ref-type&gt;&lt;contributors&gt;&lt;authors&gt;&lt;author&gt;LeBlanc, J. G.&lt;/author&gt;&lt;author&gt;Milani, C.&lt;/author&gt;&lt;author&gt;de Giori, G. S.&lt;/author&gt;&lt;author&gt;Sesma, F.&lt;/author&gt;&lt;author&gt;van Sinderen, D.&lt;/author&gt;&lt;author&gt;Ventura, M.&lt;/author&gt;&lt;/authors&gt;&lt;/contributors&gt;&lt;auth-address&gt;Ctr Referencia Lactobacilos CERELA CONICET, San Miguel De Tucuman, Argentina&amp;#xD;Univ Parma, Dept Genet Biol Microorganisms Anthropol &amp;amp; Evolut, Lab Probiogenom, I-43100 Parma, Italy&amp;#xD;Univ Nacl Tucuman, Catedra Microbiol Super, San Miguel De Tucuman, Argentina&amp;#xD;Natl Univ Ireland Cork, Biosci Inst, Dept Microbiol, Cork, Ireland&amp;#xD;Natl Univ Ireland Cork, Biosci Inst, Alimentary Pharmabiot Ctr, Cork, Ireland&lt;/auth-address&gt;&lt;titles&gt;&lt;title&gt;Bacteria as vitamin suppliers to their host: a gut microbiota perspective&lt;/title&gt;&lt;secondary-title&gt;Current Opinion in Biotechnology&lt;/secondary-title&gt;&lt;alt-title&gt;Curr Opin Biotech&lt;/alt-title&gt;&lt;/titles&gt;&lt;pages&gt;160-168&lt;/pages&gt;&lt;volume&gt;24&lt;/volume&gt;&lt;number&gt;2&lt;/number&gt;&lt;keywords&gt;&lt;keyword&gt;lactobacillus-reuteri crl1098&lt;/keyword&gt;&lt;keyword&gt;complete genome sequence&lt;/keyword&gt;&lt;keyword&gt;water-soluble vitamins&lt;/keyword&gt;&lt;keyword&gt;lactic-acid bacteria&lt;/keyword&gt;&lt;keyword&gt;folate production&lt;/keyword&gt;&lt;keyword&gt;bifidobacterial population&lt;/keyword&gt;&lt;keyword&gt;starter cultures&lt;/keyword&gt;&lt;keyword&gt;folic-acid&lt;/keyword&gt;&lt;keyword&gt;b-12&lt;/keyword&gt;&lt;keyword&gt;biosynthesis&lt;/keyword&gt;&lt;/keywords&gt;&lt;dates&gt;&lt;year&gt;2013&lt;/year&gt;&lt;pub-dates&gt;&lt;date&gt;Apr&lt;/date&gt;&lt;/pub-dates&gt;&lt;/dates&gt;&lt;isbn&gt;0958-1669&lt;/isbn&gt;&lt;accession-num&gt;WOS:000316830700008&lt;/accession-num&gt;&lt;urls&gt;&lt;related-urls&gt;&lt;url&gt;&amp;lt;Go to ISI&amp;gt;://WOS:000316830700008&lt;/url&gt;&lt;/related-urls&gt;&lt;/urls&gt;&lt;electronic-resource-num&gt;10.1016/j.copbio.2012.08.005&lt;/electronic-resource-num&gt;&lt;language&gt;English&lt;/language&gt;&lt;/record&gt;&lt;/Cite&gt;&lt;/EndNote&gt;</w:instrText>
      </w:r>
      <w:r w:rsidR="003678A9">
        <w:rPr>
          <w:rFonts w:ascii="Times New Roman" w:hAnsi="Times New Roman" w:cs="Times New Roman"/>
          <w:sz w:val="24"/>
          <w:szCs w:val="24"/>
        </w:rPr>
        <w:fldChar w:fldCharType="separate"/>
      </w:r>
      <w:r w:rsidR="00A43D9D">
        <w:rPr>
          <w:rFonts w:ascii="Times New Roman" w:hAnsi="Times New Roman" w:cs="Times New Roman"/>
          <w:noProof/>
          <w:sz w:val="24"/>
          <w:szCs w:val="24"/>
        </w:rPr>
        <w:t>[6]</w:t>
      </w:r>
      <w:r w:rsidR="003678A9">
        <w:rPr>
          <w:rFonts w:ascii="Times New Roman" w:hAnsi="Times New Roman" w:cs="Times New Roman"/>
          <w:sz w:val="24"/>
          <w:szCs w:val="24"/>
        </w:rPr>
        <w:fldChar w:fldCharType="end"/>
      </w:r>
      <w:r w:rsidRPr="00137FBE">
        <w:rPr>
          <w:rFonts w:ascii="Times New Roman" w:hAnsi="Times New Roman" w:cs="Times New Roman"/>
          <w:sz w:val="24"/>
          <w:szCs w:val="24"/>
        </w:rPr>
        <w:t xml:space="preserve"> and human sleep quality improvement </w:t>
      </w:r>
      <w:r w:rsidR="003678A9">
        <w:rPr>
          <w:rFonts w:ascii="Times New Roman" w:hAnsi="Times New Roman" w:cs="Times New Roman"/>
          <w:sz w:val="24"/>
          <w:szCs w:val="24"/>
        </w:rPr>
        <w:fldChar w:fldCharType="begin"/>
      </w:r>
      <w:r w:rsidR="00592F0C">
        <w:rPr>
          <w:rFonts w:ascii="Times New Roman" w:hAnsi="Times New Roman" w:cs="Times New Roman"/>
          <w:sz w:val="24"/>
          <w:szCs w:val="24"/>
        </w:rPr>
        <w:instrText xml:space="preserve"> ADDIN EN.CITE &lt;EndNote&gt;&lt;Cite&gt;&lt;Author&gt;Aizawa&lt;/Author&gt;&lt;Year&gt;2018&lt;/Year&gt;&lt;RecNum&gt;201&lt;/RecNum&gt;&lt;DisplayText&gt;[7]&lt;/DisplayText&gt;&lt;record&gt;&lt;rec-number&gt;201&lt;/rec-number&gt;&lt;foreign-keys&gt;&lt;key app="EN" db-id="p5x02z22jstaavezs2optfptvxdv9padpft5" timestamp="1674511025"&gt;201&lt;/key&gt;&lt;/foreign-keys&gt;&lt;ref-type name="Journal Article"&gt;17&lt;/ref-type&gt;&lt;contributors&gt;&lt;authors&gt;&lt;author&gt;Aizawa, E.&lt;/author&gt;&lt;author&gt;Tsuji, H.&lt;/author&gt;&lt;author&gt;Asahara, T.&lt;/author&gt;&lt;author&gt;Takahashi, T.&lt;/author&gt;&lt;author&gt;Teraishi, T.&lt;/author&gt;&lt;author&gt;Yoshida, S.&lt;/author&gt;&lt;author&gt;Koga, N.&lt;/author&gt;&lt;author&gt;Hattori, K.&lt;/author&gt;&lt;author&gt;Ota, M.&lt;/author&gt;&lt;author&gt;Kunugi, H.&lt;/author&gt;&lt;/authors&gt;&lt;/contributors&gt;&lt;auth-address&gt;Department of Mental Disorder Research, National Institute of Neuroscience, National Center of Neurology and Psychiatry, Tokyo, Japan.&amp;#xD;Department of Human Life Science, Nagoya University of Economics, Aichi, Japan.&amp;#xD;Yakult Central Institute, Tokyo, Japan.&amp;#xD;Department of Psychiatry, National Center of Neurology and Psychiatry Hospital, Tokyo, Japan.&lt;/auth-address&gt;&lt;titles&gt;&lt;title&gt;Bifidobacterium and Lactobacillus Counts in the Gut Microbiota of Patients With Bipolar Disorder and Healthy Controls&lt;/title&gt;&lt;secondary-title&gt;Front Psychiatry&lt;/secondary-title&gt;&lt;/titles&gt;&lt;pages&gt;730&lt;/pages&gt;&lt;volume&gt;9&lt;/volume&gt;&lt;edition&gt;2019/02/05&lt;/edition&gt;&lt;keywords&gt;&lt;keyword&gt;Bifidobacterium&lt;/keyword&gt;&lt;keyword&gt;Lactobacillus&lt;/keyword&gt;&lt;keyword&gt;bipolar disorder&lt;/keyword&gt;&lt;keyword&gt;cortisol levels&lt;/keyword&gt;&lt;keyword&gt;stress response&lt;/keyword&gt;&lt;/keywords&gt;&lt;dates&gt;&lt;year&gt;2018&lt;/year&gt;&lt;/dates&gt;&lt;isbn&gt;1664-0640 (Print)&amp;#xD;1664-0640 (Linking)&lt;/isbn&gt;&lt;accession-num&gt;30713509&lt;/accession-num&gt;&lt;urls&gt;&lt;related-urls&gt;&lt;url&gt;https://www.ncbi.nlm.nih.gov/pubmed/30713509&lt;/url&gt;&lt;/related-urls&gt;&lt;/urls&gt;&lt;custom2&gt;PMC6346636&lt;/custom2&gt;&lt;electronic-resource-num&gt;10.3389/fpsyt.2018.00730&lt;/electronic-resource-num&gt;&lt;/record&gt;&lt;/Cite&gt;&lt;/EndNote&gt;</w:instrText>
      </w:r>
      <w:r w:rsidR="003678A9">
        <w:rPr>
          <w:rFonts w:ascii="Times New Roman" w:hAnsi="Times New Roman" w:cs="Times New Roman"/>
          <w:sz w:val="24"/>
          <w:szCs w:val="24"/>
        </w:rPr>
        <w:fldChar w:fldCharType="separate"/>
      </w:r>
      <w:r w:rsidR="00A43D9D">
        <w:rPr>
          <w:rFonts w:ascii="Times New Roman" w:hAnsi="Times New Roman" w:cs="Times New Roman"/>
          <w:noProof/>
          <w:sz w:val="24"/>
          <w:szCs w:val="24"/>
        </w:rPr>
        <w:t>[7]</w:t>
      </w:r>
      <w:r w:rsidR="003678A9">
        <w:rPr>
          <w:rFonts w:ascii="Times New Roman" w:hAnsi="Times New Roman" w:cs="Times New Roman"/>
          <w:sz w:val="24"/>
          <w:szCs w:val="24"/>
        </w:rPr>
        <w:fldChar w:fldCharType="end"/>
      </w:r>
      <w:r w:rsidRPr="00137FBE">
        <w:rPr>
          <w:rFonts w:ascii="Times New Roman" w:hAnsi="Times New Roman" w:cs="Times New Roman"/>
          <w:sz w:val="24"/>
          <w:szCs w:val="24"/>
        </w:rPr>
        <w:t xml:space="preserve">, and bifidobacterium strains might be able to influence human emotions like depression, reduce painful feeling, and alter brain activity during stress </w:t>
      </w:r>
      <w:r w:rsidR="00875C4B">
        <w:rPr>
          <w:rFonts w:ascii="Times New Roman" w:hAnsi="Times New Roman" w:cs="Times New Roman"/>
          <w:sz w:val="24"/>
          <w:szCs w:val="24"/>
        </w:rPr>
        <w:fldChar w:fldCharType="begin">
          <w:fldData xml:space="preserve">PEVuZE5vdGU+PENpdGU+PEF1dGhvcj5EZXNib25uZXQ8L0F1dGhvcj48WWVhcj4yMDEwPC9ZZWFy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</w:fldData>
        </w:fldChar>
      </w:r>
      <w:r w:rsidR="00592F0C">
        <w:rPr>
          <w:rFonts w:ascii="Times New Roman" w:hAnsi="Times New Roman" w:cs="Times New Roman"/>
          <w:sz w:val="24"/>
          <w:szCs w:val="24"/>
        </w:rPr>
        <w:instrText xml:space="preserve"> ADDIN EN.CITE </w:instrText>
      </w:r>
      <w:r w:rsidR="00592F0C">
        <w:rPr>
          <w:rFonts w:ascii="Times New Roman" w:hAnsi="Times New Roman" w:cs="Times New Roman"/>
          <w:sz w:val="24"/>
          <w:szCs w:val="24"/>
        </w:rPr>
        <w:fldChar w:fldCharType="begin">
          <w:fldData xml:space="preserve">PEVuZE5vdGU+PENpdGU+PEF1dGhvcj5EZXNib25uZXQ8L0F1dGhvcj48WWVhcj4yMDEwPC9ZZWFy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</w:fldData>
        </w:fldChar>
      </w:r>
      <w:r w:rsidR="00592F0C">
        <w:rPr>
          <w:rFonts w:ascii="Times New Roman" w:hAnsi="Times New Roman" w:cs="Times New Roman"/>
          <w:sz w:val="24"/>
          <w:szCs w:val="24"/>
        </w:rPr>
        <w:instrText xml:space="preserve"> ADDIN EN.CITE.DATA </w:instrText>
      </w:r>
      <w:r w:rsidR="00592F0C">
        <w:rPr>
          <w:rFonts w:ascii="Times New Roman" w:hAnsi="Times New Roman" w:cs="Times New Roman"/>
          <w:sz w:val="24"/>
          <w:szCs w:val="24"/>
        </w:rPr>
      </w:r>
      <w:r w:rsidR="00592F0C">
        <w:rPr>
          <w:rFonts w:ascii="Times New Roman" w:hAnsi="Times New Roman" w:cs="Times New Roman"/>
          <w:sz w:val="24"/>
          <w:szCs w:val="24"/>
        </w:rPr>
        <w:fldChar w:fldCharType="end"/>
      </w:r>
      <w:r w:rsidR="00875C4B">
        <w:rPr>
          <w:rFonts w:ascii="Times New Roman" w:hAnsi="Times New Roman" w:cs="Times New Roman"/>
          <w:sz w:val="24"/>
          <w:szCs w:val="24"/>
        </w:rPr>
      </w:r>
      <w:r w:rsidR="00875C4B">
        <w:rPr>
          <w:rFonts w:ascii="Times New Roman" w:hAnsi="Times New Roman" w:cs="Times New Roman"/>
          <w:sz w:val="24"/>
          <w:szCs w:val="24"/>
        </w:rPr>
        <w:fldChar w:fldCharType="separate"/>
      </w:r>
      <w:r w:rsidR="00A43D9D">
        <w:rPr>
          <w:rFonts w:ascii="Times New Roman" w:hAnsi="Times New Roman" w:cs="Times New Roman"/>
          <w:noProof/>
          <w:sz w:val="24"/>
          <w:szCs w:val="24"/>
        </w:rPr>
        <w:t>[8-12]</w:t>
      </w:r>
      <w:r w:rsidR="00875C4B">
        <w:rPr>
          <w:rFonts w:ascii="Times New Roman" w:hAnsi="Times New Roman" w:cs="Times New Roman"/>
          <w:sz w:val="24"/>
          <w:szCs w:val="24"/>
        </w:rPr>
        <w:fldChar w:fldCharType="end"/>
      </w:r>
      <w:r w:rsidRPr="00137FBE">
        <w:rPr>
          <w:rFonts w:ascii="Times New Roman" w:hAnsi="Times New Roman" w:cs="Times New Roman"/>
          <w:sz w:val="24"/>
          <w:szCs w:val="24"/>
        </w:rPr>
        <w:t xml:space="preserve">. Numerous studies have been conducted to explore gut microbiota composition responding to specific conditions such as high fat </w:t>
      </w:r>
      <w:r w:rsidR="00EE2525">
        <w:rPr>
          <w:rFonts w:ascii="Times New Roman" w:hAnsi="Times New Roman" w:cs="Times New Roman"/>
          <w:sz w:val="24"/>
          <w:szCs w:val="24"/>
        </w:rPr>
        <w:t>or</w:t>
      </w:r>
      <w:r w:rsidR="00BE252A">
        <w:rPr>
          <w:rFonts w:ascii="Times New Roman" w:hAnsi="Times New Roman" w:cs="Times New Roman"/>
          <w:sz w:val="24"/>
          <w:szCs w:val="24"/>
        </w:rPr>
        <w:t xml:space="preserve"> high fiber diet</w:t>
      </w:r>
      <w:r w:rsidR="00EE2525">
        <w:rPr>
          <w:rFonts w:ascii="Times New Roman" w:hAnsi="Times New Roman" w:cs="Times New Roman"/>
          <w:sz w:val="24"/>
          <w:szCs w:val="24"/>
        </w:rPr>
        <w:t>,</w:t>
      </w:r>
      <w:r w:rsidRPr="00137FBE">
        <w:rPr>
          <w:rFonts w:ascii="Times New Roman" w:hAnsi="Times New Roman" w:cs="Times New Roman"/>
          <w:sz w:val="24"/>
          <w:szCs w:val="24"/>
        </w:rPr>
        <w:t xml:space="preserve"> or inflammatory bowel disease </w:t>
      </w:r>
      <w:r w:rsidR="00875C4B">
        <w:rPr>
          <w:rFonts w:ascii="Times New Roman" w:hAnsi="Times New Roman" w:cs="Times New Roman"/>
          <w:sz w:val="24"/>
          <w:szCs w:val="24"/>
        </w:rPr>
        <w:fldChar w:fldCharType="begin">
          <w:fldData xml:space="preserve">PEVuZE5vdGU+PENpdGU+PEF1dGhvcj5DYW5pPC9BdXRob3I+PFllYXI+MjAwODwvWWVhcj48UmVj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</w:fldData>
        </w:fldChar>
      </w:r>
      <w:r w:rsidR="008D6B9D">
        <w:rPr>
          <w:rFonts w:ascii="Times New Roman" w:hAnsi="Times New Roman" w:cs="Times New Roman"/>
          <w:sz w:val="24"/>
          <w:szCs w:val="24"/>
        </w:rPr>
        <w:instrText xml:space="preserve"> ADDIN EN.CITE </w:instrText>
      </w:r>
      <w:r w:rsidR="008D6B9D">
        <w:rPr>
          <w:rFonts w:ascii="Times New Roman" w:hAnsi="Times New Roman" w:cs="Times New Roman"/>
          <w:sz w:val="24"/>
          <w:szCs w:val="24"/>
        </w:rPr>
        <w:fldChar w:fldCharType="begin">
          <w:fldData xml:space="preserve">PEVuZE5vdGU+PENpdGU+PEF1dGhvcj5DYW5pPC9BdXRob3I+PFllYXI+MjAwODwvWWVhcj48UmVj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</w:fldData>
        </w:fldChar>
      </w:r>
      <w:r w:rsidR="008D6B9D">
        <w:rPr>
          <w:rFonts w:ascii="Times New Roman" w:hAnsi="Times New Roman" w:cs="Times New Roman"/>
          <w:sz w:val="24"/>
          <w:szCs w:val="24"/>
        </w:rPr>
        <w:instrText xml:space="preserve"> ADDIN EN.CITE.DATA </w:instrText>
      </w:r>
      <w:r w:rsidR="008D6B9D">
        <w:rPr>
          <w:rFonts w:ascii="Times New Roman" w:hAnsi="Times New Roman" w:cs="Times New Roman"/>
          <w:sz w:val="24"/>
          <w:szCs w:val="24"/>
        </w:rPr>
      </w:r>
      <w:r w:rsidR="008D6B9D">
        <w:rPr>
          <w:rFonts w:ascii="Times New Roman" w:hAnsi="Times New Roman" w:cs="Times New Roman"/>
          <w:sz w:val="24"/>
          <w:szCs w:val="24"/>
        </w:rPr>
        <w:fldChar w:fldCharType="end"/>
      </w:r>
      <w:r w:rsidR="00875C4B">
        <w:rPr>
          <w:rFonts w:ascii="Times New Roman" w:hAnsi="Times New Roman" w:cs="Times New Roman"/>
          <w:sz w:val="24"/>
          <w:szCs w:val="24"/>
        </w:rPr>
      </w:r>
      <w:r w:rsidR="00875C4B">
        <w:rPr>
          <w:rFonts w:ascii="Times New Roman" w:hAnsi="Times New Roman" w:cs="Times New Roman"/>
          <w:sz w:val="24"/>
          <w:szCs w:val="24"/>
        </w:rPr>
        <w:fldChar w:fldCharType="separate"/>
      </w:r>
      <w:r w:rsidR="008D6B9D">
        <w:rPr>
          <w:rFonts w:ascii="Times New Roman" w:hAnsi="Times New Roman" w:cs="Times New Roman"/>
          <w:noProof/>
          <w:sz w:val="24"/>
          <w:szCs w:val="24"/>
        </w:rPr>
        <w:t>[13-21]</w:t>
      </w:r>
      <w:r w:rsidR="00875C4B">
        <w:rPr>
          <w:rFonts w:ascii="Times New Roman" w:hAnsi="Times New Roman" w:cs="Times New Roman"/>
          <w:sz w:val="24"/>
          <w:szCs w:val="24"/>
        </w:rPr>
        <w:fldChar w:fldCharType="end"/>
      </w:r>
      <w:r w:rsidR="00E713A5">
        <w:rPr>
          <w:rFonts w:ascii="Times New Roman" w:hAnsi="Times New Roman" w:cs="Times New Roman"/>
          <w:sz w:val="24"/>
          <w:szCs w:val="24"/>
        </w:rPr>
        <w:t>.</w:t>
      </w:r>
      <w:ins w:id="93" w:author="Md Shahid Sarwar" w:date="2023-08-01T14:32:00Z">
        <w:r w:rsidR="00D942D9">
          <w:rPr>
            <w:rFonts w:ascii="Times New Roman" w:hAnsi="Times New Roman" w:cs="Times New Roman"/>
            <w:sz w:val="24"/>
            <w:szCs w:val="24"/>
          </w:rPr>
          <w:t xml:space="preserve"> </w:t>
        </w:r>
      </w:ins>
      <w:r w:rsidR="00E713A5">
        <w:rPr>
          <w:rFonts w:ascii="Times New Roman" w:hAnsi="Times New Roman" w:cs="Times New Roman"/>
          <w:sz w:val="24"/>
          <w:szCs w:val="24"/>
        </w:rPr>
        <w:t>In addition, research suggest that h</w:t>
      </w:r>
      <w:r w:rsidR="00E713A5" w:rsidRPr="00137FBE">
        <w:rPr>
          <w:rFonts w:ascii="Times New Roman" w:hAnsi="Times New Roman" w:cs="Times New Roman"/>
          <w:sz w:val="24"/>
          <w:szCs w:val="24"/>
        </w:rPr>
        <w:t xml:space="preserve">ost genotype may influence the human gut microbiota, </w:t>
      </w:r>
      <w:r w:rsidR="00E713A5">
        <w:rPr>
          <w:rFonts w:ascii="Times New Roman" w:hAnsi="Times New Roman" w:cs="Times New Roman"/>
          <w:sz w:val="24"/>
          <w:szCs w:val="24"/>
        </w:rPr>
        <w:t xml:space="preserve">especially the infant period </w:t>
      </w:r>
      <w:r w:rsidR="00E713A5">
        <w:rPr>
          <w:rFonts w:ascii="Times New Roman" w:hAnsi="Times New Roman" w:cs="Times New Roman"/>
          <w:sz w:val="24"/>
          <w:szCs w:val="24"/>
        </w:rPr>
        <w:fldChar w:fldCharType="begin">
          <w:fldData xml:space="preserve">PEVuZE5vdGU+PENpdGU+PEF1dGhvcj5TcG9yPC9BdXRob3I+PFllYXI+MjAxMTwvWWVhcj48UmVj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</w:fldData>
        </w:fldChar>
      </w:r>
      <w:r w:rsidR="00E713A5">
        <w:rPr>
          <w:rFonts w:ascii="Times New Roman" w:hAnsi="Times New Roman" w:cs="Times New Roman"/>
          <w:sz w:val="24"/>
          <w:szCs w:val="24"/>
        </w:rPr>
        <w:instrText xml:space="preserve"> ADDIN EN.CITE </w:instrText>
      </w:r>
      <w:r w:rsidR="00E713A5">
        <w:rPr>
          <w:rFonts w:ascii="Times New Roman" w:hAnsi="Times New Roman" w:cs="Times New Roman"/>
          <w:sz w:val="24"/>
          <w:szCs w:val="24"/>
        </w:rPr>
        <w:fldChar w:fldCharType="begin">
          <w:fldData xml:space="preserve">PEVuZE5vdGU+PENpdGU+PEF1dGhvcj5TcG9yPC9BdXRob3I+PFllYXI+MjAxMTwvWWVhcj48UmVj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</w:fldData>
        </w:fldChar>
      </w:r>
      <w:r w:rsidR="00E713A5">
        <w:rPr>
          <w:rFonts w:ascii="Times New Roman" w:hAnsi="Times New Roman" w:cs="Times New Roman"/>
          <w:sz w:val="24"/>
          <w:szCs w:val="24"/>
        </w:rPr>
        <w:instrText xml:space="preserve"> ADDIN EN.CITE.DATA </w:instrText>
      </w:r>
      <w:r w:rsidR="00E713A5">
        <w:rPr>
          <w:rFonts w:ascii="Times New Roman" w:hAnsi="Times New Roman" w:cs="Times New Roman"/>
          <w:sz w:val="24"/>
          <w:szCs w:val="24"/>
        </w:rPr>
      </w:r>
      <w:r w:rsidR="00E713A5">
        <w:rPr>
          <w:rFonts w:ascii="Times New Roman" w:hAnsi="Times New Roman" w:cs="Times New Roman"/>
          <w:sz w:val="24"/>
          <w:szCs w:val="24"/>
        </w:rPr>
        <w:fldChar w:fldCharType="end"/>
      </w:r>
      <w:r w:rsidR="00E713A5">
        <w:rPr>
          <w:rFonts w:ascii="Times New Roman" w:hAnsi="Times New Roman" w:cs="Times New Roman"/>
          <w:sz w:val="24"/>
          <w:szCs w:val="24"/>
        </w:rPr>
      </w:r>
      <w:r w:rsidR="00E713A5">
        <w:rPr>
          <w:rFonts w:ascii="Times New Roman" w:hAnsi="Times New Roman" w:cs="Times New Roman"/>
          <w:sz w:val="24"/>
          <w:szCs w:val="24"/>
        </w:rPr>
        <w:fldChar w:fldCharType="separate"/>
      </w:r>
      <w:r w:rsidR="00E713A5">
        <w:rPr>
          <w:rFonts w:ascii="Times New Roman" w:hAnsi="Times New Roman" w:cs="Times New Roman"/>
          <w:noProof/>
          <w:sz w:val="24"/>
          <w:szCs w:val="24"/>
        </w:rPr>
        <w:t>[22, 23]</w:t>
      </w:r>
      <w:r w:rsidR="00E713A5">
        <w:rPr>
          <w:rFonts w:ascii="Times New Roman" w:hAnsi="Times New Roman" w:cs="Times New Roman"/>
          <w:sz w:val="24"/>
          <w:szCs w:val="24"/>
        </w:rPr>
        <w:fldChar w:fldCharType="end"/>
      </w:r>
      <w:r w:rsidR="00E713A5">
        <w:rPr>
          <w:rFonts w:ascii="Times New Roman" w:hAnsi="Times New Roman" w:cs="Times New Roman"/>
          <w:sz w:val="24"/>
          <w:szCs w:val="24"/>
        </w:rPr>
        <w:t xml:space="preserve">. The combination of host genotype, gut microbiota, as well as </w:t>
      </w:r>
      <w:r w:rsidR="00E713A5" w:rsidRPr="00BD37C4">
        <w:rPr>
          <w:rFonts w:ascii="Times New Roman" w:hAnsi="Times New Roman" w:cs="Times New Roman"/>
          <w:sz w:val="24"/>
          <w:szCs w:val="24"/>
        </w:rPr>
        <w:t>postnatal</w:t>
      </w:r>
      <w:r w:rsidR="00E713A5">
        <w:rPr>
          <w:rFonts w:ascii="Times New Roman" w:hAnsi="Times New Roman" w:cs="Times New Roman"/>
          <w:sz w:val="24"/>
          <w:szCs w:val="24"/>
        </w:rPr>
        <w:t xml:space="preserve"> </w:t>
      </w:r>
      <w:r w:rsidR="00E713A5">
        <w:rPr>
          <w:rFonts w:ascii="Times New Roman" w:hAnsi="Times New Roman" w:cs="Times New Roman"/>
          <w:sz w:val="24"/>
          <w:szCs w:val="24"/>
          <w:lang w:eastAsia="zh-CN"/>
        </w:rPr>
        <w:t xml:space="preserve">factors such as antibiotic usage, dietary pattern and environmental microbes shows significant influence on human gut development and homeostasis </w:t>
      </w:r>
      <w:r w:rsidR="00E713A5">
        <w:rPr>
          <w:rFonts w:ascii="Times New Roman" w:hAnsi="Times New Roman" w:cs="Times New Roman"/>
          <w:sz w:val="24"/>
          <w:szCs w:val="24"/>
          <w:lang w:eastAsia="zh-CN"/>
        </w:rPr>
        <w:fldChar w:fldCharType="begin">
          <w:fldData xml:space="preserve">PEVuZE5vdGU+PENpdGU+PEF1dGhvcj5DYXJtb2R5PC9BdXRob3I+PFllYXI+MjAxNTwvWWVhcj48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</w:fldData>
        </w:fldChar>
      </w:r>
      <w:r w:rsidR="00D14EB8">
        <w:rPr>
          <w:rFonts w:ascii="Times New Roman" w:hAnsi="Times New Roman" w:cs="Times New Roman"/>
          <w:sz w:val="24"/>
          <w:szCs w:val="24"/>
          <w:lang w:eastAsia="zh-CN"/>
        </w:rPr>
        <w:instrText xml:space="preserve"> ADDIN EN.CITE </w:instrText>
      </w:r>
      <w:r w:rsidR="00D14EB8">
        <w:rPr>
          <w:rFonts w:ascii="Times New Roman" w:hAnsi="Times New Roman" w:cs="Times New Roman"/>
          <w:sz w:val="24"/>
          <w:szCs w:val="24"/>
          <w:lang w:eastAsia="zh-CN"/>
        </w:rPr>
        <w:fldChar w:fldCharType="begin">
          <w:fldData xml:space="preserve">PEVuZE5vdGU+PENpdGU+PEF1dGhvcj5DYXJtb2R5PC9BdXRob3I+PFllYXI+MjAxNTwvWWVhcj48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</w:fldData>
        </w:fldChar>
      </w:r>
      <w:r w:rsidR="00D14EB8">
        <w:rPr>
          <w:rFonts w:ascii="Times New Roman" w:hAnsi="Times New Roman" w:cs="Times New Roman"/>
          <w:sz w:val="24"/>
          <w:szCs w:val="24"/>
          <w:lang w:eastAsia="zh-CN"/>
        </w:rPr>
        <w:instrText xml:space="preserve"> ADDIN EN.CITE.DATA </w:instrText>
      </w:r>
      <w:r w:rsidR="00D14EB8">
        <w:rPr>
          <w:rFonts w:ascii="Times New Roman" w:hAnsi="Times New Roman" w:cs="Times New Roman"/>
          <w:sz w:val="24"/>
          <w:szCs w:val="24"/>
          <w:lang w:eastAsia="zh-CN"/>
        </w:rPr>
      </w:r>
      <w:r w:rsidR="00D14EB8">
        <w:rPr>
          <w:rFonts w:ascii="Times New Roman" w:hAnsi="Times New Roman" w:cs="Times New Roman"/>
          <w:sz w:val="24"/>
          <w:szCs w:val="24"/>
          <w:lang w:eastAsia="zh-CN"/>
        </w:rPr>
        <w:fldChar w:fldCharType="end"/>
      </w:r>
      <w:r w:rsidR="00E713A5">
        <w:rPr>
          <w:rFonts w:ascii="Times New Roman" w:hAnsi="Times New Roman" w:cs="Times New Roman"/>
          <w:sz w:val="24"/>
          <w:szCs w:val="24"/>
          <w:lang w:eastAsia="zh-CN"/>
        </w:rPr>
      </w:r>
      <w:r w:rsidR="00E713A5">
        <w:rPr>
          <w:rFonts w:ascii="Times New Roman" w:hAnsi="Times New Roman" w:cs="Times New Roman"/>
          <w:sz w:val="24"/>
          <w:szCs w:val="24"/>
          <w:lang w:eastAsia="zh-CN"/>
        </w:rPr>
        <w:fldChar w:fldCharType="separate"/>
      </w:r>
      <w:r w:rsidR="00D14EB8">
        <w:rPr>
          <w:rFonts w:ascii="Times New Roman" w:hAnsi="Times New Roman" w:cs="Times New Roman"/>
          <w:noProof/>
          <w:sz w:val="24"/>
          <w:szCs w:val="24"/>
          <w:lang w:eastAsia="zh-CN"/>
        </w:rPr>
        <w:t>[24, 25]</w:t>
      </w:r>
      <w:r w:rsidR="00E713A5">
        <w:rPr>
          <w:rFonts w:ascii="Times New Roman" w:hAnsi="Times New Roman" w:cs="Times New Roman"/>
          <w:sz w:val="24"/>
          <w:szCs w:val="24"/>
          <w:lang w:eastAsia="zh-CN"/>
        </w:rPr>
        <w:fldChar w:fldCharType="end"/>
      </w:r>
      <w:r w:rsidR="00E713A5">
        <w:rPr>
          <w:rFonts w:ascii="Times New Roman" w:hAnsi="Times New Roman" w:cs="Times New Roman"/>
          <w:sz w:val="24"/>
          <w:szCs w:val="24"/>
        </w:rPr>
        <w:t>. Hence,</w:t>
      </w:r>
      <w:r w:rsidR="00E713A5" w:rsidRPr="00137FBE">
        <w:rPr>
          <w:rFonts w:ascii="Times New Roman" w:hAnsi="Times New Roman" w:cs="Times New Roman"/>
          <w:sz w:val="24"/>
          <w:szCs w:val="24"/>
        </w:rPr>
        <w:t xml:space="preserve"> the underlying mechanism of </w:t>
      </w:r>
      <w:r w:rsidR="00E713A5">
        <w:rPr>
          <w:rFonts w:ascii="Times New Roman" w:hAnsi="Times New Roman" w:cs="Times New Roman"/>
          <w:sz w:val="24"/>
          <w:szCs w:val="24"/>
        </w:rPr>
        <w:t>such microbiota-host crosstalk is crucial yet remains poorly understood.</w:t>
      </w:r>
    </w:p>
    <w:p w14:paraId="1601E6C4" w14:textId="2030766C" w:rsidR="00D942D9" w:rsidRPr="00D942D9" w:rsidRDefault="00D942D9" w:rsidP="00D942D9">
      <w:pPr>
        <w:spacing w:after="240" w:line="240" w:lineRule="auto"/>
        <w:jc w:val="both"/>
        <w:rPr>
          <w:ins w:id="94" w:author="Md Shahid Sarwar" w:date="2023-08-01T14:32:00Z"/>
          <w:rFonts w:ascii="Times New Roman" w:eastAsia="宋体" w:hAnsi="Times New Roman" w:cs="Times New Roman"/>
          <w:sz w:val="24"/>
          <w:szCs w:val="24"/>
        </w:rPr>
      </w:pPr>
      <w:ins w:id="95" w:author="Md Shahid Sarwar" w:date="2023-08-01T14:32:00Z">
        <w:r w:rsidRPr="00D942D9">
          <w:rPr>
            <w:rFonts w:ascii="Times New Roman" w:eastAsia="宋体" w:hAnsi="Times New Roman" w:cs="Times New Roman"/>
            <w:sz w:val="24"/>
            <w:szCs w:val="24"/>
          </w:rPr>
          <w:t>Cranberry has been consumed by humans for years, and native Americans are believed to have been the first to use cranberries as food and medicine</w:t>
        </w:r>
        <w:r w:rsidRPr="00D942D9">
          <w:rPr>
            <w:rFonts w:ascii="Times New Roman" w:eastAsia="宋体" w:hAnsi="Times New Roman" w:cs="Times New Roman"/>
            <w:sz w:val="24"/>
            <w:szCs w:val="24"/>
          </w:rPr>
          <w:fldChar w:fldCharType="begin">
            <w:fldData xml:space="preserve">PEVuZE5vdGU+PENpdGU+PEF1dGhvcj5Mb3dlPC9BdXRob3I+PFllYXI+MjAwMTwvWWVhcj48UmVj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</w:fldData>
          </w:fldChar>
        </w:r>
      </w:ins>
      <w:r w:rsidR="00486769">
        <w:rPr>
          <w:rFonts w:ascii="Times New Roman" w:eastAsia="宋体" w:hAnsi="Times New Roman" w:cs="Times New Roman"/>
          <w:sz w:val="24"/>
          <w:szCs w:val="24"/>
        </w:rPr>
        <w:instrText xml:space="preserve"> ADDIN EN.CITE </w:instrText>
      </w:r>
      <w:r w:rsidR="00486769">
        <w:rPr>
          <w:rFonts w:ascii="Times New Roman" w:eastAsia="宋体" w:hAnsi="Times New Roman" w:cs="Times New Roman"/>
          <w:sz w:val="24"/>
          <w:szCs w:val="24"/>
        </w:rPr>
        <w:fldChar w:fldCharType="begin">
          <w:fldData xml:space="preserve">PEVuZE5vdGU+PENpdGU+PEF1dGhvcj5Mb3dlPC9BdXRob3I+PFllYXI+MjAwMTwvWWVhcj48UmVj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</w:fldData>
        </w:fldChar>
      </w:r>
      <w:r w:rsidR="00486769">
        <w:rPr>
          <w:rFonts w:ascii="Times New Roman" w:eastAsia="宋体" w:hAnsi="Times New Roman" w:cs="Times New Roman"/>
          <w:sz w:val="24"/>
          <w:szCs w:val="24"/>
        </w:rPr>
        <w:instrText xml:space="preserve"> ADDIN EN.CITE.DATA </w:instrText>
      </w:r>
      <w:r w:rsidR="00486769">
        <w:rPr>
          <w:rFonts w:ascii="Times New Roman" w:eastAsia="宋体" w:hAnsi="Times New Roman" w:cs="Times New Roman"/>
          <w:sz w:val="24"/>
          <w:szCs w:val="24"/>
        </w:rPr>
      </w:r>
      <w:r w:rsidR="00486769">
        <w:rPr>
          <w:rFonts w:ascii="Times New Roman" w:eastAsia="宋体" w:hAnsi="Times New Roman" w:cs="Times New Roman"/>
          <w:sz w:val="24"/>
          <w:szCs w:val="24"/>
        </w:rPr>
        <w:fldChar w:fldCharType="end"/>
      </w:r>
      <w:ins w:id="96" w:author="Md Shahid Sarwar" w:date="2023-08-01T14:32:00Z">
        <w:r w:rsidRPr="00D942D9">
          <w:rPr>
            <w:rFonts w:ascii="Times New Roman" w:eastAsia="宋体" w:hAnsi="Times New Roman" w:cs="Times New Roman"/>
            <w:sz w:val="24"/>
            <w:szCs w:val="24"/>
          </w:rPr>
          <w:fldChar w:fldCharType="separate"/>
        </w:r>
      </w:ins>
      <w:r w:rsidR="00486769">
        <w:rPr>
          <w:rFonts w:ascii="Times New Roman" w:eastAsia="宋体" w:hAnsi="Times New Roman" w:cs="Times New Roman"/>
          <w:noProof/>
          <w:sz w:val="24"/>
          <w:szCs w:val="24"/>
        </w:rPr>
        <w:t>[26, 27]</w:t>
      </w:r>
      <w:ins w:id="97" w:author="Md Shahid Sarwar" w:date="2023-08-01T14:32:00Z">
        <w:r w:rsidRPr="00D942D9">
          <w:rPr>
            <w:rFonts w:ascii="Times New Roman" w:eastAsia="宋体" w:hAnsi="Times New Roman" w:cs="Times New Roman"/>
            <w:sz w:val="24"/>
            <w:szCs w:val="24"/>
          </w:rPr>
          <w:fldChar w:fldCharType="end"/>
        </w:r>
        <w:r w:rsidRPr="00D942D9">
          <w:rPr>
            <w:rFonts w:ascii="Times New Roman" w:eastAsia="宋体" w:hAnsi="Times New Roman" w:cs="Times New Roman"/>
            <w:sz w:val="24"/>
            <w:szCs w:val="24"/>
          </w:rPr>
          <w:t>. Nowadays, they are widely used in the food industry such as juice, sauces, and dried fruit. Cranberries are known for their high content of proanthocyanidins, flavonoids, anthocyanins, and other organic acids</w:t>
        </w:r>
        <w:r w:rsidRPr="00D942D9">
          <w:rPr>
            <w:rFonts w:ascii="Times New Roman" w:eastAsia="宋体" w:hAnsi="Times New Roman" w:cs="Times New Roman"/>
            <w:sz w:val="24"/>
            <w:szCs w:val="24"/>
          </w:rPr>
          <w:fldChar w:fldCharType="begin">
            <w:fldData xml:space="preserve">PEVuZE5vdGU+PENpdGU+PEF1dGhvcj5TdW48L0F1dGhvcj48WWVhcj4yMDA2PC9ZZWFyPjxSZWNO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</w:fldData>
          </w:fldChar>
        </w:r>
      </w:ins>
      <w:r w:rsidR="00486769">
        <w:rPr>
          <w:rFonts w:ascii="Times New Roman" w:eastAsia="宋体" w:hAnsi="Times New Roman" w:cs="Times New Roman"/>
          <w:sz w:val="24"/>
          <w:szCs w:val="24"/>
        </w:rPr>
        <w:instrText xml:space="preserve"> ADDIN EN.CITE </w:instrText>
      </w:r>
      <w:r w:rsidR="00486769">
        <w:rPr>
          <w:rFonts w:ascii="Times New Roman" w:eastAsia="宋体" w:hAnsi="Times New Roman" w:cs="Times New Roman"/>
          <w:sz w:val="24"/>
          <w:szCs w:val="24"/>
        </w:rPr>
        <w:fldChar w:fldCharType="begin">
          <w:fldData xml:space="preserve">PEVuZE5vdGU+PENpdGU+PEF1dGhvcj5TdW48L0F1dGhvcj48WWVhcj4yMDA2PC9ZZWFyPjxSZWNO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</w:fldData>
        </w:fldChar>
      </w:r>
      <w:r w:rsidR="00486769">
        <w:rPr>
          <w:rFonts w:ascii="Times New Roman" w:eastAsia="宋体" w:hAnsi="Times New Roman" w:cs="Times New Roman"/>
          <w:sz w:val="24"/>
          <w:szCs w:val="24"/>
        </w:rPr>
        <w:instrText xml:space="preserve"> ADDIN EN.CITE.DATA </w:instrText>
      </w:r>
      <w:r w:rsidR="00486769">
        <w:rPr>
          <w:rFonts w:ascii="Times New Roman" w:eastAsia="宋体" w:hAnsi="Times New Roman" w:cs="Times New Roman"/>
          <w:sz w:val="24"/>
          <w:szCs w:val="24"/>
        </w:rPr>
      </w:r>
      <w:r w:rsidR="00486769">
        <w:rPr>
          <w:rFonts w:ascii="Times New Roman" w:eastAsia="宋体" w:hAnsi="Times New Roman" w:cs="Times New Roman"/>
          <w:sz w:val="24"/>
          <w:szCs w:val="24"/>
        </w:rPr>
        <w:fldChar w:fldCharType="end"/>
      </w:r>
      <w:ins w:id="98" w:author="Md Shahid Sarwar" w:date="2023-08-01T14:32:00Z">
        <w:r w:rsidRPr="00D942D9">
          <w:rPr>
            <w:rFonts w:ascii="Times New Roman" w:eastAsia="宋体" w:hAnsi="Times New Roman" w:cs="Times New Roman"/>
            <w:sz w:val="24"/>
            <w:szCs w:val="24"/>
          </w:rPr>
          <w:fldChar w:fldCharType="separate"/>
        </w:r>
      </w:ins>
      <w:r w:rsidR="00486769">
        <w:rPr>
          <w:rFonts w:ascii="Times New Roman" w:eastAsia="宋体" w:hAnsi="Times New Roman" w:cs="Times New Roman"/>
          <w:noProof/>
          <w:sz w:val="24"/>
          <w:szCs w:val="24"/>
        </w:rPr>
        <w:t>[28-32]</w:t>
      </w:r>
      <w:ins w:id="99" w:author="Md Shahid Sarwar" w:date="2023-08-01T14:32:00Z">
        <w:r w:rsidRPr="00D942D9">
          <w:rPr>
            <w:rFonts w:ascii="Times New Roman" w:eastAsia="宋体" w:hAnsi="Times New Roman" w:cs="Times New Roman"/>
            <w:sz w:val="24"/>
            <w:szCs w:val="24"/>
          </w:rPr>
          <w:fldChar w:fldCharType="end"/>
        </w:r>
        <w:r w:rsidRPr="00D942D9">
          <w:rPr>
            <w:rFonts w:ascii="Times New Roman" w:eastAsia="宋体" w:hAnsi="Times New Roman" w:cs="Times New Roman"/>
            <w:sz w:val="24"/>
            <w:szCs w:val="24"/>
          </w:rPr>
          <w:t>. They have been found to possess health benefits including reducing the risk of urinary tract infections</w:t>
        </w:r>
        <w:r w:rsidRPr="00D942D9">
          <w:rPr>
            <w:rFonts w:ascii="Times New Roman" w:eastAsia="宋体" w:hAnsi="Times New Roman" w:cs="Times New Roman"/>
            <w:sz w:val="24"/>
            <w:szCs w:val="24"/>
          </w:rPr>
          <w:fldChar w:fldCharType="begin">
            <w:fldData xml:space="preserve">PEVuZE5vdGU+PENpdGU+PEF1dGhvcj5KZXBzb248L0F1dGhvcj48WWVhcj4yMDEyPC9ZZWFyPjxS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</w:fldData>
          </w:fldChar>
        </w:r>
      </w:ins>
      <w:r w:rsidR="00486769">
        <w:rPr>
          <w:rFonts w:ascii="Times New Roman" w:eastAsia="宋体" w:hAnsi="Times New Roman" w:cs="Times New Roman"/>
          <w:sz w:val="24"/>
          <w:szCs w:val="24"/>
        </w:rPr>
        <w:instrText xml:space="preserve"> ADDIN EN.CITE </w:instrText>
      </w:r>
      <w:r w:rsidR="00486769">
        <w:rPr>
          <w:rFonts w:ascii="Times New Roman" w:eastAsia="宋体" w:hAnsi="Times New Roman" w:cs="Times New Roman"/>
          <w:sz w:val="24"/>
          <w:szCs w:val="24"/>
        </w:rPr>
        <w:fldChar w:fldCharType="begin">
          <w:fldData xml:space="preserve">PEVuZE5vdGU+PENpdGU+PEF1dGhvcj5KZXBzb248L0F1dGhvcj48WWVhcj4yMDEyPC9ZZWFyPjxS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</w:fldData>
        </w:fldChar>
      </w:r>
      <w:r w:rsidR="00486769">
        <w:rPr>
          <w:rFonts w:ascii="Times New Roman" w:eastAsia="宋体" w:hAnsi="Times New Roman" w:cs="Times New Roman"/>
          <w:sz w:val="24"/>
          <w:szCs w:val="24"/>
        </w:rPr>
        <w:instrText xml:space="preserve"> ADDIN EN.CITE.DATA </w:instrText>
      </w:r>
      <w:r w:rsidR="00486769">
        <w:rPr>
          <w:rFonts w:ascii="Times New Roman" w:eastAsia="宋体" w:hAnsi="Times New Roman" w:cs="Times New Roman"/>
          <w:sz w:val="24"/>
          <w:szCs w:val="24"/>
        </w:rPr>
      </w:r>
      <w:r w:rsidR="00486769">
        <w:rPr>
          <w:rFonts w:ascii="Times New Roman" w:eastAsia="宋体" w:hAnsi="Times New Roman" w:cs="Times New Roman"/>
          <w:sz w:val="24"/>
          <w:szCs w:val="24"/>
        </w:rPr>
        <w:fldChar w:fldCharType="end"/>
      </w:r>
      <w:ins w:id="100" w:author="Md Shahid Sarwar" w:date="2023-08-01T14:32:00Z">
        <w:r w:rsidRPr="00D942D9">
          <w:rPr>
            <w:rFonts w:ascii="Times New Roman" w:eastAsia="宋体" w:hAnsi="Times New Roman" w:cs="Times New Roman"/>
            <w:sz w:val="24"/>
            <w:szCs w:val="24"/>
          </w:rPr>
          <w:fldChar w:fldCharType="separate"/>
        </w:r>
      </w:ins>
      <w:r w:rsidR="00486769">
        <w:rPr>
          <w:rFonts w:ascii="Times New Roman" w:eastAsia="宋体" w:hAnsi="Times New Roman" w:cs="Times New Roman"/>
          <w:noProof/>
          <w:sz w:val="24"/>
          <w:szCs w:val="24"/>
        </w:rPr>
        <w:t>[33, 34]</w:t>
      </w:r>
      <w:ins w:id="101" w:author="Md Shahid Sarwar" w:date="2023-08-01T14:32:00Z">
        <w:r w:rsidRPr="00D942D9">
          <w:rPr>
            <w:rFonts w:ascii="Times New Roman" w:eastAsia="宋体" w:hAnsi="Times New Roman" w:cs="Times New Roman"/>
            <w:sz w:val="24"/>
            <w:szCs w:val="24"/>
          </w:rPr>
          <w:fldChar w:fldCharType="end"/>
        </w:r>
        <w:r w:rsidRPr="00D942D9">
          <w:rPr>
            <w:rFonts w:ascii="Times New Roman" w:eastAsia="宋体" w:hAnsi="Times New Roman" w:cs="Times New Roman"/>
            <w:sz w:val="24"/>
            <w:szCs w:val="24"/>
          </w:rPr>
          <w:t>, improving cardiovascular health</w:t>
        </w:r>
        <w:r w:rsidRPr="00D942D9">
          <w:rPr>
            <w:rFonts w:ascii="Times New Roman" w:eastAsia="宋体" w:hAnsi="Times New Roman" w:cs="Times New Roman"/>
            <w:sz w:val="24"/>
            <w:szCs w:val="24"/>
          </w:rPr>
          <w:fldChar w:fldCharType="begin">
            <w:fldData xml:space="preserve">PEVuZE5vdGU+PENpdGU+PEF1dGhvcj5TdW48L0F1dGhvcj48WWVhcj4yMDAyPC9ZZWFyPjxSZWNO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</w:fldData>
          </w:fldChar>
        </w:r>
      </w:ins>
      <w:r w:rsidR="00486769">
        <w:rPr>
          <w:rFonts w:ascii="Times New Roman" w:eastAsia="宋体" w:hAnsi="Times New Roman" w:cs="Times New Roman"/>
          <w:sz w:val="24"/>
          <w:szCs w:val="24"/>
        </w:rPr>
        <w:instrText xml:space="preserve"> ADDIN EN.CITE </w:instrText>
      </w:r>
      <w:r w:rsidR="00486769">
        <w:rPr>
          <w:rFonts w:ascii="Times New Roman" w:eastAsia="宋体" w:hAnsi="Times New Roman" w:cs="Times New Roman"/>
          <w:sz w:val="24"/>
          <w:szCs w:val="24"/>
        </w:rPr>
        <w:fldChar w:fldCharType="begin">
          <w:fldData xml:space="preserve">PEVuZE5vdGU+PENpdGU+PEF1dGhvcj5TdW48L0F1dGhvcj48WWVhcj4yMDAyPC9ZZWFyPjxSZWNO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</w:fldData>
        </w:fldChar>
      </w:r>
      <w:r w:rsidR="00486769">
        <w:rPr>
          <w:rFonts w:ascii="Times New Roman" w:eastAsia="宋体" w:hAnsi="Times New Roman" w:cs="Times New Roman"/>
          <w:sz w:val="24"/>
          <w:szCs w:val="24"/>
        </w:rPr>
        <w:instrText xml:space="preserve"> ADDIN EN.CITE.DATA </w:instrText>
      </w:r>
      <w:r w:rsidR="00486769">
        <w:rPr>
          <w:rFonts w:ascii="Times New Roman" w:eastAsia="宋体" w:hAnsi="Times New Roman" w:cs="Times New Roman"/>
          <w:sz w:val="24"/>
          <w:szCs w:val="24"/>
        </w:rPr>
      </w:r>
      <w:r w:rsidR="00486769">
        <w:rPr>
          <w:rFonts w:ascii="Times New Roman" w:eastAsia="宋体" w:hAnsi="Times New Roman" w:cs="Times New Roman"/>
          <w:sz w:val="24"/>
          <w:szCs w:val="24"/>
        </w:rPr>
        <w:fldChar w:fldCharType="end"/>
      </w:r>
      <w:ins w:id="102" w:author="Md Shahid Sarwar" w:date="2023-08-01T14:32:00Z">
        <w:r w:rsidRPr="00D942D9">
          <w:rPr>
            <w:rFonts w:ascii="Times New Roman" w:eastAsia="宋体" w:hAnsi="Times New Roman" w:cs="Times New Roman"/>
            <w:sz w:val="24"/>
            <w:szCs w:val="24"/>
          </w:rPr>
          <w:fldChar w:fldCharType="separate"/>
        </w:r>
      </w:ins>
      <w:r w:rsidR="00486769">
        <w:rPr>
          <w:rFonts w:ascii="Times New Roman" w:eastAsia="宋体" w:hAnsi="Times New Roman" w:cs="Times New Roman"/>
          <w:noProof/>
          <w:sz w:val="24"/>
          <w:szCs w:val="24"/>
        </w:rPr>
        <w:t>[35, 36]</w:t>
      </w:r>
      <w:ins w:id="103" w:author="Md Shahid Sarwar" w:date="2023-08-01T14:32:00Z">
        <w:r w:rsidRPr="00D942D9">
          <w:rPr>
            <w:rFonts w:ascii="Times New Roman" w:eastAsia="宋体" w:hAnsi="Times New Roman" w:cs="Times New Roman"/>
            <w:sz w:val="24"/>
            <w:szCs w:val="24"/>
          </w:rPr>
          <w:fldChar w:fldCharType="end"/>
        </w:r>
        <w:r w:rsidRPr="00D942D9">
          <w:rPr>
            <w:rFonts w:ascii="Times New Roman" w:eastAsia="宋体" w:hAnsi="Times New Roman" w:cs="Times New Roman"/>
            <w:sz w:val="24"/>
            <w:szCs w:val="24"/>
          </w:rPr>
          <w:t>, and reducing inflammation</w:t>
        </w:r>
        <w:r w:rsidRPr="00D942D9">
          <w:rPr>
            <w:rFonts w:ascii="Times New Roman" w:eastAsia="宋体" w:hAnsi="Times New Roman" w:cs="Times New Roman"/>
            <w:sz w:val="24"/>
            <w:szCs w:val="24"/>
          </w:rPr>
          <w:fldChar w:fldCharType="begin">
            <w:fldData xml:space="preserve">PEVuZE5vdGU+PENpdGU+PEF1dGhvcj5DYWk8L0F1dGhvcj48WWVhcj4yMDE5PC9ZZWFyPjxSZWNO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</w:fldData>
          </w:fldChar>
        </w:r>
      </w:ins>
      <w:r w:rsidR="00486769">
        <w:rPr>
          <w:rFonts w:ascii="Times New Roman" w:eastAsia="宋体" w:hAnsi="Times New Roman" w:cs="Times New Roman"/>
          <w:sz w:val="24"/>
          <w:szCs w:val="24"/>
        </w:rPr>
        <w:instrText xml:space="preserve"> ADDIN EN.CITE </w:instrText>
      </w:r>
      <w:r w:rsidR="00486769">
        <w:rPr>
          <w:rFonts w:ascii="Times New Roman" w:eastAsia="宋体" w:hAnsi="Times New Roman" w:cs="Times New Roman"/>
          <w:sz w:val="24"/>
          <w:szCs w:val="24"/>
        </w:rPr>
        <w:fldChar w:fldCharType="begin">
          <w:fldData xml:space="preserve">PEVuZE5vdGU+PENpdGU+PEF1dGhvcj5DYWk8L0F1dGhvcj48WWVhcj4yMDE5PC9ZZWFyPjxSZWNO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</w:fldData>
        </w:fldChar>
      </w:r>
      <w:r w:rsidR="00486769">
        <w:rPr>
          <w:rFonts w:ascii="Times New Roman" w:eastAsia="宋体" w:hAnsi="Times New Roman" w:cs="Times New Roman"/>
          <w:sz w:val="24"/>
          <w:szCs w:val="24"/>
        </w:rPr>
        <w:instrText xml:space="preserve"> ADDIN EN.CITE.DATA </w:instrText>
      </w:r>
      <w:r w:rsidR="00486769">
        <w:rPr>
          <w:rFonts w:ascii="Times New Roman" w:eastAsia="宋体" w:hAnsi="Times New Roman" w:cs="Times New Roman"/>
          <w:sz w:val="24"/>
          <w:szCs w:val="24"/>
        </w:rPr>
      </w:r>
      <w:r w:rsidR="00486769">
        <w:rPr>
          <w:rFonts w:ascii="Times New Roman" w:eastAsia="宋体" w:hAnsi="Times New Roman" w:cs="Times New Roman"/>
          <w:sz w:val="24"/>
          <w:szCs w:val="24"/>
        </w:rPr>
        <w:fldChar w:fldCharType="end"/>
      </w:r>
      <w:ins w:id="104" w:author="Md Shahid Sarwar" w:date="2023-08-01T14:32:00Z">
        <w:r w:rsidRPr="00D942D9">
          <w:rPr>
            <w:rFonts w:ascii="Times New Roman" w:eastAsia="宋体" w:hAnsi="Times New Roman" w:cs="Times New Roman"/>
            <w:sz w:val="24"/>
            <w:szCs w:val="24"/>
          </w:rPr>
          <w:fldChar w:fldCharType="separate"/>
        </w:r>
      </w:ins>
      <w:r w:rsidR="00486769">
        <w:rPr>
          <w:rFonts w:ascii="Times New Roman" w:eastAsia="宋体" w:hAnsi="Times New Roman" w:cs="Times New Roman"/>
          <w:noProof/>
          <w:sz w:val="24"/>
          <w:szCs w:val="24"/>
        </w:rPr>
        <w:t>[37]</w:t>
      </w:r>
      <w:ins w:id="105" w:author="Md Shahid Sarwar" w:date="2023-08-01T14:32:00Z">
        <w:r w:rsidRPr="00D942D9">
          <w:rPr>
            <w:rFonts w:ascii="Times New Roman" w:eastAsia="宋体" w:hAnsi="Times New Roman" w:cs="Times New Roman"/>
            <w:sz w:val="24"/>
            <w:szCs w:val="24"/>
          </w:rPr>
          <w:fldChar w:fldCharType="end"/>
        </w:r>
        <w:r w:rsidRPr="00D942D9">
          <w:rPr>
            <w:rFonts w:ascii="Times New Roman" w:eastAsia="宋体" w:hAnsi="Times New Roman" w:cs="Times New Roman"/>
            <w:sz w:val="24"/>
            <w:szCs w:val="24"/>
          </w:rPr>
          <w:t>. Phenethyl isothiocyanate, or PEITC, is a member of the isothiocyanate family of compounds, which are formed when glucosinolates, a class of sulfur-containing compounds found in cruciferous vegetables, are hydrolyzed by enzymes</w:t>
        </w:r>
        <w:r w:rsidRPr="00D942D9">
          <w:rPr>
            <w:rFonts w:ascii="Times New Roman" w:eastAsia="宋体" w:hAnsi="Times New Roman" w:cs="Times New Roman"/>
            <w:sz w:val="24"/>
            <w:szCs w:val="24"/>
          </w:rPr>
          <w:fldChar w:fldCharType="begin">
            <w:fldData xml:space="preserve">PEVuZE5vdGU+PENpdGU+PEF1dGhvcj5Kb2huc29uPC9BdXRob3I+PFllYXI+MjAwMjwvWWVhcj48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</w:fldData>
          </w:fldChar>
        </w:r>
      </w:ins>
      <w:r w:rsidR="00486769">
        <w:rPr>
          <w:rFonts w:ascii="Times New Roman" w:eastAsia="宋体" w:hAnsi="Times New Roman" w:cs="Times New Roman"/>
          <w:sz w:val="24"/>
          <w:szCs w:val="24"/>
        </w:rPr>
        <w:instrText xml:space="preserve"> ADDIN EN.CITE </w:instrText>
      </w:r>
      <w:r w:rsidR="00486769">
        <w:rPr>
          <w:rFonts w:ascii="Times New Roman" w:eastAsia="宋体" w:hAnsi="Times New Roman" w:cs="Times New Roman"/>
          <w:sz w:val="24"/>
          <w:szCs w:val="24"/>
        </w:rPr>
        <w:fldChar w:fldCharType="begin">
          <w:fldData xml:space="preserve">PEVuZE5vdGU+PENpdGU+PEF1dGhvcj5Kb2huc29uPC9BdXRob3I+PFllYXI+MjAwMjwvWWVhcj48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</w:fldData>
        </w:fldChar>
      </w:r>
      <w:r w:rsidR="00486769">
        <w:rPr>
          <w:rFonts w:ascii="Times New Roman" w:eastAsia="宋体" w:hAnsi="Times New Roman" w:cs="Times New Roman"/>
          <w:sz w:val="24"/>
          <w:szCs w:val="24"/>
        </w:rPr>
        <w:instrText xml:space="preserve"> ADDIN EN.CITE.DATA </w:instrText>
      </w:r>
      <w:r w:rsidR="00486769">
        <w:rPr>
          <w:rFonts w:ascii="Times New Roman" w:eastAsia="宋体" w:hAnsi="Times New Roman" w:cs="Times New Roman"/>
          <w:sz w:val="24"/>
          <w:szCs w:val="24"/>
        </w:rPr>
      </w:r>
      <w:r w:rsidR="00486769">
        <w:rPr>
          <w:rFonts w:ascii="Times New Roman" w:eastAsia="宋体" w:hAnsi="Times New Roman" w:cs="Times New Roman"/>
          <w:sz w:val="24"/>
          <w:szCs w:val="24"/>
        </w:rPr>
        <w:fldChar w:fldCharType="end"/>
      </w:r>
      <w:ins w:id="106" w:author="Md Shahid Sarwar" w:date="2023-08-01T14:32:00Z">
        <w:r w:rsidRPr="00D942D9">
          <w:rPr>
            <w:rFonts w:ascii="Times New Roman" w:eastAsia="宋体" w:hAnsi="Times New Roman" w:cs="Times New Roman"/>
            <w:sz w:val="24"/>
            <w:szCs w:val="24"/>
          </w:rPr>
          <w:fldChar w:fldCharType="separate"/>
        </w:r>
      </w:ins>
      <w:r w:rsidR="00486769">
        <w:rPr>
          <w:rFonts w:ascii="Times New Roman" w:eastAsia="宋体" w:hAnsi="Times New Roman" w:cs="Times New Roman"/>
          <w:noProof/>
          <w:sz w:val="24"/>
          <w:szCs w:val="24"/>
        </w:rPr>
        <w:t>[38, 39]</w:t>
      </w:r>
      <w:ins w:id="107" w:author="Md Shahid Sarwar" w:date="2023-08-01T14:32:00Z">
        <w:r w:rsidRPr="00D942D9">
          <w:rPr>
            <w:rFonts w:ascii="Times New Roman" w:eastAsia="宋体" w:hAnsi="Times New Roman" w:cs="Times New Roman"/>
            <w:sz w:val="24"/>
            <w:szCs w:val="24"/>
          </w:rPr>
          <w:fldChar w:fldCharType="end"/>
        </w:r>
        <w:r w:rsidRPr="00D942D9">
          <w:rPr>
            <w:rFonts w:ascii="Times New Roman" w:eastAsia="宋体" w:hAnsi="Times New Roman" w:cs="Times New Roman"/>
            <w:sz w:val="24"/>
            <w:szCs w:val="24"/>
          </w:rPr>
          <w:t>. PEITC has been found to have a wide range of biological activities, including anticancer, anti-inflammatory, and antioxidant effects</w:t>
        </w:r>
        <w:r w:rsidRPr="00D942D9">
          <w:rPr>
            <w:rFonts w:ascii="Times New Roman" w:eastAsia="宋体" w:hAnsi="Times New Roman" w:cs="Times New Roman"/>
            <w:sz w:val="24"/>
            <w:szCs w:val="24"/>
          </w:rPr>
          <w:fldChar w:fldCharType="begin">
            <w:fldData xml:space="preserve">PEVuZE5vdGU+PENpdGU+PEF1dGhvcj5HdXB0YTwvQXV0aG9yPjxZZWFyPjIwMTQ8L1llYXI+PFJl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</w:fldData>
          </w:fldChar>
        </w:r>
      </w:ins>
      <w:r w:rsidR="00486769">
        <w:rPr>
          <w:rFonts w:ascii="Times New Roman" w:eastAsia="宋体" w:hAnsi="Times New Roman" w:cs="Times New Roman"/>
          <w:sz w:val="24"/>
          <w:szCs w:val="24"/>
        </w:rPr>
        <w:instrText xml:space="preserve"> ADDIN EN.CITE </w:instrText>
      </w:r>
      <w:r w:rsidR="00486769">
        <w:rPr>
          <w:rFonts w:ascii="Times New Roman" w:eastAsia="宋体" w:hAnsi="Times New Roman" w:cs="Times New Roman"/>
          <w:sz w:val="24"/>
          <w:szCs w:val="24"/>
        </w:rPr>
        <w:fldChar w:fldCharType="begin">
          <w:fldData xml:space="preserve">PEVuZE5vdGU+PENpdGU+PEF1dGhvcj5HdXB0YTwvQXV0aG9yPjxZZWFyPjIwMTQ8L1llYXI+PFJl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</w:fldData>
        </w:fldChar>
      </w:r>
      <w:r w:rsidR="00486769">
        <w:rPr>
          <w:rFonts w:ascii="Times New Roman" w:eastAsia="宋体" w:hAnsi="Times New Roman" w:cs="Times New Roman"/>
          <w:sz w:val="24"/>
          <w:szCs w:val="24"/>
        </w:rPr>
        <w:instrText xml:space="preserve"> ADDIN EN.CITE.DATA </w:instrText>
      </w:r>
      <w:r w:rsidR="00486769">
        <w:rPr>
          <w:rFonts w:ascii="Times New Roman" w:eastAsia="宋体" w:hAnsi="Times New Roman" w:cs="Times New Roman"/>
          <w:sz w:val="24"/>
          <w:szCs w:val="24"/>
        </w:rPr>
      </w:r>
      <w:r w:rsidR="00486769">
        <w:rPr>
          <w:rFonts w:ascii="Times New Roman" w:eastAsia="宋体" w:hAnsi="Times New Roman" w:cs="Times New Roman"/>
          <w:sz w:val="24"/>
          <w:szCs w:val="24"/>
        </w:rPr>
        <w:fldChar w:fldCharType="end"/>
      </w:r>
      <w:ins w:id="108" w:author="Md Shahid Sarwar" w:date="2023-08-01T14:32:00Z">
        <w:r w:rsidRPr="00D942D9">
          <w:rPr>
            <w:rFonts w:ascii="Times New Roman" w:eastAsia="宋体" w:hAnsi="Times New Roman" w:cs="Times New Roman"/>
            <w:sz w:val="24"/>
            <w:szCs w:val="24"/>
          </w:rPr>
          <w:fldChar w:fldCharType="separate"/>
        </w:r>
      </w:ins>
      <w:r w:rsidR="00486769">
        <w:rPr>
          <w:rFonts w:ascii="Times New Roman" w:eastAsia="宋体" w:hAnsi="Times New Roman" w:cs="Times New Roman"/>
          <w:noProof/>
          <w:sz w:val="24"/>
          <w:szCs w:val="24"/>
        </w:rPr>
        <w:t>[40-42]</w:t>
      </w:r>
      <w:ins w:id="109" w:author="Md Shahid Sarwar" w:date="2023-08-01T14:32:00Z">
        <w:r w:rsidRPr="00D942D9">
          <w:rPr>
            <w:rFonts w:ascii="Times New Roman" w:eastAsia="宋体" w:hAnsi="Times New Roman" w:cs="Times New Roman"/>
            <w:sz w:val="24"/>
            <w:szCs w:val="24"/>
          </w:rPr>
          <w:fldChar w:fldCharType="end"/>
        </w:r>
        <w:r w:rsidRPr="00D942D9">
          <w:rPr>
            <w:rFonts w:ascii="Times New Roman" w:eastAsia="宋体" w:hAnsi="Times New Roman" w:cs="Times New Roman"/>
            <w:sz w:val="24"/>
            <w:szCs w:val="24"/>
          </w:rPr>
          <w:t xml:space="preserve">. Currently, a variety of small molecules found in plants exhibit strong beneficial effects to human health and incorporating them adequately into our diet offers a natural way to promote overall health and potentially reduce the risk of chronic diseases. </w:t>
        </w:r>
      </w:ins>
    </w:p>
    <w:p w14:paraId="67A117AB" w14:textId="77777777" w:rsidR="00D942D9" w:rsidRPr="00137FBE" w:rsidDel="00D942D9" w:rsidRDefault="00D942D9" w:rsidP="00137FBE">
      <w:pPr>
        <w:rPr>
          <w:del w:id="110" w:author="Md Shahid Sarwar" w:date="2023-08-01T14:32:00Z"/>
          <w:rFonts w:ascii="Times New Roman" w:hAnsi="Times New Roman" w:cs="Times New Roman"/>
          <w:sz w:val="24"/>
          <w:szCs w:val="24"/>
        </w:rPr>
      </w:pPr>
    </w:p>
    <w:p w14:paraId="301541A3" w14:textId="4D366A7A" w:rsidR="00AB6127" w:rsidRPr="00137FBE" w:rsidRDefault="00137FBE" w:rsidP="00137FBE">
      <w:pPr>
        <w:rPr>
          <w:rFonts w:ascii="Times New Roman" w:hAnsi="Times New Roman" w:cs="Times New Roman"/>
          <w:sz w:val="24"/>
          <w:szCs w:val="24"/>
        </w:rPr>
      </w:pPr>
      <w:r w:rsidRPr="00137FBE">
        <w:rPr>
          <w:rFonts w:ascii="Times New Roman" w:hAnsi="Times New Roman" w:cs="Times New Roman"/>
          <w:sz w:val="24"/>
          <w:szCs w:val="24"/>
        </w:rPr>
        <w:lastRenderedPageBreak/>
        <w:t xml:space="preserve">Gut microbiome composition determines how efficiently food is processed into metabolites such as amino acids, bile acids and short-chain fatty acids.  In </w:t>
      </w:r>
      <w:r w:rsidR="0008782D">
        <w:rPr>
          <w:rFonts w:ascii="Times New Roman" w:hAnsi="Times New Roman" w:cs="Times New Roman"/>
          <w:sz w:val="24"/>
          <w:szCs w:val="24"/>
        </w:rPr>
        <w:t>our</w:t>
      </w:r>
      <w:r w:rsidRPr="00137FBE">
        <w:rPr>
          <w:rFonts w:ascii="Times New Roman" w:hAnsi="Times New Roman" w:cs="Times New Roman"/>
          <w:sz w:val="24"/>
          <w:szCs w:val="24"/>
        </w:rPr>
        <w:t xml:space="preserve"> study</w:t>
      </w:r>
      <w:ins w:id="111" w:author="Md Shahid Sarwar" w:date="2023-08-01T14:27:00Z">
        <w:r w:rsidR="00D942D9">
          <w:rPr>
            <w:rFonts w:ascii="Times New Roman" w:hAnsi="Times New Roman" w:cs="Times New Roman"/>
            <w:sz w:val="24"/>
            <w:szCs w:val="24"/>
          </w:rPr>
          <w:t>,</w:t>
        </w:r>
      </w:ins>
      <w:r w:rsidRPr="00137FBE">
        <w:rPr>
          <w:rFonts w:ascii="Times New Roman" w:hAnsi="Times New Roman" w:cs="Times New Roman"/>
          <w:sz w:val="24"/>
          <w:szCs w:val="24"/>
        </w:rPr>
        <w:t xml:space="preserve"> we used C57BL/6J wide</w:t>
      </w:r>
      <w:r w:rsidR="0008782D">
        <w:rPr>
          <w:rFonts w:ascii="Times New Roman" w:hAnsi="Times New Roman" w:cs="Times New Roman"/>
          <w:sz w:val="24"/>
          <w:szCs w:val="24"/>
        </w:rPr>
        <w:t xml:space="preserve"> </w:t>
      </w:r>
      <w:r w:rsidRPr="00137FBE">
        <w:rPr>
          <w:rFonts w:ascii="Times New Roman" w:hAnsi="Times New Roman" w:cs="Times New Roman"/>
          <w:sz w:val="24"/>
          <w:szCs w:val="24"/>
        </w:rPr>
        <w:t xml:space="preserve">type (WT) and </w:t>
      </w:r>
      <w:commentRangeStart w:id="112"/>
      <w:r w:rsidRPr="00137FBE">
        <w:rPr>
          <w:rFonts w:ascii="Times New Roman" w:hAnsi="Times New Roman" w:cs="Times New Roman"/>
          <w:sz w:val="24"/>
          <w:szCs w:val="24"/>
        </w:rPr>
        <w:t xml:space="preserve">Nrf2 gene knockout (KO) </w:t>
      </w:r>
      <w:commentRangeEnd w:id="112"/>
      <w:r w:rsidR="00AF30A5">
        <w:rPr>
          <w:rStyle w:val="CommentReference"/>
        </w:rPr>
        <w:commentReference w:id="112"/>
      </w:r>
      <w:r w:rsidRPr="00137FBE">
        <w:rPr>
          <w:rFonts w:ascii="Times New Roman" w:hAnsi="Times New Roman" w:cs="Times New Roman"/>
          <w:sz w:val="24"/>
          <w:szCs w:val="24"/>
        </w:rPr>
        <w:t>to test diets to which either cranberry or phenethyl isothiocyanate (PEITC) were added since both have been shown to boost the production of these metabolites.  Possible health benefits of these food additives include cancer prevention and activation of Nrf2 pathway, a master regulator of oxidative stress and inflammation.</w:t>
      </w:r>
      <w:r w:rsidR="00BB4449">
        <w:rPr>
          <w:rFonts w:ascii="Times New Roman" w:hAnsi="Times New Roman" w:cs="Times New Roman"/>
          <w:sz w:val="24"/>
          <w:szCs w:val="24"/>
        </w:rPr>
        <w:t xml:space="preserve"> </w:t>
      </w:r>
      <w:del w:id="113" w:author="Md Shahid Sarwar" w:date="2023-08-01T14:38:00Z">
        <w:r w:rsidR="00BB4449" w:rsidRPr="00B764A5" w:rsidDel="00E90BB3">
          <w:rPr>
            <w:rFonts w:ascii="Times New Roman" w:hAnsi="Times New Roman" w:cs="Times New Roman"/>
            <w:sz w:val="24"/>
            <w:szCs w:val="24"/>
          </w:rPr>
          <w:delText xml:space="preserve">PEITC </w:delText>
        </w:r>
        <w:r w:rsidR="00155E0C" w:rsidDel="00E90BB3">
          <w:rPr>
            <w:rFonts w:ascii="Times New Roman" w:hAnsi="Times New Roman" w:cs="Times New Roman"/>
            <w:sz w:val="24"/>
            <w:szCs w:val="24"/>
          </w:rPr>
          <w:delText xml:space="preserve">has </w:delText>
        </w:r>
        <w:r w:rsidR="00BB4449" w:rsidRPr="00B764A5" w:rsidDel="00E90BB3">
          <w:rPr>
            <w:rFonts w:ascii="Times New Roman" w:hAnsi="Times New Roman" w:cs="Times New Roman"/>
            <w:sz w:val="24"/>
            <w:szCs w:val="24"/>
          </w:rPr>
          <w:delText xml:space="preserve">been reported to inhibit colon inflammation </w:delText>
        </w:r>
        <w:r w:rsidR="00BB4449" w:rsidDel="00E90BB3">
          <w:rPr>
            <w:rFonts w:ascii="Times New Roman" w:hAnsi="Times New Roman" w:cs="Times New Roman"/>
            <w:sz w:val="24"/>
            <w:szCs w:val="24"/>
          </w:rPr>
          <w:fldChar w:fldCharType="begin">
            <w:fldData xml:space="preserve">PEVuZE5vdGU+PENpdGU+PEF1dGhvcj5DaGV1bmc8L0F1dGhvcj48WWVhcj4yMDEwPC9ZZWFyPjxS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</w:fldData>
          </w:fldChar>
        </w:r>
        <w:r w:rsidR="00486769" w:rsidDel="00E90BB3">
          <w:rPr>
            <w:rFonts w:ascii="Times New Roman" w:hAnsi="Times New Roman" w:cs="Times New Roman"/>
            <w:sz w:val="24"/>
            <w:szCs w:val="24"/>
          </w:rPr>
          <w:delInstrText xml:space="preserve"> ADDIN EN.CITE </w:delInstrText>
        </w:r>
        <w:r w:rsidR="00486769" w:rsidDel="00E90BB3">
          <w:rPr>
            <w:rFonts w:ascii="Times New Roman" w:hAnsi="Times New Roman" w:cs="Times New Roman"/>
            <w:sz w:val="24"/>
            <w:szCs w:val="24"/>
          </w:rPr>
          <w:fldChar w:fldCharType="begin">
            <w:fldData xml:space="preserve">PEVuZE5vdGU+PENpdGU+PEF1dGhvcj5DaGV1bmc8L0F1dGhvcj48WWVhcj4yMDEwPC9ZZWFyPjxS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</w:fldData>
          </w:fldChar>
        </w:r>
        <w:r w:rsidR="00486769" w:rsidDel="00E90BB3">
          <w:rPr>
            <w:rFonts w:ascii="Times New Roman" w:hAnsi="Times New Roman" w:cs="Times New Roman"/>
            <w:sz w:val="24"/>
            <w:szCs w:val="24"/>
          </w:rPr>
          <w:delInstrText xml:space="preserve"> ADDIN EN.CITE.DATA </w:delInstrText>
        </w:r>
        <w:r w:rsidR="00486769" w:rsidDel="00E90BB3">
          <w:rPr>
            <w:rFonts w:ascii="Times New Roman" w:hAnsi="Times New Roman" w:cs="Times New Roman"/>
            <w:sz w:val="24"/>
            <w:szCs w:val="24"/>
          </w:rPr>
        </w:r>
        <w:r w:rsidR="00486769" w:rsidDel="00E90BB3">
          <w:rPr>
            <w:rFonts w:ascii="Times New Roman" w:hAnsi="Times New Roman" w:cs="Times New Roman"/>
            <w:sz w:val="24"/>
            <w:szCs w:val="24"/>
          </w:rPr>
          <w:fldChar w:fldCharType="end"/>
        </w:r>
        <w:r w:rsidR="00BB4449" w:rsidDel="00E90BB3">
          <w:rPr>
            <w:rFonts w:ascii="Times New Roman" w:hAnsi="Times New Roman" w:cs="Times New Roman"/>
            <w:sz w:val="24"/>
            <w:szCs w:val="24"/>
          </w:rPr>
          <w:fldChar w:fldCharType="separate"/>
        </w:r>
        <w:r w:rsidR="00486769" w:rsidDel="00E90BB3">
          <w:rPr>
            <w:rFonts w:ascii="Times New Roman" w:hAnsi="Times New Roman" w:cs="Times New Roman"/>
            <w:noProof/>
            <w:sz w:val="24"/>
            <w:szCs w:val="24"/>
          </w:rPr>
          <w:delText>[44, 45]</w:delText>
        </w:r>
        <w:r w:rsidR="00BB4449" w:rsidDel="00E90BB3">
          <w:rPr>
            <w:rFonts w:ascii="Times New Roman" w:hAnsi="Times New Roman" w:cs="Times New Roman"/>
            <w:sz w:val="24"/>
            <w:szCs w:val="24"/>
          </w:rPr>
          <w:fldChar w:fldCharType="end"/>
        </w:r>
        <w:r w:rsidR="00BB4449" w:rsidRPr="00B764A5" w:rsidDel="00E90BB3">
          <w:rPr>
            <w:rFonts w:ascii="Times New Roman" w:hAnsi="Times New Roman" w:cs="Times New Roman"/>
            <w:sz w:val="24"/>
            <w:szCs w:val="24"/>
          </w:rPr>
          <w:delText xml:space="preserve"> </w:delText>
        </w:r>
        <w:r w:rsidR="00BB4449" w:rsidDel="00E90BB3">
          <w:rPr>
            <w:rFonts w:ascii="Times New Roman" w:hAnsi="Times New Roman" w:cs="Times New Roman"/>
            <w:sz w:val="24"/>
            <w:szCs w:val="24"/>
          </w:rPr>
          <w:delText>but this effect could have been mediated by microbiome</w:delText>
        </w:r>
        <w:r w:rsidR="00BB4449" w:rsidRPr="00B764A5" w:rsidDel="00E90BB3">
          <w:rPr>
            <w:rFonts w:ascii="Times New Roman" w:hAnsi="Times New Roman" w:cs="Times New Roman"/>
            <w:sz w:val="24"/>
            <w:szCs w:val="24"/>
          </w:rPr>
          <w:delText xml:space="preserve">. </w:delText>
        </w:r>
      </w:del>
      <w:ins w:id="114" w:author="Md Shahid Sarwar" w:date="2023-08-01T14:38:00Z">
        <w:r w:rsidR="00E90BB3">
          <w:rPr>
            <w:rFonts w:ascii="Times New Roman" w:hAnsi="Times New Roman" w:cs="Times New Roman"/>
            <w:sz w:val="24"/>
            <w:szCs w:val="24"/>
          </w:rPr>
          <w:t>The aim of this study was to understand the mechanism of how cranberry and PEITC change the gut microbiome and metabolites, and further improve the gut health and reduce the inflammation levels.</w:t>
        </w:r>
      </w:ins>
    </w:p>
    <w:p w14:paraId="3A83CF4D" w14:textId="1605F232" w:rsidR="00AB6127" w:rsidRDefault="00A43D9D" w:rsidP="00A43D9D">
      <w:pPr>
        <w:pStyle w:val="Heading1"/>
      </w:pPr>
      <w:bookmarkStart w:id="115" w:name="_Toc128143905"/>
      <w:bookmarkStart w:id="116" w:name="_Toc141698517"/>
      <w:r>
        <w:t xml:space="preserve">2. </w:t>
      </w:r>
      <w:r w:rsidR="00AB6127">
        <w:t xml:space="preserve"> Materials and Methods</w:t>
      </w:r>
      <w:bookmarkEnd w:id="115"/>
      <w:bookmarkEnd w:id="116"/>
    </w:p>
    <w:p w14:paraId="6DB48294" w14:textId="400551DD" w:rsidR="00AB6127" w:rsidRDefault="00541DBD" w:rsidP="00A43D9D">
      <w:pPr>
        <w:pStyle w:val="Heading2"/>
      </w:pPr>
      <w:bookmarkStart w:id="117" w:name="_Toc141698518"/>
      <w:r w:rsidRPr="00541DBD">
        <w:t xml:space="preserve">2.1 </w:t>
      </w:r>
      <w:r w:rsidR="00A14B05">
        <w:t xml:space="preserve">Animals and Study </w:t>
      </w:r>
      <w:r w:rsidRPr="00541DBD">
        <w:t>Design</w:t>
      </w:r>
      <w:bookmarkEnd w:id="117"/>
    </w:p>
    <w:p w14:paraId="38556628" w14:textId="04DA426A" w:rsidR="00541DBD" w:rsidRPr="00541DBD" w:rsidRDefault="00541DBD" w:rsidP="00541DBD">
      <w:pPr>
        <w:rPr>
          <w:rFonts w:ascii="Times New Roman" w:hAnsi="Times New Roman" w:cs="Times New Roman"/>
          <w:sz w:val="24"/>
          <w:szCs w:val="24"/>
        </w:rPr>
      </w:pPr>
      <w:r w:rsidRPr="00541DBD">
        <w:rPr>
          <w:rFonts w:ascii="Times New Roman" w:hAnsi="Times New Roman" w:cs="Times New Roman"/>
          <w:sz w:val="24"/>
          <w:szCs w:val="24"/>
        </w:rPr>
        <w:t xml:space="preserve">C57BL/6J WT mice were purchased from Jackson Laboratory (Bar Harbor, ME). C57BL/6J Nrf2 KO mice have been maintained in our laboratory since 2005 </w:t>
      </w:r>
      <w:r w:rsidR="003E6FFB">
        <w:rPr>
          <w:rFonts w:ascii="Times New Roman" w:hAnsi="Times New Roman" w:cs="Times New Roman"/>
          <w:sz w:val="24"/>
          <w:szCs w:val="24"/>
        </w:rPr>
        <w:fldChar w:fldCharType="begin">
          <w:fldData xml:space="preserve">PEVuZE5vdGU+PENpdGU+PEF1dGhvcj5TaGVuPC9BdXRob3I+PFllYXI+MjAwNjwvWWVhcj48UmVj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</w:fldData>
        </w:fldChar>
      </w:r>
      <w:r w:rsidR="00486769">
        <w:rPr>
          <w:rFonts w:ascii="Times New Roman" w:hAnsi="Times New Roman" w:cs="Times New Roman"/>
          <w:sz w:val="24"/>
          <w:szCs w:val="24"/>
        </w:rPr>
        <w:instrText xml:space="preserve"> ADDIN EN.CITE </w:instrText>
      </w:r>
      <w:r w:rsidR="00486769">
        <w:rPr>
          <w:rFonts w:ascii="Times New Roman" w:hAnsi="Times New Roman" w:cs="Times New Roman"/>
          <w:sz w:val="24"/>
          <w:szCs w:val="24"/>
        </w:rPr>
        <w:fldChar w:fldCharType="begin">
          <w:fldData xml:space="preserve">PEVuZE5vdGU+PENpdGU+PEF1dGhvcj5TaGVuPC9BdXRob3I+PFllYXI+MjAwNjwvWWVhcj48UmVj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</w:fldData>
        </w:fldChar>
      </w:r>
      <w:r w:rsidR="00486769">
        <w:rPr>
          <w:rFonts w:ascii="Times New Roman" w:hAnsi="Times New Roman" w:cs="Times New Roman"/>
          <w:sz w:val="24"/>
          <w:szCs w:val="24"/>
        </w:rPr>
        <w:instrText xml:space="preserve"> ADDIN EN.CITE.DATA </w:instrText>
      </w:r>
      <w:r w:rsidR="00486769">
        <w:rPr>
          <w:rFonts w:ascii="Times New Roman" w:hAnsi="Times New Roman" w:cs="Times New Roman"/>
          <w:sz w:val="24"/>
          <w:szCs w:val="24"/>
        </w:rPr>
      </w:r>
      <w:r w:rsidR="00486769">
        <w:rPr>
          <w:rFonts w:ascii="Times New Roman" w:hAnsi="Times New Roman" w:cs="Times New Roman"/>
          <w:sz w:val="24"/>
          <w:szCs w:val="24"/>
        </w:rPr>
        <w:fldChar w:fldCharType="end"/>
      </w:r>
      <w:r w:rsidR="003E6FFB">
        <w:rPr>
          <w:rFonts w:ascii="Times New Roman" w:hAnsi="Times New Roman" w:cs="Times New Roman"/>
          <w:sz w:val="24"/>
          <w:szCs w:val="24"/>
        </w:rPr>
        <w:fldChar w:fldCharType="separate"/>
      </w:r>
      <w:r w:rsidR="00486769">
        <w:rPr>
          <w:rFonts w:ascii="Times New Roman" w:hAnsi="Times New Roman" w:cs="Times New Roman"/>
          <w:noProof/>
          <w:sz w:val="24"/>
          <w:szCs w:val="24"/>
        </w:rPr>
        <w:t>[46, 47]</w:t>
      </w:r>
      <w:r w:rsidR="003E6FFB">
        <w:rPr>
          <w:rFonts w:ascii="Times New Roman" w:hAnsi="Times New Roman" w:cs="Times New Roman"/>
          <w:sz w:val="24"/>
          <w:szCs w:val="24"/>
        </w:rPr>
        <w:fldChar w:fldCharType="end"/>
      </w:r>
      <w:r w:rsidRPr="00541DBD">
        <w:rPr>
          <w:rFonts w:ascii="Times New Roman" w:hAnsi="Times New Roman" w:cs="Times New Roman"/>
          <w:sz w:val="24"/>
          <w:szCs w:val="24"/>
        </w:rPr>
        <w:t>. Mice were kept in a controlled temperature (20-22°C) and humidity (45–55%) environment under 12-hour light and dark cycles at the Rutgers Animal Facility. Food and water were provided ad libitum. The study was stacked into three experiments.</w:t>
      </w:r>
    </w:p>
    <w:p w14:paraId="3F3CD6B6" w14:textId="77777777" w:rsidR="00541DBD" w:rsidRPr="00541DBD" w:rsidRDefault="00541DBD" w:rsidP="00541DBD">
      <w:pPr>
        <w:rPr>
          <w:rFonts w:ascii="Times New Roman" w:hAnsi="Times New Roman" w:cs="Times New Roman"/>
          <w:sz w:val="24"/>
          <w:szCs w:val="24"/>
        </w:rPr>
      </w:pPr>
      <w:r w:rsidRPr="00541DBD">
        <w:rPr>
          <w:rFonts w:ascii="Times New Roman" w:hAnsi="Times New Roman" w:cs="Times New Roman"/>
          <w:sz w:val="24"/>
          <w:szCs w:val="24"/>
        </w:rPr>
        <w:t xml:space="preserve">All mice were given a 2-week gut microbiota equalization period during which they were fed with AIN93M control diet (Research Diets, Inc. NJ). </w:t>
      </w:r>
    </w:p>
    <w:p w14:paraId="177E7403" w14:textId="3C9B898D" w:rsidR="00021E8A" w:rsidRDefault="00541DBD" w:rsidP="00541DBD">
      <w:pPr>
        <w:rPr>
          <w:rFonts w:ascii="Times New Roman" w:hAnsi="Times New Roman" w:cs="Times New Roman"/>
          <w:sz w:val="24"/>
          <w:szCs w:val="24"/>
        </w:rPr>
      </w:pPr>
      <w:r w:rsidRPr="00541DBD">
        <w:rPr>
          <w:rFonts w:ascii="Times New Roman" w:hAnsi="Times New Roman" w:cs="Times New Roman"/>
          <w:sz w:val="24"/>
          <w:szCs w:val="24"/>
        </w:rPr>
        <w:t>In the first experiment</w:t>
      </w:r>
      <w:r w:rsidR="000F3EF3">
        <w:rPr>
          <w:rFonts w:ascii="Times New Roman" w:hAnsi="Times New Roman" w:cs="Times New Roman"/>
          <w:sz w:val="24"/>
          <w:szCs w:val="24"/>
        </w:rPr>
        <w:t xml:space="preserve"> </w:t>
      </w:r>
      <w:commentRangeStart w:id="118"/>
      <w:r w:rsidR="000F3EF3">
        <w:rPr>
          <w:rFonts w:ascii="Times New Roman" w:hAnsi="Times New Roman" w:cs="Times New Roman"/>
          <w:sz w:val="24"/>
          <w:szCs w:val="24"/>
        </w:rPr>
        <w:t>(Nov18</w:t>
      </w:r>
      <w:commentRangeEnd w:id="118"/>
      <w:r w:rsidR="00E90BB3">
        <w:rPr>
          <w:rStyle w:val="CommentReference"/>
        </w:rPr>
        <w:commentReference w:id="118"/>
      </w:r>
      <w:r w:rsidR="000F3EF3">
        <w:rPr>
          <w:rFonts w:ascii="Times New Roman" w:hAnsi="Times New Roman" w:cs="Times New Roman"/>
          <w:sz w:val="24"/>
          <w:szCs w:val="24"/>
        </w:rPr>
        <w:t>)</w:t>
      </w:r>
      <w:r w:rsidRPr="00541DBD">
        <w:rPr>
          <w:rFonts w:ascii="Times New Roman" w:hAnsi="Times New Roman" w:cs="Times New Roman"/>
          <w:sz w:val="24"/>
          <w:szCs w:val="24"/>
        </w:rPr>
        <w:t xml:space="preserve">, </w:t>
      </w:r>
      <w:r w:rsidR="00471E33">
        <w:rPr>
          <w:rFonts w:ascii="Times New Roman" w:hAnsi="Times New Roman" w:cs="Times New Roman"/>
          <w:sz w:val="24"/>
          <w:szCs w:val="24"/>
        </w:rPr>
        <w:t>18</w:t>
      </w:r>
      <w:r w:rsidR="00471E33" w:rsidRPr="00541DBD">
        <w:rPr>
          <w:rFonts w:ascii="Times New Roman" w:hAnsi="Times New Roman" w:cs="Times New Roman"/>
          <w:sz w:val="24"/>
          <w:szCs w:val="24"/>
        </w:rPr>
        <w:t xml:space="preserve"> </w:t>
      </w:r>
      <w:r w:rsidRPr="00541DBD">
        <w:rPr>
          <w:rFonts w:ascii="Times New Roman" w:hAnsi="Times New Roman" w:cs="Times New Roman"/>
          <w:sz w:val="24"/>
          <w:szCs w:val="24"/>
        </w:rPr>
        <w:t>Nrf2 KO mice were randomized into 2 groups after the 2-week equalization period. One group continued receiving the control diet (AIN93M</w:t>
      </w:r>
      <w:r w:rsidR="00A14B05">
        <w:rPr>
          <w:rFonts w:ascii="Times New Roman" w:hAnsi="Times New Roman" w:cs="Times New Roman"/>
          <w:sz w:val="24"/>
          <w:szCs w:val="24"/>
        </w:rPr>
        <w:t>, regular grain diet</w:t>
      </w:r>
      <w:r w:rsidRPr="00541DBD">
        <w:rPr>
          <w:rFonts w:ascii="Times New Roman" w:hAnsi="Times New Roman" w:cs="Times New Roman"/>
          <w:sz w:val="24"/>
          <w:szCs w:val="24"/>
        </w:rPr>
        <w:t>) while the second group’s diet was enhanced with 0.05% PEITC. In the second experiment</w:t>
      </w:r>
      <w:r w:rsidR="000F3EF3">
        <w:rPr>
          <w:rFonts w:ascii="Times New Roman" w:hAnsi="Times New Roman" w:cs="Times New Roman"/>
          <w:sz w:val="24"/>
          <w:szCs w:val="24"/>
        </w:rPr>
        <w:t xml:space="preserve"> (May19)</w:t>
      </w:r>
      <w:r w:rsidRPr="00541DBD">
        <w:rPr>
          <w:rFonts w:ascii="Times New Roman" w:hAnsi="Times New Roman" w:cs="Times New Roman"/>
          <w:sz w:val="24"/>
          <w:szCs w:val="24"/>
        </w:rPr>
        <w:t>, 10 WT mice were randomized into either the control diet (AIN93M) or the PEITC-enhanced diet group</w:t>
      </w:r>
      <w:r w:rsidR="00A14B05">
        <w:rPr>
          <w:rFonts w:ascii="Times New Roman" w:hAnsi="Times New Roman" w:cs="Times New Roman"/>
          <w:sz w:val="24"/>
          <w:szCs w:val="24"/>
        </w:rPr>
        <w:t>s</w:t>
      </w:r>
      <w:r w:rsidRPr="00541DBD">
        <w:rPr>
          <w:rFonts w:ascii="Times New Roman" w:hAnsi="Times New Roman" w:cs="Times New Roman"/>
          <w:sz w:val="24"/>
          <w:szCs w:val="24"/>
        </w:rPr>
        <w:t>. In the</w:t>
      </w:r>
      <w:r>
        <w:rPr>
          <w:rFonts w:ascii="Times New Roman" w:hAnsi="Times New Roman" w:cs="Times New Roman"/>
          <w:sz w:val="24"/>
          <w:szCs w:val="24"/>
        </w:rPr>
        <w:t xml:space="preserve"> </w:t>
      </w:r>
      <w:r w:rsidRPr="00541DBD">
        <w:rPr>
          <w:rFonts w:ascii="Times New Roman" w:hAnsi="Times New Roman" w:cs="Times New Roman"/>
          <w:sz w:val="24"/>
          <w:szCs w:val="24"/>
        </w:rPr>
        <w:t>third experiment</w:t>
      </w:r>
      <w:r w:rsidR="000F3EF3">
        <w:rPr>
          <w:rFonts w:ascii="Times New Roman" w:hAnsi="Times New Roman" w:cs="Times New Roman"/>
          <w:sz w:val="24"/>
          <w:szCs w:val="24"/>
        </w:rPr>
        <w:t xml:space="preserve"> (Sep19)</w:t>
      </w:r>
      <w:r w:rsidRPr="00541DBD">
        <w:rPr>
          <w:rFonts w:ascii="Times New Roman" w:hAnsi="Times New Roman" w:cs="Times New Roman"/>
          <w:sz w:val="24"/>
          <w:szCs w:val="24"/>
        </w:rPr>
        <w:t>, additional cranberry</w:t>
      </w:r>
      <w:r w:rsidR="00471E33">
        <w:rPr>
          <w:rFonts w:ascii="Times New Roman" w:hAnsi="Times New Roman" w:cs="Times New Roman"/>
          <w:sz w:val="24"/>
          <w:szCs w:val="24"/>
        </w:rPr>
        <w:t>-enriched</w:t>
      </w:r>
      <w:r w:rsidRPr="00541DBD">
        <w:rPr>
          <w:rFonts w:ascii="Times New Roman" w:hAnsi="Times New Roman" w:cs="Times New Roman"/>
          <w:sz w:val="24"/>
          <w:szCs w:val="24"/>
        </w:rPr>
        <w:t xml:space="preserve"> diet was introduced</w:t>
      </w:r>
      <w:r w:rsidR="00471E33">
        <w:rPr>
          <w:rFonts w:ascii="Times New Roman" w:hAnsi="Times New Roman" w:cs="Times New Roman"/>
          <w:sz w:val="24"/>
          <w:szCs w:val="24"/>
        </w:rPr>
        <w:t xml:space="preserve"> (</w:t>
      </w:r>
      <w:commentRangeStart w:id="119"/>
      <w:r w:rsidR="00471E33">
        <w:rPr>
          <w:rFonts w:ascii="Times New Roman" w:hAnsi="Times New Roman" w:cs="Times New Roman"/>
          <w:sz w:val="24"/>
          <w:szCs w:val="24"/>
        </w:rPr>
        <w:t>10%</w:t>
      </w:r>
      <w:commentRangeEnd w:id="119"/>
      <w:r w:rsidR="00A14B05">
        <w:rPr>
          <w:rStyle w:val="CommentReference"/>
        </w:rPr>
        <w:commentReference w:id="119"/>
      </w:r>
      <w:r w:rsidR="00471E33">
        <w:rPr>
          <w:rFonts w:ascii="Times New Roman" w:hAnsi="Times New Roman" w:cs="Times New Roman"/>
          <w:sz w:val="24"/>
          <w:szCs w:val="24"/>
        </w:rPr>
        <w:t xml:space="preserve"> of feed by weight)</w:t>
      </w:r>
      <w:r w:rsidRPr="00541DBD">
        <w:rPr>
          <w:rFonts w:ascii="Times New Roman" w:hAnsi="Times New Roman" w:cs="Times New Roman"/>
          <w:sz w:val="24"/>
          <w:szCs w:val="24"/>
        </w:rPr>
        <w:t xml:space="preserve">, and </w:t>
      </w:r>
      <w:r w:rsidR="000F3EF3">
        <w:rPr>
          <w:rFonts w:ascii="Times New Roman" w:hAnsi="Times New Roman" w:cs="Times New Roman"/>
          <w:sz w:val="24"/>
          <w:szCs w:val="24"/>
        </w:rPr>
        <w:t>20</w:t>
      </w:r>
      <w:r w:rsidRPr="00541DBD">
        <w:rPr>
          <w:rFonts w:ascii="Times New Roman" w:hAnsi="Times New Roman" w:cs="Times New Roman"/>
          <w:sz w:val="24"/>
          <w:szCs w:val="24"/>
        </w:rPr>
        <w:t xml:space="preserve"> mice were challenged with</w:t>
      </w:r>
      <w:r w:rsidR="00471E33">
        <w:rPr>
          <w:rFonts w:ascii="Times New Roman" w:hAnsi="Times New Roman" w:cs="Times New Roman"/>
          <w:sz w:val="24"/>
          <w:szCs w:val="24"/>
        </w:rPr>
        <w:t xml:space="preserve"> d</w:t>
      </w:r>
      <w:r w:rsidR="00471E33" w:rsidRPr="00860D26">
        <w:rPr>
          <w:rFonts w:ascii="Times New Roman" w:hAnsi="Times New Roman" w:cs="Times New Roman"/>
          <w:sz w:val="24"/>
          <w:szCs w:val="24"/>
        </w:rPr>
        <w:t xml:space="preserve">extran </w:t>
      </w:r>
      <w:r w:rsidR="00471E33">
        <w:rPr>
          <w:rFonts w:ascii="Times New Roman" w:hAnsi="Times New Roman" w:cs="Times New Roman"/>
          <w:sz w:val="24"/>
          <w:szCs w:val="24"/>
        </w:rPr>
        <w:t>s</w:t>
      </w:r>
      <w:r w:rsidR="00471E33" w:rsidRPr="00860D26">
        <w:rPr>
          <w:rFonts w:ascii="Times New Roman" w:hAnsi="Times New Roman" w:cs="Times New Roman"/>
          <w:sz w:val="24"/>
          <w:szCs w:val="24"/>
        </w:rPr>
        <w:t xml:space="preserve">ulfate </w:t>
      </w:r>
      <w:r w:rsidR="00471E33">
        <w:rPr>
          <w:rFonts w:ascii="Times New Roman" w:hAnsi="Times New Roman" w:cs="Times New Roman"/>
          <w:sz w:val="24"/>
          <w:szCs w:val="24"/>
        </w:rPr>
        <w:t>s</w:t>
      </w:r>
      <w:r w:rsidR="00471E33" w:rsidRPr="00860D26">
        <w:rPr>
          <w:rFonts w:ascii="Times New Roman" w:hAnsi="Times New Roman" w:cs="Times New Roman"/>
          <w:sz w:val="24"/>
          <w:szCs w:val="24"/>
        </w:rPr>
        <w:t>odium</w:t>
      </w:r>
      <w:r w:rsidR="00471E33" w:rsidRPr="00541DBD">
        <w:rPr>
          <w:rFonts w:ascii="Times New Roman" w:hAnsi="Times New Roman" w:cs="Times New Roman"/>
          <w:sz w:val="24"/>
          <w:szCs w:val="24"/>
        </w:rPr>
        <w:t xml:space="preserve"> </w:t>
      </w:r>
      <w:r w:rsidR="00471E33">
        <w:rPr>
          <w:rFonts w:ascii="Times New Roman" w:hAnsi="Times New Roman" w:cs="Times New Roman"/>
          <w:sz w:val="24"/>
          <w:szCs w:val="24"/>
        </w:rPr>
        <w:t>(</w:t>
      </w:r>
      <w:r w:rsidRPr="00541DBD">
        <w:rPr>
          <w:rFonts w:ascii="Times New Roman" w:hAnsi="Times New Roman" w:cs="Times New Roman"/>
          <w:sz w:val="24"/>
          <w:szCs w:val="24"/>
        </w:rPr>
        <w:t>DSS</w:t>
      </w:r>
      <w:r w:rsidR="00471E33">
        <w:rPr>
          <w:rFonts w:ascii="Times New Roman" w:hAnsi="Times New Roman" w:cs="Times New Roman"/>
          <w:sz w:val="24"/>
          <w:szCs w:val="24"/>
        </w:rPr>
        <w:t>)</w:t>
      </w:r>
      <w:r w:rsidRPr="00541DBD">
        <w:rPr>
          <w:rFonts w:ascii="Times New Roman" w:hAnsi="Times New Roman" w:cs="Times New Roman"/>
          <w:sz w:val="24"/>
          <w:szCs w:val="24"/>
        </w:rPr>
        <w:t xml:space="preserve"> to induce gut inflammation. </w:t>
      </w:r>
      <w:commentRangeStart w:id="120"/>
      <w:r w:rsidR="00A14B05">
        <w:rPr>
          <w:rFonts w:ascii="Times New Roman" w:hAnsi="Times New Roman" w:cs="Times New Roman"/>
          <w:sz w:val="24"/>
          <w:szCs w:val="24"/>
        </w:rPr>
        <w:t>2.5%</w:t>
      </w:r>
      <w:commentRangeEnd w:id="120"/>
      <w:r w:rsidR="00A14B05">
        <w:rPr>
          <w:rStyle w:val="CommentReference"/>
        </w:rPr>
        <w:commentReference w:id="120"/>
      </w:r>
      <w:r w:rsidR="00A14B05">
        <w:rPr>
          <w:rFonts w:ascii="Times New Roman" w:hAnsi="Times New Roman" w:cs="Times New Roman"/>
          <w:sz w:val="24"/>
          <w:szCs w:val="24"/>
        </w:rPr>
        <w:t xml:space="preserve"> DSS was dissolved in autoclaved water and made freshly weekly. </w:t>
      </w:r>
      <w:r w:rsidRPr="00541DBD">
        <w:rPr>
          <w:rFonts w:ascii="Times New Roman" w:hAnsi="Times New Roman" w:cs="Times New Roman"/>
          <w:sz w:val="24"/>
          <w:szCs w:val="24"/>
        </w:rPr>
        <w:t>Both, WT and Nrf2 KO genotypes were used, and the mice were randomized into one of four treatment groups (Naïve, DSS, DSS + PEITC, and DSS + Cranberry) within each genotype (Figure</w:t>
      </w:r>
      <w:r w:rsidR="001608A0">
        <w:rPr>
          <w:rFonts w:ascii="Times New Roman" w:hAnsi="Times New Roman" w:cs="Times New Roman"/>
          <w:sz w:val="24"/>
          <w:szCs w:val="24"/>
        </w:rPr>
        <w:t xml:space="preserve"> </w:t>
      </w:r>
      <w:r w:rsidRPr="00541DBD">
        <w:rPr>
          <w:rFonts w:ascii="Times New Roman" w:hAnsi="Times New Roman" w:cs="Times New Roman"/>
          <w:sz w:val="24"/>
          <w:szCs w:val="24"/>
        </w:rPr>
        <w:t>1).</w:t>
      </w:r>
      <w:r w:rsidR="007E2336">
        <w:rPr>
          <w:rFonts w:ascii="Times New Roman" w:hAnsi="Times New Roman" w:cs="Times New Roman"/>
          <w:sz w:val="24"/>
          <w:szCs w:val="24"/>
        </w:rPr>
        <w:t xml:space="preserve"> </w:t>
      </w:r>
      <w:r w:rsidR="00A14B05">
        <w:rPr>
          <w:rFonts w:ascii="Times New Roman" w:hAnsi="Times New Roman" w:cs="Times New Roman"/>
          <w:sz w:val="24"/>
          <w:szCs w:val="24"/>
        </w:rPr>
        <w:t>Fecal</w:t>
      </w:r>
      <w:r w:rsidR="00A14B05" w:rsidRPr="00C0022D">
        <w:rPr>
          <w:rFonts w:ascii="Times New Roman" w:hAnsi="Times New Roman" w:cs="Times New Roman"/>
          <w:sz w:val="24"/>
          <w:szCs w:val="24"/>
        </w:rPr>
        <w:t xml:space="preserve"> samples were</w:t>
      </w:r>
      <w:r w:rsidR="00A14B05">
        <w:rPr>
          <w:rFonts w:ascii="Times New Roman" w:hAnsi="Times New Roman" w:cs="Times New Roman"/>
          <w:sz w:val="24"/>
          <w:szCs w:val="24"/>
        </w:rPr>
        <w:t xml:space="preserve"> collected freshly</w:t>
      </w:r>
      <w:r w:rsidR="00A14B05" w:rsidRPr="00C0022D">
        <w:rPr>
          <w:rFonts w:ascii="Times New Roman" w:hAnsi="Times New Roman" w:cs="Times New Roman"/>
          <w:sz w:val="24"/>
          <w:szCs w:val="24"/>
        </w:rPr>
        <w:t xml:space="preserve"> snap frozen in liquid nitrogen and stored at -80</w:t>
      </w:r>
      <w:r w:rsidR="00A14B05" w:rsidRPr="00B764A5">
        <w:rPr>
          <w:rFonts w:ascii="Times New Roman" w:hAnsi="Times New Roman" w:cs="Times New Roman"/>
          <w:sz w:val="24"/>
          <w:szCs w:val="24"/>
          <w:vertAlign w:val="superscript"/>
        </w:rPr>
        <w:t>o</w:t>
      </w:r>
      <w:r w:rsidR="00A14B05" w:rsidRPr="00C0022D">
        <w:rPr>
          <w:rFonts w:ascii="Times New Roman" w:hAnsi="Times New Roman" w:cs="Times New Roman"/>
          <w:sz w:val="24"/>
          <w:szCs w:val="24"/>
        </w:rPr>
        <w:t>C for 16</w:t>
      </w:r>
      <w:r w:rsidR="00A14B05">
        <w:rPr>
          <w:rFonts w:ascii="Times New Roman" w:hAnsi="Times New Roman" w:cs="Times New Roman"/>
          <w:sz w:val="24"/>
          <w:szCs w:val="24"/>
        </w:rPr>
        <w:t>S</w:t>
      </w:r>
      <w:r w:rsidR="00A14B05" w:rsidRPr="00C0022D">
        <w:rPr>
          <w:rFonts w:ascii="Times New Roman" w:hAnsi="Times New Roman" w:cs="Times New Roman"/>
          <w:sz w:val="24"/>
          <w:szCs w:val="24"/>
        </w:rPr>
        <w:t xml:space="preserve"> </w:t>
      </w:r>
      <w:r w:rsidR="00A14B05">
        <w:rPr>
          <w:rFonts w:ascii="Times New Roman" w:hAnsi="Times New Roman" w:cs="Times New Roman"/>
          <w:sz w:val="24"/>
          <w:szCs w:val="24"/>
        </w:rPr>
        <w:t>ribosomal RNA (</w:t>
      </w:r>
      <w:r w:rsidR="00A14B05" w:rsidRPr="00C0022D">
        <w:rPr>
          <w:rFonts w:ascii="Times New Roman" w:hAnsi="Times New Roman" w:cs="Times New Roman"/>
          <w:sz w:val="24"/>
          <w:szCs w:val="24"/>
        </w:rPr>
        <w:t>rRNA</w:t>
      </w:r>
      <w:r w:rsidR="00A14B05">
        <w:rPr>
          <w:rFonts w:ascii="Times New Roman" w:hAnsi="Times New Roman" w:cs="Times New Roman"/>
          <w:sz w:val="24"/>
          <w:szCs w:val="24"/>
        </w:rPr>
        <w:t>)</w:t>
      </w:r>
      <w:r w:rsidR="00A14B05" w:rsidRPr="00C0022D">
        <w:rPr>
          <w:rFonts w:ascii="Times New Roman" w:hAnsi="Times New Roman" w:cs="Times New Roman"/>
          <w:sz w:val="24"/>
          <w:szCs w:val="24"/>
        </w:rPr>
        <w:t xml:space="preserve"> sequencing and microbial metabolites analysis.</w:t>
      </w:r>
      <w:r w:rsidR="00A14B05">
        <w:rPr>
          <w:rFonts w:ascii="Times New Roman" w:hAnsi="Times New Roman" w:cs="Times New Roman"/>
          <w:sz w:val="24"/>
          <w:szCs w:val="24"/>
        </w:rPr>
        <w:t xml:space="preserve"> </w:t>
      </w:r>
      <w:r w:rsidR="000F3EF3">
        <w:rPr>
          <w:rFonts w:ascii="Times New Roman" w:hAnsi="Times New Roman" w:cs="Times New Roman"/>
          <w:sz w:val="24"/>
          <w:szCs w:val="24"/>
        </w:rPr>
        <w:t>F</w:t>
      </w:r>
      <w:r w:rsidR="007E2336">
        <w:rPr>
          <w:rFonts w:ascii="Times New Roman" w:hAnsi="Times New Roman" w:cs="Times New Roman"/>
          <w:sz w:val="24"/>
          <w:szCs w:val="24"/>
        </w:rPr>
        <w:t xml:space="preserve">ecal samples for 16S sequencing were collected at weeks 1 and 5 in </w:t>
      </w:r>
      <w:r w:rsidR="000F3EF3">
        <w:rPr>
          <w:rFonts w:ascii="Times New Roman" w:hAnsi="Times New Roman" w:cs="Times New Roman"/>
          <w:sz w:val="24"/>
          <w:szCs w:val="24"/>
        </w:rPr>
        <w:t>Nov18</w:t>
      </w:r>
      <w:r w:rsidR="007E2336">
        <w:rPr>
          <w:rFonts w:ascii="Times New Roman" w:hAnsi="Times New Roman" w:cs="Times New Roman"/>
          <w:sz w:val="24"/>
          <w:szCs w:val="24"/>
        </w:rPr>
        <w:t xml:space="preserve">, weeks 0 and 4 in </w:t>
      </w:r>
      <w:r w:rsidR="000F3EF3">
        <w:rPr>
          <w:rFonts w:ascii="Times New Roman" w:hAnsi="Times New Roman" w:cs="Times New Roman"/>
          <w:sz w:val="24"/>
          <w:szCs w:val="24"/>
        </w:rPr>
        <w:t>May19</w:t>
      </w:r>
      <w:r w:rsidR="007E2336">
        <w:rPr>
          <w:rFonts w:ascii="Times New Roman" w:hAnsi="Times New Roman" w:cs="Times New Roman"/>
          <w:sz w:val="24"/>
          <w:szCs w:val="24"/>
        </w:rPr>
        <w:t xml:space="preserve">, and weeks 0, 1 and 8 in </w:t>
      </w:r>
      <w:r w:rsidR="000F3EF3">
        <w:rPr>
          <w:rFonts w:ascii="Times New Roman" w:hAnsi="Times New Roman" w:cs="Times New Roman"/>
          <w:sz w:val="24"/>
          <w:szCs w:val="24"/>
        </w:rPr>
        <w:t>Sep19 experiments</w:t>
      </w:r>
      <w:r w:rsidR="007E2336">
        <w:rPr>
          <w:rFonts w:ascii="Times New Roman" w:hAnsi="Times New Roman" w:cs="Times New Roman"/>
          <w:sz w:val="24"/>
          <w:szCs w:val="24"/>
        </w:rPr>
        <w:t xml:space="preserve">. Additional samples were collected </w:t>
      </w:r>
      <w:r w:rsidR="000F3EF3">
        <w:rPr>
          <w:rFonts w:ascii="Times New Roman" w:hAnsi="Times New Roman" w:cs="Times New Roman"/>
          <w:sz w:val="24"/>
          <w:szCs w:val="24"/>
        </w:rPr>
        <w:t xml:space="preserve">from all mice </w:t>
      </w:r>
      <w:r w:rsidR="007E2336">
        <w:rPr>
          <w:rFonts w:ascii="Times New Roman" w:hAnsi="Times New Roman" w:cs="Times New Roman"/>
          <w:sz w:val="24"/>
          <w:szCs w:val="24"/>
        </w:rPr>
        <w:t xml:space="preserve">for metabolomics analysis at weeks 2 and 6 in </w:t>
      </w:r>
      <w:r w:rsidR="000F3EF3">
        <w:rPr>
          <w:rFonts w:ascii="Times New Roman" w:hAnsi="Times New Roman" w:cs="Times New Roman"/>
          <w:sz w:val="24"/>
          <w:szCs w:val="24"/>
        </w:rPr>
        <w:t>Sep19 experiment</w:t>
      </w:r>
      <w:r w:rsidR="007E2336">
        <w:rPr>
          <w:rFonts w:ascii="Times New Roman" w:hAnsi="Times New Roman" w:cs="Times New Roman"/>
          <w:sz w:val="24"/>
          <w:szCs w:val="24"/>
        </w:rPr>
        <w:t xml:space="preserve">. </w:t>
      </w:r>
      <w:r w:rsidR="00386DAA">
        <w:rPr>
          <w:rFonts w:ascii="Times New Roman" w:hAnsi="Times New Roman" w:cs="Times New Roman"/>
          <w:sz w:val="24"/>
          <w:szCs w:val="24"/>
        </w:rPr>
        <w:t xml:space="preserve">Since the fecal sample collection timing varied slightly between the experiments, it was realigned and labeled as </w:t>
      </w:r>
      <w:r w:rsidR="004468A3">
        <w:rPr>
          <w:rFonts w:ascii="Times New Roman" w:hAnsi="Times New Roman" w:cs="Times New Roman"/>
          <w:sz w:val="24"/>
          <w:szCs w:val="24"/>
        </w:rPr>
        <w:t>baseline (</w:t>
      </w:r>
      <w:r w:rsidR="00021E8A">
        <w:rPr>
          <w:rFonts w:ascii="Times New Roman" w:hAnsi="Times New Roman" w:cs="Times New Roman"/>
          <w:sz w:val="24"/>
          <w:szCs w:val="24"/>
        </w:rPr>
        <w:t xml:space="preserve">end of the equalization period, i.e., </w:t>
      </w:r>
      <w:r w:rsidR="004468A3">
        <w:rPr>
          <w:rFonts w:ascii="Times New Roman" w:hAnsi="Times New Roman" w:cs="Times New Roman"/>
          <w:sz w:val="24"/>
          <w:szCs w:val="24"/>
        </w:rPr>
        <w:t xml:space="preserve">Week 0), </w:t>
      </w:r>
      <w:r w:rsidR="00386DAA">
        <w:rPr>
          <w:rFonts w:ascii="Times New Roman" w:hAnsi="Times New Roman" w:cs="Times New Roman"/>
          <w:sz w:val="24"/>
          <w:szCs w:val="24"/>
        </w:rPr>
        <w:t>early (weeks</w:t>
      </w:r>
      <w:r w:rsidR="00021E8A">
        <w:rPr>
          <w:rFonts w:ascii="Times New Roman" w:hAnsi="Times New Roman" w:cs="Times New Roman"/>
          <w:sz w:val="24"/>
          <w:szCs w:val="24"/>
        </w:rPr>
        <w:t xml:space="preserve"> </w:t>
      </w:r>
      <w:r w:rsidR="004468A3">
        <w:rPr>
          <w:rFonts w:ascii="Times New Roman" w:hAnsi="Times New Roman" w:cs="Times New Roman"/>
          <w:sz w:val="24"/>
          <w:szCs w:val="24"/>
        </w:rPr>
        <w:t>1</w:t>
      </w:r>
      <w:r w:rsidR="00386DAA">
        <w:rPr>
          <w:rFonts w:ascii="Times New Roman" w:hAnsi="Times New Roman" w:cs="Times New Roman"/>
          <w:sz w:val="24"/>
          <w:szCs w:val="24"/>
        </w:rPr>
        <w:t xml:space="preserve"> </w:t>
      </w:r>
      <w:r w:rsidR="00021E8A">
        <w:rPr>
          <w:rFonts w:ascii="Times New Roman" w:hAnsi="Times New Roman" w:cs="Times New Roman"/>
          <w:sz w:val="24"/>
          <w:szCs w:val="24"/>
        </w:rPr>
        <w:t>through</w:t>
      </w:r>
      <w:r w:rsidR="00386DAA">
        <w:rPr>
          <w:rFonts w:ascii="Times New Roman" w:hAnsi="Times New Roman" w:cs="Times New Roman"/>
          <w:sz w:val="24"/>
          <w:szCs w:val="24"/>
        </w:rPr>
        <w:t xml:space="preserve"> 2) or late (weeks 4 through 8) timepoints. </w:t>
      </w:r>
    </w:p>
    <w:p w14:paraId="14533DE6" w14:textId="2C3C11AA" w:rsidR="00C0022D" w:rsidRDefault="00C0022D" w:rsidP="00541DBD">
      <w:pPr>
        <w:rPr>
          <w:rFonts w:ascii="Times New Roman" w:hAnsi="Times New Roman" w:cs="Times New Roman"/>
          <w:sz w:val="24"/>
          <w:szCs w:val="24"/>
        </w:rPr>
      </w:pPr>
      <w:r w:rsidRPr="00C0022D">
        <w:rPr>
          <w:rFonts w:ascii="Times New Roman" w:hAnsi="Times New Roman" w:cs="Times New Roman"/>
          <w:sz w:val="24"/>
          <w:szCs w:val="24"/>
        </w:rPr>
        <w:t xml:space="preserve">All animal experiments were conducted under the animal protocol approved by the Institutional Animal Care and Use Committee (IACUC) of Rutgers </w:t>
      </w:r>
      <w:commentRangeStart w:id="121"/>
      <w:r w:rsidRPr="00C0022D">
        <w:rPr>
          <w:rFonts w:ascii="Times New Roman" w:hAnsi="Times New Roman" w:cs="Times New Roman"/>
          <w:sz w:val="24"/>
          <w:szCs w:val="24"/>
        </w:rPr>
        <w:t>University</w:t>
      </w:r>
      <w:commentRangeEnd w:id="121"/>
      <w:r w:rsidR="00E90BB3">
        <w:rPr>
          <w:rStyle w:val="CommentReference"/>
        </w:rPr>
        <w:commentReference w:id="121"/>
      </w:r>
      <w:r w:rsidRPr="00C0022D">
        <w:rPr>
          <w:rFonts w:ascii="Times New Roman" w:hAnsi="Times New Roman" w:cs="Times New Roman"/>
          <w:sz w:val="24"/>
          <w:szCs w:val="24"/>
        </w:rPr>
        <w:t>.</w:t>
      </w:r>
    </w:p>
    <w:p w14:paraId="34B4075E" w14:textId="37471EFC" w:rsidR="00C0022D" w:rsidRDefault="00C0022D" w:rsidP="00A43D9D">
      <w:pPr>
        <w:pStyle w:val="Heading2"/>
      </w:pPr>
      <w:bookmarkStart w:id="122" w:name="_Toc141698519"/>
      <w:r>
        <w:lastRenderedPageBreak/>
        <w:t xml:space="preserve">2.2 </w:t>
      </w:r>
      <w:r w:rsidRPr="00C0022D">
        <w:t>16</w:t>
      </w:r>
      <w:r w:rsidR="00BD0E55">
        <w:t>S</w:t>
      </w:r>
      <w:r w:rsidRPr="00C0022D">
        <w:t xml:space="preserve"> ribosomal RNA gene sequencing and analysis</w:t>
      </w:r>
      <w:bookmarkEnd w:id="122"/>
    </w:p>
    <w:p w14:paraId="3C26E005" w14:textId="1E9E3C69" w:rsidR="00C0022D" w:rsidRPr="00C0022D" w:rsidRDefault="00C0022D" w:rsidP="00C0022D">
      <w:pPr>
        <w:rPr>
          <w:rFonts w:ascii="Times New Roman" w:hAnsi="Times New Roman" w:cs="Times New Roman"/>
          <w:sz w:val="24"/>
          <w:szCs w:val="24"/>
        </w:rPr>
      </w:pPr>
      <w:r w:rsidRPr="00C0022D">
        <w:rPr>
          <w:rFonts w:ascii="Times New Roman" w:hAnsi="Times New Roman" w:cs="Times New Roman"/>
          <w:sz w:val="24"/>
          <w:szCs w:val="24"/>
        </w:rPr>
        <w:t xml:space="preserve">Bacterial DNA were extracted using </w:t>
      </w:r>
      <w:r w:rsidRPr="00885C35">
        <w:rPr>
          <w:rFonts w:ascii="Times New Roman" w:hAnsi="Times New Roman" w:cs="Times New Roman"/>
          <w:i/>
          <w:iCs/>
          <w:sz w:val="24"/>
          <w:szCs w:val="24"/>
        </w:rPr>
        <w:t xml:space="preserve">PowerSoil DNA Isolation Kit </w:t>
      </w:r>
      <w:r w:rsidRPr="00C0022D">
        <w:rPr>
          <w:rFonts w:ascii="Times New Roman" w:hAnsi="Times New Roman" w:cs="Times New Roman"/>
          <w:sz w:val="24"/>
          <w:szCs w:val="24"/>
        </w:rPr>
        <w:t xml:space="preserve">(QIAGEN). PCR amplification of the 16S rRNA genes were carried out using PCR primers specific for the V4 region (Table 1) </w:t>
      </w:r>
      <w:r w:rsidR="00E009FB">
        <w:rPr>
          <w:rFonts w:ascii="Times New Roman" w:hAnsi="Times New Roman" w:cs="Times New Roman"/>
          <w:sz w:val="24"/>
          <w:szCs w:val="24"/>
        </w:rPr>
        <w:fldChar w:fldCharType="begin">
          <w:fldData xml:space="preserve">PEVuZE5vdGU+PENpdGU+PEF1dGhvcj5BcHByaWxsPC9BdXRob3I+PFllYXI+MjAxNTwvWWVhcj48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</w:fldData>
        </w:fldChar>
      </w:r>
      <w:r w:rsidR="00486769">
        <w:rPr>
          <w:rFonts w:ascii="Times New Roman" w:hAnsi="Times New Roman" w:cs="Times New Roman"/>
          <w:sz w:val="24"/>
          <w:szCs w:val="24"/>
        </w:rPr>
        <w:instrText xml:space="preserve"> ADDIN EN.CITE </w:instrText>
      </w:r>
      <w:r w:rsidR="00486769">
        <w:rPr>
          <w:rFonts w:ascii="Times New Roman" w:hAnsi="Times New Roman" w:cs="Times New Roman"/>
          <w:sz w:val="24"/>
          <w:szCs w:val="24"/>
        </w:rPr>
        <w:fldChar w:fldCharType="begin">
          <w:fldData xml:space="preserve">PEVuZE5vdGU+PENpdGU+PEF1dGhvcj5BcHByaWxsPC9BdXRob3I+PFllYXI+MjAxNTwvWWVhcj48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</w:fldData>
        </w:fldChar>
      </w:r>
      <w:r w:rsidR="00486769">
        <w:rPr>
          <w:rFonts w:ascii="Times New Roman" w:hAnsi="Times New Roman" w:cs="Times New Roman"/>
          <w:sz w:val="24"/>
          <w:szCs w:val="24"/>
        </w:rPr>
        <w:instrText xml:space="preserve"> ADDIN EN.CITE.DATA </w:instrText>
      </w:r>
      <w:r w:rsidR="00486769">
        <w:rPr>
          <w:rFonts w:ascii="Times New Roman" w:hAnsi="Times New Roman" w:cs="Times New Roman"/>
          <w:sz w:val="24"/>
          <w:szCs w:val="24"/>
        </w:rPr>
      </w:r>
      <w:r w:rsidR="00486769">
        <w:rPr>
          <w:rFonts w:ascii="Times New Roman" w:hAnsi="Times New Roman" w:cs="Times New Roman"/>
          <w:sz w:val="24"/>
          <w:szCs w:val="24"/>
        </w:rPr>
        <w:fldChar w:fldCharType="end"/>
      </w:r>
      <w:r w:rsidR="00E009FB">
        <w:rPr>
          <w:rFonts w:ascii="Times New Roman" w:hAnsi="Times New Roman" w:cs="Times New Roman"/>
          <w:sz w:val="24"/>
          <w:szCs w:val="24"/>
        </w:rPr>
        <w:fldChar w:fldCharType="separate"/>
      </w:r>
      <w:r w:rsidR="00486769">
        <w:rPr>
          <w:rFonts w:ascii="Times New Roman" w:hAnsi="Times New Roman" w:cs="Times New Roman"/>
          <w:noProof/>
          <w:sz w:val="24"/>
          <w:szCs w:val="24"/>
        </w:rPr>
        <w:t>[48-54]</w:t>
      </w:r>
      <w:r w:rsidR="00E009FB">
        <w:rPr>
          <w:rFonts w:ascii="Times New Roman" w:hAnsi="Times New Roman" w:cs="Times New Roman"/>
          <w:sz w:val="24"/>
          <w:szCs w:val="24"/>
        </w:rPr>
        <w:fldChar w:fldCharType="end"/>
      </w:r>
      <w:r w:rsidRPr="00C0022D">
        <w:rPr>
          <w:rFonts w:ascii="Times New Roman" w:hAnsi="Times New Roman" w:cs="Times New Roman"/>
          <w:sz w:val="24"/>
          <w:szCs w:val="24"/>
        </w:rPr>
        <w:t>.</w:t>
      </w:r>
      <w:r>
        <w:rPr>
          <w:rFonts w:ascii="Times New Roman" w:hAnsi="Times New Roman" w:cs="Times New Roman"/>
          <w:sz w:val="24"/>
          <w:szCs w:val="24"/>
        </w:rPr>
        <w:t xml:space="preserve"> </w:t>
      </w:r>
      <w:r w:rsidRPr="00C0022D">
        <w:rPr>
          <w:rFonts w:ascii="Times New Roman" w:hAnsi="Times New Roman" w:cs="Times New Roman"/>
          <w:sz w:val="24"/>
          <w:szCs w:val="24"/>
        </w:rPr>
        <w:t xml:space="preserve">Indexed amplicons were pooled and sequenced on </w:t>
      </w:r>
      <w:r w:rsidRPr="00822371">
        <w:rPr>
          <w:rFonts w:ascii="Times New Roman" w:hAnsi="Times New Roman" w:cs="Times New Roman"/>
          <w:i/>
          <w:iCs/>
          <w:sz w:val="24"/>
          <w:szCs w:val="24"/>
        </w:rPr>
        <w:t>MiSeq</w:t>
      </w:r>
      <w:r w:rsidRPr="00C0022D">
        <w:rPr>
          <w:rFonts w:ascii="Times New Roman" w:hAnsi="Times New Roman" w:cs="Times New Roman"/>
          <w:sz w:val="24"/>
          <w:szCs w:val="24"/>
        </w:rPr>
        <w:t xml:space="preserve"> (Illumina) yielding at least 8,000 300 base pair (bp) pair-ended reads. Microbial operational taxonomic units (OTUs) and their taxonomic assignments were analyzed using </w:t>
      </w:r>
      <w:r w:rsidR="0073615E" w:rsidRPr="0073615E">
        <w:rPr>
          <w:rFonts w:ascii="Times New Roman" w:hAnsi="Times New Roman" w:cs="Times New Roman"/>
          <w:sz w:val="24"/>
          <w:szCs w:val="24"/>
        </w:rPr>
        <w:t>Quantitative Insights Into Microbial Ecology</w:t>
      </w:r>
      <w:r w:rsidR="0073615E">
        <w:rPr>
          <w:rFonts w:ascii="Times New Roman" w:hAnsi="Times New Roman" w:cs="Times New Roman"/>
          <w:sz w:val="24"/>
          <w:szCs w:val="24"/>
        </w:rPr>
        <w:t xml:space="preserve"> (</w:t>
      </w:r>
      <w:r w:rsidRPr="00C0022D">
        <w:rPr>
          <w:rFonts w:ascii="Times New Roman" w:hAnsi="Times New Roman" w:cs="Times New Roman"/>
          <w:sz w:val="24"/>
          <w:szCs w:val="24"/>
        </w:rPr>
        <w:t>QIIME2</w:t>
      </w:r>
      <w:r w:rsidR="0073615E">
        <w:rPr>
          <w:rFonts w:ascii="Times New Roman" w:hAnsi="Times New Roman" w:cs="Times New Roman"/>
          <w:sz w:val="24"/>
          <w:szCs w:val="24"/>
        </w:rPr>
        <w:t>) bioinformatic pipeline</w:t>
      </w:r>
      <w:r w:rsidR="002D0A9D">
        <w:rPr>
          <w:rFonts w:ascii="Times New Roman" w:hAnsi="Times New Roman" w:cs="Times New Roman"/>
          <w:sz w:val="24"/>
          <w:szCs w:val="24"/>
        </w:rPr>
        <w:t xml:space="preserve"> </w:t>
      </w:r>
      <w:r w:rsidR="003C3E83">
        <w:rPr>
          <w:rFonts w:ascii="Times New Roman" w:hAnsi="Times New Roman" w:cs="Times New Roman"/>
          <w:sz w:val="24"/>
          <w:szCs w:val="24"/>
        </w:rPr>
        <w:fldChar w:fldCharType="begin">
          <w:fldData xml:space="preserve">PEVuZE5vdGU+PENpdGU+PEF1dGhvcj5Cb2x5ZW48L0F1dGhvcj48WWVhcj4yMDE5PC9ZZWFyPjxS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</w:fldData>
        </w:fldChar>
      </w:r>
      <w:r w:rsidR="00486769">
        <w:rPr>
          <w:rFonts w:ascii="Times New Roman" w:hAnsi="Times New Roman" w:cs="Times New Roman"/>
          <w:sz w:val="24"/>
          <w:szCs w:val="24"/>
        </w:rPr>
        <w:instrText xml:space="preserve"> ADDIN EN.CITE </w:instrText>
      </w:r>
      <w:r w:rsidR="00486769">
        <w:rPr>
          <w:rFonts w:ascii="Times New Roman" w:hAnsi="Times New Roman" w:cs="Times New Roman"/>
          <w:sz w:val="24"/>
          <w:szCs w:val="24"/>
        </w:rPr>
        <w:fldChar w:fldCharType="begin">
          <w:fldData xml:space="preserve">PEVuZE5vdGU+PENpdGU+PEF1dGhvcj5Cb2x5ZW48L0F1dGhvcj48WWVhcj4yMDE5PC9ZZWFyPjxS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</w:fldData>
        </w:fldChar>
      </w:r>
      <w:r w:rsidR="00486769">
        <w:rPr>
          <w:rFonts w:ascii="Times New Roman" w:hAnsi="Times New Roman" w:cs="Times New Roman"/>
          <w:sz w:val="24"/>
          <w:szCs w:val="24"/>
        </w:rPr>
        <w:instrText xml:space="preserve"> ADDIN EN.CITE.DATA </w:instrText>
      </w:r>
      <w:r w:rsidR="00486769">
        <w:rPr>
          <w:rFonts w:ascii="Times New Roman" w:hAnsi="Times New Roman" w:cs="Times New Roman"/>
          <w:sz w:val="24"/>
          <w:szCs w:val="24"/>
        </w:rPr>
      </w:r>
      <w:r w:rsidR="00486769">
        <w:rPr>
          <w:rFonts w:ascii="Times New Roman" w:hAnsi="Times New Roman" w:cs="Times New Roman"/>
          <w:sz w:val="24"/>
          <w:szCs w:val="24"/>
        </w:rPr>
        <w:fldChar w:fldCharType="end"/>
      </w:r>
      <w:r w:rsidR="003C3E83">
        <w:rPr>
          <w:rFonts w:ascii="Times New Roman" w:hAnsi="Times New Roman" w:cs="Times New Roman"/>
          <w:sz w:val="24"/>
          <w:szCs w:val="24"/>
        </w:rPr>
        <w:fldChar w:fldCharType="separate"/>
      </w:r>
      <w:r w:rsidR="00486769">
        <w:rPr>
          <w:rFonts w:ascii="Times New Roman" w:hAnsi="Times New Roman" w:cs="Times New Roman"/>
          <w:noProof/>
          <w:sz w:val="24"/>
          <w:szCs w:val="24"/>
        </w:rPr>
        <w:t>[55, 56]</w:t>
      </w:r>
      <w:r w:rsidR="003C3E83">
        <w:rPr>
          <w:rFonts w:ascii="Times New Roman" w:hAnsi="Times New Roman" w:cs="Times New Roman"/>
          <w:sz w:val="24"/>
          <w:szCs w:val="24"/>
        </w:rPr>
        <w:fldChar w:fldCharType="end"/>
      </w:r>
      <w:r w:rsidRPr="00C0022D">
        <w:rPr>
          <w:rFonts w:ascii="Times New Roman" w:hAnsi="Times New Roman" w:cs="Times New Roman"/>
          <w:sz w:val="24"/>
          <w:szCs w:val="24"/>
        </w:rPr>
        <w:t xml:space="preserve"> and Divisive Amplicon Denoising Algorithm 2 (DADA2</w:t>
      </w:r>
      <w:r w:rsidR="005C4C32">
        <w:rPr>
          <w:rFonts w:ascii="Times New Roman" w:hAnsi="Times New Roman" w:cs="Times New Roman"/>
          <w:sz w:val="24"/>
          <w:szCs w:val="24"/>
        </w:rPr>
        <w:t xml:space="preserve"> version </w:t>
      </w:r>
      <w:r w:rsidR="005C4C32" w:rsidRPr="00C0022D">
        <w:rPr>
          <w:rFonts w:ascii="Times New Roman" w:hAnsi="Times New Roman" w:cs="Times New Roman"/>
          <w:sz w:val="24"/>
          <w:szCs w:val="24"/>
        </w:rPr>
        <w:t>1.16</w:t>
      </w:r>
      <w:r w:rsidRPr="00C0022D">
        <w:rPr>
          <w:rFonts w:ascii="Times New Roman" w:hAnsi="Times New Roman" w:cs="Times New Roman"/>
          <w:sz w:val="24"/>
          <w:szCs w:val="24"/>
        </w:rPr>
        <w:t>)</w:t>
      </w:r>
      <w:r w:rsidR="0073615E">
        <w:rPr>
          <w:rFonts w:ascii="Times New Roman" w:hAnsi="Times New Roman" w:cs="Times New Roman"/>
          <w:sz w:val="24"/>
          <w:szCs w:val="24"/>
        </w:rPr>
        <w:t xml:space="preserve"> </w:t>
      </w:r>
      <w:r w:rsidR="0073615E" w:rsidRPr="005C4C32">
        <w:rPr>
          <w:rFonts w:ascii="Times New Roman" w:hAnsi="Times New Roman" w:cs="Times New Roman"/>
          <w:i/>
          <w:iCs/>
          <w:sz w:val="24"/>
          <w:szCs w:val="24"/>
        </w:rPr>
        <w:t>R</w:t>
      </w:r>
      <w:r w:rsidR="0073615E" w:rsidRPr="00C0022D">
        <w:rPr>
          <w:rFonts w:ascii="Times New Roman" w:hAnsi="Times New Roman" w:cs="Times New Roman"/>
          <w:sz w:val="24"/>
          <w:szCs w:val="24"/>
        </w:rPr>
        <w:t xml:space="preserve"> package</w:t>
      </w:r>
      <w:r w:rsidRPr="00C0022D">
        <w:rPr>
          <w:rFonts w:ascii="Times New Roman" w:hAnsi="Times New Roman" w:cs="Times New Roman"/>
          <w:sz w:val="24"/>
          <w:szCs w:val="24"/>
        </w:rPr>
        <w:t xml:space="preserve"> </w:t>
      </w:r>
      <w:r w:rsidR="002D0A9D">
        <w:rPr>
          <w:rFonts w:ascii="Times New Roman" w:hAnsi="Times New Roman" w:cs="Times New Roman"/>
          <w:sz w:val="24"/>
          <w:szCs w:val="24"/>
        </w:rPr>
        <w:fldChar w:fldCharType="begin">
          <w:fldData xml:space="preserve">PEVuZE5vdGU+PENpdGU+PEF1dGhvcj5DYWxsYWhhbjwvQXV0aG9yPjxZZWFyPjIwMTY8L1llYXI+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</w:fldData>
        </w:fldChar>
      </w:r>
      <w:r w:rsidR="00486769">
        <w:rPr>
          <w:rFonts w:ascii="Times New Roman" w:hAnsi="Times New Roman" w:cs="Times New Roman"/>
          <w:sz w:val="24"/>
          <w:szCs w:val="24"/>
        </w:rPr>
        <w:instrText xml:space="preserve"> ADDIN EN.CITE </w:instrText>
      </w:r>
      <w:r w:rsidR="00486769">
        <w:rPr>
          <w:rFonts w:ascii="Times New Roman" w:hAnsi="Times New Roman" w:cs="Times New Roman"/>
          <w:sz w:val="24"/>
          <w:szCs w:val="24"/>
        </w:rPr>
        <w:fldChar w:fldCharType="begin">
          <w:fldData xml:space="preserve">PEVuZE5vdGU+PENpdGU+PEF1dGhvcj5DYWxsYWhhbjwvQXV0aG9yPjxZZWFyPjIwMTY8L1llYXI+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</w:fldData>
        </w:fldChar>
      </w:r>
      <w:r w:rsidR="00486769">
        <w:rPr>
          <w:rFonts w:ascii="Times New Roman" w:hAnsi="Times New Roman" w:cs="Times New Roman"/>
          <w:sz w:val="24"/>
          <w:szCs w:val="24"/>
        </w:rPr>
        <w:instrText xml:space="preserve"> ADDIN EN.CITE.DATA </w:instrText>
      </w:r>
      <w:r w:rsidR="00486769">
        <w:rPr>
          <w:rFonts w:ascii="Times New Roman" w:hAnsi="Times New Roman" w:cs="Times New Roman"/>
          <w:sz w:val="24"/>
          <w:szCs w:val="24"/>
        </w:rPr>
      </w:r>
      <w:r w:rsidR="00486769">
        <w:rPr>
          <w:rFonts w:ascii="Times New Roman" w:hAnsi="Times New Roman" w:cs="Times New Roman"/>
          <w:sz w:val="24"/>
          <w:szCs w:val="24"/>
        </w:rPr>
        <w:fldChar w:fldCharType="end"/>
      </w:r>
      <w:r w:rsidR="002D0A9D">
        <w:rPr>
          <w:rFonts w:ascii="Times New Roman" w:hAnsi="Times New Roman" w:cs="Times New Roman"/>
          <w:sz w:val="24"/>
          <w:szCs w:val="24"/>
        </w:rPr>
        <w:fldChar w:fldCharType="separate"/>
      </w:r>
      <w:r w:rsidR="00486769">
        <w:rPr>
          <w:rFonts w:ascii="Times New Roman" w:hAnsi="Times New Roman" w:cs="Times New Roman"/>
          <w:noProof/>
          <w:sz w:val="24"/>
          <w:szCs w:val="24"/>
        </w:rPr>
        <w:t>[57]</w:t>
      </w:r>
      <w:r w:rsidR="002D0A9D">
        <w:rPr>
          <w:rFonts w:ascii="Times New Roman" w:hAnsi="Times New Roman" w:cs="Times New Roman"/>
          <w:sz w:val="24"/>
          <w:szCs w:val="24"/>
        </w:rPr>
        <w:fldChar w:fldCharType="end"/>
      </w:r>
      <w:r w:rsidRPr="00C0022D">
        <w:rPr>
          <w:rFonts w:ascii="Times New Roman" w:hAnsi="Times New Roman" w:cs="Times New Roman"/>
          <w:sz w:val="24"/>
          <w:szCs w:val="24"/>
        </w:rPr>
        <w:t xml:space="preserve">. </w:t>
      </w:r>
    </w:p>
    <w:p w14:paraId="3A6CFC47" w14:textId="7E9A19F5" w:rsidR="00C0022D" w:rsidRPr="00C0022D" w:rsidRDefault="00C0022D" w:rsidP="00C0022D">
      <w:pPr>
        <w:rPr>
          <w:rFonts w:ascii="Times New Roman" w:hAnsi="Times New Roman" w:cs="Times New Roman"/>
          <w:sz w:val="24"/>
          <w:szCs w:val="24"/>
        </w:rPr>
      </w:pPr>
      <w:r w:rsidRPr="00851EF1">
        <w:rPr>
          <w:rFonts w:ascii="Times New Roman" w:hAnsi="Times New Roman" w:cs="Times New Roman"/>
          <w:i/>
          <w:iCs/>
          <w:sz w:val="24"/>
          <w:szCs w:val="24"/>
        </w:rPr>
        <w:t>QIIME2</w:t>
      </w:r>
      <w:r w:rsidRPr="00C0022D">
        <w:rPr>
          <w:rFonts w:ascii="Times New Roman" w:hAnsi="Times New Roman" w:cs="Times New Roman"/>
          <w:sz w:val="24"/>
          <w:szCs w:val="24"/>
        </w:rPr>
        <w:t xml:space="preserve"> mapped reference at 97% similarity against representative sequences of 97% OTU in SILVA</w:t>
      </w:r>
      <w:r w:rsidR="003B36F4" w:rsidRPr="00C0022D">
        <w:rPr>
          <w:rFonts w:ascii="Times New Roman" w:hAnsi="Times New Roman" w:cs="Times New Roman"/>
          <w:sz w:val="24"/>
          <w:szCs w:val="24"/>
        </w:rPr>
        <w:t xml:space="preserve">, </w:t>
      </w:r>
      <w:r w:rsidR="003B36F4">
        <w:rPr>
          <w:rFonts w:ascii="Times New Roman" w:hAnsi="Times New Roman" w:cs="Times New Roman"/>
          <w:sz w:val="24"/>
          <w:szCs w:val="24"/>
        </w:rPr>
        <w:t>a high quality rRNA database</w:t>
      </w:r>
      <w:r w:rsidR="00E009FB">
        <w:rPr>
          <w:rFonts w:ascii="Times New Roman" w:hAnsi="Times New Roman" w:cs="Times New Roman"/>
          <w:sz w:val="24"/>
          <w:szCs w:val="24"/>
        </w:rPr>
        <w:t xml:space="preserve"> </w:t>
      </w:r>
      <w:r w:rsidR="00E009FB">
        <w:rPr>
          <w:rFonts w:ascii="Times New Roman" w:hAnsi="Times New Roman" w:cs="Times New Roman"/>
          <w:sz w:val="24"/>
          <w:szCs w:val="24"/>
        </w:rPr>
        <w:fldChar w:fldCharType="begin"/>
      </w:r>
      <w:r w:rsidR="00486769">
        <w:rPr>
          <w:rFonts w:ascii="Times New Roman" w:hAnsi="Times New Roman" w:cs="Times New Roman"/>
          <w:sz w:val="24"/>
          <w:szCs w:val="24"/>
        </w:rPr>
        <w:instrText xml:space="preserve"> ADDIN EN.CITE &lt;EndNote&gt;&lt;Cite&gt;&lt;Author&gt;Yilmaz&lt;/Author&gt;&lt;Year&gt;2014&lt;/Year&gt;&lt;RecNum&gt;228&lt;/RecNum&gt;&lt;DisplayText&gt;[58]&lt;/DisplayText&gt;&lt;record&gt;&lt;rec-number&gt;228&lt;/rec-number&gt;&lt;foreign-keys&gt;&lt;key app="EN" db-id="p5x02z22jstaavezs2optfptvxdv9padpft5" timestamp="1674511025"&gt;228&lt;/key&gt;&lt;/foreign-keys&gt;&lt;ref-type name="Journal Article"&gt;17&lt;/ref-type&gt;&lt;contributors&gt;&lt;authors&gt;&lt;author&gt;Yilmaz, P.&lt;/author&gt;&lt;author&gt;Parfrey, L. W.&lt;/author&gt;&lt;author&gt;Yarza, P.&lt;/author&gt;&lt;author&gt;Gerken, J.&lt;/author&gt;&lt;author&gt;Pruesse, E.&lt;/author&gt;&lt;author&gt;Quast, C.&lt;/author&gt;&lt;author&gt;Schweer, T.&lt;/author&gt;&lt;author&gt;Peplies, J.&lt;/author&gt;&lt;author&gt;Ludwig, W.&lt;/author&gt;&lt;author&gt;Glockner, F. O.&lt;/author&gt;&lt;/authors&gt;&lt;/contributors&gt;&lt;auth-address&gt;Max Planck Inst Marine Microbiol, Microbial Genom &amp;amp; Bioinformat Res Grp, D-28359 Bremen, Germany&amp;#xD;Univ British Columbia, Dept Bot, Vancouver, BC V6T 1Z4, Canada&amp;#xD;Univ British Columbia, Dept Zool, Vancouver, BC V6T 1Z4, Canada&amp;#xD;Ribocon GmbH, D-28359 Bremen, Germany&amp;#xD;Jacobs Univ Bremen gGmbH, Sch Sci &amp;amp; Engn, D-28759 Bremen, Germany&amp;#xD;Tech Univ Munich, Lehrstuhl Mikrobiol, D-853530 Freising Weihenstephan, Germany&lt;/auth-address&gt;&lt;titles&gt;&lt;title&gt;The SILVA and &amp;quot;All-species Living Tree Project (LTP)&amp;quot; taxonomic frameworks&lt;/title&gt;&lt;secondary-title&gt;Nucleic Acids Research&lt;/secondary-title&gt;&lt;alt-title&gt;Nucleic Acids Res&lt;/alt-title&gt;&lt;/titles&gt;&lt;pages&gt;D643-D648&lt;/pages&gt;&lt;volume&gt;42&lt;/volume&gt;&lt;number&gt;D1&lt;/number&gt;&lt;keywords&gt;&lt;keyword&gt;ribosomal-rna sequences&lt;/keyword&gt;&lt;keyword&gt;diversity&lt;/keyword&gt;&lt;keyword&gt;classification&lt;/keyword&gt;&lt;keyword&gt;nomenclature&lt;/keyword&gt;&lt;keyword&gt;eukaryotes&lt;/keyword&gt;&lt;keyword&gt;lineages&lt;/keyword&gt;&lt;keyword&gt;ecology&lt;/keyword&gt;&lt;keyword&gt;time&lt;/keyword&gt;&lt;/keywords&gt;&lt;dates&gt;&lt;year&gt;2014&lt;/year&gt;&lt;pub-dates&gt;&lt;date&gt;Jan&lt;/date&gt;&lt;/pub-dates&gt;&lt;/dates&gt;&lt;isbn&gt;0305-1048&lt;/isbn&gt;&lt;accession-num&gt;WOS:000331139800094&lt;/accession-num&gt;&lt;urls&gt;&lt;related-urls&gt;&lt;url&gt;&amp;lt;Go to ISI&amp;gt;://WOS:000331139800094&lt;/url&gt;&lt;/related-urls&gt;&lt;/urls&gt;&lt;electronic-resource-num&gt;10.1093/nar/gkt1209&lt;/electronic-resource-num&gt;&lt;language&gt;English&lt;/language&gt;&lt;/record&gt;&lt;/Cite&gt;&lt;/EndNote&gt;</w:instrText>
      </w:r>
      <w:r w:rsidR="00E009FB">
        <w:rPr>
          <w:rFonts w:ascii="Times New Roman" w:hAnsi="Times New Roman" w:cs="Times New Roman"/>
          <w:sz w:val="24"/>
          <w:szCs w:val="24"/>
        </w:rPr>
        <w:fldChar w:fldCharType="separate"/>
      </w:r>
      <w:r w:rsidR="00486769">
        <w:rPr>
          <w:rFonts w:ascii="Times New Roman" w:hAnsi="Times New Roman" w:cs="Times New Roman"/>
          <w:noProof/>
          <w:sz w:val="24"/>
          <w:szCs w:val="24"/>
        </w:rPr>
        <w:t>[58]</w:t>
      </w:r>
      <w:r w:rsidR="00E009FB">
        <w:rPr>
          <w:rFonts w:ascii="Times New Roman" w:hAnsi="Times New Roman" w:cs="Times New Roman"/>
          <w:sz w:val="24"/>
          <w:szCs w:val="24"/>
        </w:rPr>
        <w:fldChar w:fldCharType="end"/>
      </w:r>
      <w:r w:rsidR="003B36F4">
        <w:rPr>
          <w:rFonts w:ascii="Times New Roman" w:hAnsi="Times New Roman" w:cs="Times New Roman"/>
          <w:sz w:val="24"/>
          <w:szCs w:val="24"/>
        </w:rPr>
        <w:t xml:space="preserve">, </w:t>
      </w:r>
      <w:r w:rsidRPr="00C0022D">
        <w:rPr>
          <w:rFonts w:ascii="Times New Roman" w:hAnsi="Times New Roman" w:cs="Times New Roman"/>
          <w:sz w:val="24"/>
          <w:szCs w:val="24"/>
        </w:rPr>
        <w:t>follow</w:t>
      </w:r>
      <w:r w:rsidR="005C4C32">
        <w:rPr>
          <w:rFonts w:ascii="Times New Roman" w:hAnsi="Times New Roman" w:cs="Times New Roman"/>
          <w:sz w:val="24"/>
          <w:szCs w:val="24"/>
        </w:rPr>
        <w:t>ed</w:t>
      </w:r>
      <w:r w:rsidRPr="00C0022D">
        <w:rPr>
          <w:rFonts w:ascii="Times New Roman" w:hAnsi="Times New Roman" w:cs="Times New Roman"/>
          <w:sz w:val="24"/>
          <w:szCs w:val="24"/>
        </w:rPr>
        <w:t xml:space="preserve"> by chimeric sequences remov</w:t>
      </w:r>
      <w:r w:rsidR="005C4C32">
        <w:rPr>
          <w:rFonts w:ascii="Times New Roman" w:hAnsi="Times New Roman" w:cs="Times New Roman"/>
          <w:sz w:val="24"/>
          <w:szCs w:val="24"/>
        </w:rPr>
        <w:t>al</w:t>
      </w:r>
      <w:r w:rsidRPr="00C0022D">
        <w:rPr>
          <w:rFonts w:ascii="Times New Roman" w:hAnsi="Times New Roman" w:cs="Times New Roman"/>
          <w:sz w:val="24"/>
          <w:szCs w:val="24"/>
        </w:rPr>
        <w:t xml:space="preserve"> from subsequent analyses </w:t>
      </w:r>
      <w:r w:rsidR="00E009FB">
        <w:rPr>
          <w:rFonts w:ascii="Times New Roman" w:hAnsi="Times New Roman" w:cs="Times New Roman"/>
          <w:sz w:val="24"/>
          <w:szCs w:val="24"/>
        </w:rPr>
        <w:fldChar w:fldCharType="begin">
          <w:fldData xml:space="preserve">PEVuZE5vdGU+PENpdGU+PEF1dGhvcj5DYXBvcmFzbzwvQXV0aG9yPjxZZWFyPjIwMTA8L1llYXI+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=
</w:fldData>
        </w:fldChar>
      </w:r>
      <w:r w:rsidR="00486769">
        <w:rPr>
          <w:rFonts w:ascii="Times New Roman" w:hAnsi="Times New Roman" w:cs="Times New Roman"/>
          <w:sz w:val="24"/>
          <w:szCs w:val="24"/>
        </w:rPr>
        <w:instrText xml:space="preserve"> ADDIN EN.CITE </w:instrText>
      </w:r>
      <w:r w:rsidR="00486769">
        <w:rPr>
          <w:rFonts w:ascii="Times New Roman" w:hAnsi="Times New Roman" w:cs="Times New Roman"/>
          <w:sz w:val="24"/>
          <w:szCs w:val="24"/>
        </w:rPr>
        <w:fldChar w:fldCharType="begin">
          <w:fldData xml:space="preserve">PEVuZE5vdGU+PENpdGU+PEF1dGhvcj5DYXBvcmFzbzwvQXV0aG9yPjxZZWFyPjIwMTA8L1llYXI+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=
</w:fldData>
        </w:fldChar>
      </w:r>
      <w:r w:rsidR="00486769">
        <w:rPr>
          <w:rFonts w:ascii="Times New Roman" w:hAnsi="Times New Roman" w:cs="Times New Roman"/>
          <w:sz w:val="24"/>
          <w:szCs w:val="24"/>
        </w:rPr>
        <w:instrText xml:space="preserve"> ADDIN EN.CITE.DATA </w:instrText>
      </w:r>
      <w:r w:rsidR="00486769">
        <w:rPr>
          <w:rFonts w:ascii="Times New Roman" w:hAnsi="Times New Roman" w:cs="Times New Roman"/>
          <w:sz w:val="24"/>
          <w:szCs w:val="24"/>
        </w:rPr>
      </w:r>
      <w:r w:rsidR="00486769">
        <w:rPr>
          <w:rFonts w:ascii="Times New Roman" w:hAnsi="Times New Roman" w:cs="Times New Roman"/>
          <w:sz w:val="24"/>
          <w:szCs w:val="24"/>
        </w:rPr>
        <w:fldChar w:fldCharType="end"/>
      </w:r>
      <w:r w:rsidR="00E009FB">
        <w:rPr>
          <w:rFonts w:ascii="Times New Roman" w:hAnsi="Times New Roman" w:cs="Times New Roman"/>
          <w:sz w:val="24"/>
          <w:szCs w:val="24"/>
        </w:rPr>
        <w:fldChar w:fldCharType="separate"/>
      </w:r>
      <w:r w:rsidR="00486769">
        <w:rPr>
          <w:rFonts w:ascii="Times New Roman" w:hAnsi="Times New Roman" w:cs="Times New Roman"/>
          <w:noProof/>
          <w:sz w:val="24"/>
          <w:szCs w:val="24"/>
        </w:rPr>
        <w:t>[59]</w:t>
      </w:r>
      <w:r w:rsidR="00E009FB">
        <w:rPr>
          <w:rFonts w:ascii="Times New Roman" w:hAnsi="Times New Roman" w:cs="Times New Roman"/>
          <w:sz w:val="24"/>
          <w:szCs w:val="24"/>
        </w:rPr>
        <w:fldChar w:fldCharType="end"/>
      </w:r>
      <w:r w:rsidRPr="00C0022D">
        <w:rPr>
          <w:rFonts w:ascii="Times New Roman" w:hAnsi="Times New Roman" w:cs="Times New Roman"/>
          <w:sz w:val="24"/>
          <w:szCs w:val="24"/>
        </w:rPr>
        <w:t xml:space="preserve">. Principle coordinates analysis (PCoA) of unweighted UniFrac </w:t>
      </w:r>
      <w:r w:rsidR="005C4C32">
        <w:rPr>
          <w:rFonts w:ascii="Times New Roman" w:hAnsi="Times New Roman" w:cs="Times New Roman"/>
          <w:sz w:val="24"/>
          <w:szCs w:val="24"/>
        </w:rPr>
        <w:t>analysis</w:t>
      </w:r>
      <w:r w:rsidRPr="00C0022D">
        <w:rPr>
          <w:rFonts w:ascii="Times New Roman" w:hAnsi="Times New Roman" w:cs="Times New Roman"/>
          <w:sz w:val="24"/>
          <w:szCs w:val="24"/>
        </w:rPr>
        <w:t xml:space="preserve"> w</w:t>
      </w:r>
      <w:r w:rsidR="005C4C32">
        <w:rPr>
          <w:rFonts w:ascii="Times New Roman" w:hAnsi="Times New Roman" w:cs="Times New Roman"/>
          <w:sz w:val="24"/>
          <w:szCs w:val="24"/>
        </w:rPr>
        <w:t>as</w:t>
      </w:r>
      <w:r w:rsidRPr="00C0022D">
        <w:rPr>
          <w:rFonts w:ascii="Times New Roman" w:hAnsi="Times New Roman" w:cs="Times New Roman"/>
          <w:sz w:val="24"/>
          <w:szCs w:val="24"/>
        </w:rPr>
        <w:t xml:space="preserve"> performed to visualize similarity of microbial communities </w:t>
      </w:r>
      <w:r w:rsidR="005C4C32">
        <w:rPr>
          <w:rFonts w:ascii="Times New Roman" w:hAnsi="Times New Roman" w:cs="Times New Roman"/>
          <w:sz w:val="24"/>
          <w:szCs w:val="24"/>
        </w:rPr>
        <w:t>of the</w:t>
      </w:r>
      <w:r w:rsidRPr="00C0022D">
        <w:rPr>
          <w:rFonts w:ascii="Times New Roman" w:hAnsi="Times New Roman" w:cs="Times New Roman"/>
          <w:sz w:val="24"/>
          <w:szCs w:val="24"/>
        </w:rPr>
        <w:t xml:space="preserve"> sample</w:t>
      </w:r>
      <w:r w:rsidR="005C4C32">
        <w:rPr>
          <w:rFonts w:ascii="Times New Roman" w:hAnsi="Times New Roman" w:cs="Times New Roman"/>
          <w:sz w:val="24"/>
          <w:szCs w:val="24"/>
        </w:rPr>
        <w:t>s</w:t>
      </w:r>
      <w:r w:rsidRPr="00C0022D">
        <w:rPr>
          <w:rFonts w:ascii="Times New Roman" w:hAnsi="Times New Roman" w:cs="Times New Roman"/>
          <w:sz w:val="24"/>
          <w:szCs w:val="24"/>
        </w:rPr>
        <w:t xml:space="preserve">.  </w:t>
      </w:r>
    </w:p>
    <w:p w14:paraId="3A16D3C9" w14:textId="525270FE" w:rsidR="00C0022D" w:rsidRDefault="00C0022D" w:rsidP="00A461B9">
      <w:pPr>
        <w:rPr>
          <w:rFonts w:ascii="Times New Roman" w:hAnsi="Times New Roman" w:cs="Times New Roman"/>
          <w:sz w:val="24"/>
          <w:szCs w:val="24"/>
        </w:rPr>
      </w:pPr>
      <w:r w:rsidRPr="00851EF1">
        <w:rPr>
          <w:rFonts w:ascii="Times New Roman" w:hAnsi="Times New Roman" w:cs="Times New Roman"/>
          <w:i/>
          <w:iCs/>
          <w:sz w:val="24"/>
          <w:szCs w:val="24"/>
        </w:rPr>
        <w:t>DADA2</w:t>
      </w:r>
      <w:r w:rsidRPr="00C0022D">
        <w:rPr>
          <w:rFonts w:ascii="Times New Roman" w:hAnsi="Times New Roman" w:cs="Times New Roman"/>
          <w:sz w:val="24"/>
          <w:szCs w:val="24"/>
        </w:rPr>
        <w:t xml:space="preserve"> </w:t>
      </w:r>
      <w:r w:rsidR="00BD0E55" w:rsidRPr="00C0022D">
        <w:rPr>
          <w:rFonts w:ascii="Times New Roman" w:hAnsi="Times New Roman" w:cs="Times New Roman"/>
          <w:sz w:val="24"/>
          <w:szCs w:val="24"/>
        </w:rPr>
        <w:t>pipeline was</w:t>
      </w:r>
      <w:r w:rsidRPr="00C0022D">
        <w:rPr>
          <w:rFonts w:ascii="Times New Roman" w:hAnsi="Times New Roman" w:cs="Times New Roman"/>
          <w:sz w:val="24"/>
          <w:szCs w:val="24"/>
        </w:rPr>
        <w:t xml:space="preserve"> used to process </w:t>
      </w:r>
      <w:r w:rsidRPr="005C4C32">
        <w:rPr>
          <w:rFonts w:ascii="Times New Roman" w:hAnsi="Times New Roman" w:cs="Times New Roman"/>
          <w:i/>
          <w:iCs/>
          <w:sz w:val="24"/>
          <w:szCs w:val="24"/>
        </w:rPr>
        <w:t>FastQ</w:t>
      </w:r>
      <w:r w:rsidRPr="00C0022D">
        <w:rPr>
          <w:rFonts w:ascii="Times New Roman" w:hAnsi="Times New Roman" w:cs="Times New Roman"/>
          <w:sz w:val="24"/>
          <w:szCs w:val="24"/>
        </w:rPr>
        <w:t xml:space="preserve"> </w:t>
      </w:r>
      <w:r w:rsidR="005C4C32">
        <w:rPr>
          <w:rFonts w:ascii="Times New Roman" w:hAnsi="Times New Roman" w:cs="Times New Roman"/>
          <w:sz w:val="24"/>
          <w:szCs w:val="24"/>
        </w:rPr>
        <w:t xml:space="preserve">sequence data </w:t>
      </w:r>
      <w:r w:rsidRPr="00C0022D">
        <w:rPr>
          <w:rFonts w:ascii="Times New Roman" w:hAnsi="Times New Roman" w:cs="Times New Roman"/>
          <w:sz w:val="24"/>
          <w:szCs w:val="24"/>
        </w:rPr>
        <w:t>file</w:t>
      </w:r>
      <w:r w:rsidR="005C4C32">
        <w:rPr>
          <w:rFonts w:ascii="Times New Roman" w:hAnsi="Times New Roman" w:cs="Times New Roman"/>
          <w:sz w:val="24"/>
          <w:szCs w:val="24"/>
        </w:rPr>
        <w:t>s</w:t>
      </w:r>
      <w:r w:rsidRPr="00C0022D">
        <w:rPr>
          <w:rFonts w:ascii="Times New Roman" w:hAnsi="Times New Roman" w:cs="Times New Roman"/>
          <w:sz w:val="24"/>
          <w:szCs w:val="24"/>
        </w:rPr>
        <w:t xml:space="preserve"> containing pair-ended reads with average length of 300 base pairs (bp) into a </w:t>
      </w:r>
      <w:r w:rsidR="005C4C32" w:rsidRPr="00C0022D">
        <w:rPr>
          <w:rFonts w:ascii="Times New Roman" w:hAnsi="Times New Roman" w:cs="Times New Roman"/>
          <w:sz w:val="24"/>
          <w:szCs w:val="24"/>
        </w:rPr>
        <w:t>high-resolution</w:t>
      </w:r>
      <w:r w:rsidRPr="00C0022D">
        <w:rPr>
          <w:rFonts w:ascii="Times New Roman" w:hAnsi="Times New Roman" w:cs="Times New Roman"/>
          <w:sz w:val="24"/>
          <w:szCs w:val="24"/>
        </w:rPr>
        <w:t xml:space="preserve"> OTU table (i.e., amplicon sequencing variants). The reads were sorted, and quality scores examined, resulting in truncation of forward reads to 280 bp and reverse reads to 220 bp based on the quality score profiles. The reads were then merged and aggregated. Additionally, chimeric OTUs were identified and removed. Taxonomy was assigned to the OTUs by exact matching (100% identity) to S</w:t>
      </w:r>
      <w:r w:rsidR="00B97BF2">
        <w:rPr>
          <w:rFonts w:ascii="Times New Roman" w:hAnsi="Times New Roman" w:cs="Times New Roman"/>
          <w:sz w:val="24"/>
          <w:szCs w:val="24"/>
        </w:rPr>
        <w:t>ILVA</w:t>
      </w:r>
      <w:r w:rsidRPr="00C0022D">
        <w:rPr>
          <w:rFonts w:ascii="Times New Roman" w:hAnsi="Times New Roman" w:cs="Times New Roman"/>
          <w:sz w:val="24"/>
          <w:szCs w:val="24"/>
        </w:rPr>
        <w:t xml:space="preserve"> reference database. </w:t>
      </w:r>
    </w:p>
    <w:p w14:paraId="682362CA" w14:textId="1F8F2CCF" w:rsidR="00B764A5" w:rsidRDefault="00B764A5" w:rsidP="00A43D9D">
      <w:pPr>
        <w:pStyle w:val="Heading2"/>
      </w:pPr>
      <w:bookmarkStart w:id="123" w:name="_Toc141698520"/>
      <w:r>
        <w:t xml:space="preserve">2.3 </w:t>
      </w:r>
      <w:r w:rsidRPr="00B764A5">
        <w:t>Microbial metabolites analysis</w:t>
      </w:r>
      <w:bookmarkEnd w:id="123"/>
    </w:p>
    <w:p w14:paraId="1CDDC984" w14:textId="1F8C547F" w:rsidR="00B764A5" w:rsidRDefault="00B764A5" w:rsidP="00C0022D">
      <w:pPr>
        <w:rPr>
          <w:rFonts w:ascii="Times New Roman" w:hAnsi="Times New Roman" w:cs="Times New Roman"/>
          <w:sz w:val="24"/>
          <w:szCs w:val="24"/>
        </w:rPr>
      </w:pPr>
      <w:commentRangeStart w:id="124"/>
      <w:r w:rsidRPr="00B764A5">
        <w:rPr>
          <w:rFonts w:ascii="Times New Roman" w:hAnsi="Times New Roman" w:cs="Times New Roman"/>
          <w:sz w:val="24"/>
          <w:szCs w:val="24"/>
        </w:rPr>
        <w:t>The concentrations of microbial metabolites (free amino acids, bile acids and SCFA) were quantified in fecal samples collected at weeks 2 and 6 using liquid chromatography mass spectrometry (LC-MS)-based targeted and untargeted analysis.</w:t>
      </w:r>
      <w:commentRangeEnd w:id="124"/>
      <w:r w:rsidR="0055583E">
        <w:rPr>
          <w:rStyle w:val="CommentReference"/>
        </w:rPr>
        <w:commentReference w:id="124"/>
      </w:r>
    </w:p>
    <w:p w14:paraId="65925FAE" w14:textId="7331B16B" w:rsidR="00B764A5" w:rsidRDefault="00B764A5" w:rsidP="00A43D9D">
      <w:pPr>
        <w:pStyle w:val="Heading2"/>
      </w:pPr>
      <w:bookmarkStart w:id="125" w:name="_Toc141698521"/>
      <w:r>
        <w:t>2.4 Statistical Analyses</w:t>
      </w:r>
      <w:bookmarkEnd w:id="125"/>
    </w:p>
    <w:p w14:paraId="3384AA7E" w14:textId="60A74B41" w:rsidR="00B764A5" w:rsidRPr="00B764A5" w:rsidRDefault="00B764A5" w:rsidP="00B764A5">
      <w:pPr>
        <w:rPr>
          <w:rFonts w:ascii="Times New Roman" w:hAnsi="Times New Roman" w:cs="Times New Roman"/>
          <w:sz w:val="24"/>
          <w:szCs w:val="24"/>
        </w:rPr>
      </w:pPr>
      <w:r w:rsidRPr="00B764A5">
        <w:rPr>
          <w:rFonts w:ascii="Times New Roman" w:hAnsi="Times New Roman" w:cs="Times New Roman"/>
          <w:sz w:val="24"/>
          <w:szCs w:val="24"/>
        </w:rPr>
        <w:t>Alpha diversity was assessed using Shannon’s index</w:t>
      </w:r>
      <w:r w:rsidR="00041A49">
        <w:rPr>
          <w:rFonts w:ascii="Times New Roman" w:hAnsi="Times New Roman" w:cs="Times New Roman"/>
          <w:sz w:val="24"/>
          <w:szCs w:val="24"/>
        </w:rPr>
        <w:t xml:space="preserve"> at OTU level</w:t>
      </w:r>
      <w:r w:rsidRPr="00B764A5">
        <w:rPr>
          <w:rFonts w:ascii="Times New Roman" w:hAnsi="Times New Roman" w:cs="Times New Roman"/>
          <w:sz w:val="24"/>
          <w:szCs w:val="24"/>
        </w:rPr>
        <w:t>. The index is equal to zero when there is exactly one class (</w:t>
      </w:r>
      <w:r w:rsidR="00AB2CBA">
        <w:rPr>
          <w:rFonts w:ascii="Times New Roman" w:hAnsi="Times New Roman" w:cs="Times New Roman"/>
          <w:sz w:val="24"/>
          <w:szCs w:val="24"/>
        </w:rPr>
        <w:t xml:space="preserve">a single </w:t>
      </w:r>
      <w:r w:rsidRPr="00B764A5">
        <w:rPr>
          <w:rFonts w:ascii="Times New Roman" w:hAnsi="Times New Roman" w:cs="Times New Roman"/>
          <w:sz w:val="24"/>
          <w:szCs w:val="24"/>
        </w:rPr>
        <w:t xml:space="preserve">OTU) present in a sample. Larger values of the index indicate greater </w:t>
      </w:r>
      <w:r w:rsidR="00AB2CBA">
        <w:rPr>
          <w:rFonts w:ascii="Times New Roman" w:hAnsi="Times New Roman" w:cs="Times New Roman"/>
          <w:sz w:val="24"/>
          <w:szCs w:val="24"/>
        </w:rPr>
        <w:t xml:space="preserve">number </w:t>
      </w:r>
      <w:r w:rsidR="00625BCD">
        <w:rPr>
          <w:rFonts w:ascii="Times New Roman" w:hAnsi="Times New Roman" w:cs="Times New Roman"/>
          <w:sz w:val="24"/>
          <w:szCs w:val="24"/>
        </w:rPr>
        <w:t xml:space="preserve">of </w:t>
      </w:r>
      <w:r w:rsidRPr="00B764A5">
        <w:rPr>
          <w:rFonts w:ascii="Times New Roman" w:hAnsi="Times New Roman" w:cs="Times New Roman"/>
          <w:sz w:val="24"/>
          <w:szCs w:val="24"/>
        </w:rPr>
        <w:t>and more evenly distributed OTUs</w:t>
      </w:r>
      <w:r w:rsidR="00923DA8">
        <w:rPr>
          <w:rFonts w:ascii="Times New Roman" w:hAnsi="Times New Roman" w:cs="Times New Roman"/>
          <w:sz w:val="24"/>
          <w:szCs w:val="24"/>
        </w:rPr>
        <w:t xml:space="preserve">, with the highest value of the index reaching </w:t>
      </w:r>
      <w:r w:rsidR="00923DA8" w:rsidRPr="00923DA8">
        <w:rPr>
          <w:rFonts w:ascii="Times New Roman" w:hAnsi="Times New Roman" w:cs="Times New Roman"/>
          <w:i/>
          <w:iCs/>
          <w:sz w:val="24"/>
          <w:szCs w:val="24"/>
        </w:rPr>
        <w:t>ln(k)</w:t>
      </w:r>
      <w:r w:rsidR="00923DA8">
        <w:rPr>
          <w:rFonts w:ascii="Times New Roman" w:hAnsi="Times New Roman" w:cs="Times New Roman"/>
          <w:sz w:val="24"/>
          <w:szCs w:val="24"/>
        </w:rPr>
        <w:t xml:space="preserve"> with </w:t>
      </w:r>
      <w:r w:rsidR="00923DA8" w:rsidRPr="00923DA8">
        <w:rPr>
          <w:rFonts w:ascii="Times New Roman" w:hAnsi="Times New Roman" w:cs="Times New Roman"/>
          <w:i/>
          <w:iCs/>
          <w:sz w:val="24"/>
          <w:szCs w:val="24"/>
        </w:rPr>
        <w:t>k</w:t>
      </w:r>
      <w:r w:rsidR="00923DA8">
        <w:rPr>
          <w:rFonts w:ascii="Times New Roman" w:hAnsi="Times New Roman" w:cs="Times New Roman"/>
          <w:sz w:val="24"/>
          <w:szCs w:val="24"/>
        </w:rPr>
        <w:t xml:space="preserve"> number of equally distributed OTUs</w:t>
      </w:r>
      <w:r w:rsidRPr="00B764A5">
        <w:rPr>
          <w:rFonts w:ascii="Times New Roman" w:hAnsi="Times New Roman" w:cs="Times New Roman"/>
          <w:sz w:val="24"/>
          <w:szCs w:val="24"/>
        </w:rPr>
        <w:t xml:space="preserve">. The estimates were presented as means +/- standard error of the means (SEM). </w:t>
      </w:r>
    </w:p>
    <w:p w14:paraId="038D65A4" w14:textId="79527200" w:rsidR="00B764A5" w:rsidRPr="00B764A5" w:rsidRDefault="00B764A5" w:rsidP="00B764A5">
      <w:pPr>
        <w:rPr>
          <w:rFonts w:ascii="Times New Roman" w:hAnsi="Times New Roman" w:cs="Times New Roman"/>
          <w:sz w:val="24"/>
          <w:szCs w:val="24"/>
        </w:rPr>
      </w:pPr>
      <w:r w:rsidRPr="00B764A5">
        <w:rPr>
          <w:rFonts w:ascii="Times New Roman" w:hAnsi="Times New Roman" w:cs="Times New Roman"/>
          <w:sz w:val="24"/>
          <w:szCs w:val="24"/>
        </w:rPr>
        <w:t>Multivariable analysis of variance (ANOVA) using genotype, diet and timepoints was performed followed by multiple comparison</w:t>
      </w:r>
      <w:r w:rsidR="003228B1">
        <w:rPr>
          <w:rFonts w:ascii="Times New Roman" w:hAnsi="Times New Roman" w:cs="Times New Roman"/>
          <w:sz w:val="24"/>
          <w:szCs w:val="24"/>
        </w:rPr>
        <w:t xml:space="preserve"> </w:t>
      </w:r>
      <w:r w:rsidRPr="00B764A5">
        <w:rPr>
          <w:rFonts w:ascii="Times New Roman" w:hAnsi="Times New Roman" w:cs="Times New Roman"/>
          <w:sz w:val="24"/>
          <w:szCs w:val="24"/>
        </w:rPr>
        <w:t xml:space="preserve">with false discovery rate (FDR) adjustment for the p-values. </w:t>
      </w:r>
    </w:p>
    <w:p w14:paraId="6280EB17" w14:textId="04C15B06" w:rsidR="00B764A5" w:rsidRPr="00B764A5" w:rsidRDefault="00B764A5" w:rsidP="00B764A5">
      <w:pPr>
        <w:rPr>
          <w:rFonts w:ascii="Times New Roman" w:hAnsi="Times New Roman" w:cs="Times New Roman"/>
          <w:sz w:val="24"/>
          <w:szCs w:val="24"/>
        </w:rPr>
      </w:pPr>
      <w:r w:rsidRPr="00B764A5">
        <w:rPr>
          <w:rFonts w:ascii="Times New Roman" w:hAnsi="Times New Roman" w:cs="Times New Roman"/>
          <w:sz w:val="24"/>
          <w:szCs w:val="24"/>
        </w:rPr>
        <w:t>Bacterial composition at different taxonomic levels w</w:t>
      </w:r>
      <w:r w:rsidR="003228B1">
        <w:rPr>
          <w:rFonts w:ascii="Times New Roman" w:hAnsi="Times New Roman" w:cs="Times New Roman"/>
          <w:sz w:val="24"/>
          <w:szCs w:val="24"/>
        </w:rPr>
        <w:t>as</w:t>
      </w:r>
      <w:r w:rsidRPr="00B764A5">
        <w:rPr>
          <w:rFonts w:ascii="Times New Roman" w:hAnsi="Times New Roman" w:cs="Times New Roman"/>
          <w:sz w:val="24"/>
          <w:szCs w:val="24"/>
        </w:rPr>
        <w:t xml:space="preserve"> explored using principal components analysis (PCA) and visualized as biplots. PCA is a linear transformation that projects the data from the original </w:t>
      </w:r>
      <w:r w:rsidRPr="00A53D62">
        <w:rPr>
          <w:rFonts w:ascii="Times New Roman" w:hAnsi="Times New Roman" w:cs="Times New Roman"/>
          <w:i/>
          <w:iCs/>
          <w:sz w:val="24"/>
          <w:szCs w:val="24"/>
        </w:rPr>
        <w:t>n</w:t>
      </w:r>
      <w:r w:rsidRPr="00B764A5">
        <w:rPr>
          <w:rFonts w:ascii="Times New Roman" w:hAnsi="Times New Roman" w:cs="Times New Roman"/>
          <w:sz w:val="24"/>
          <w:szCs w:val="24"/>
        </w:rPr>
        <w:t xml:space="preserve">-dimensional, correlated space (here, each taxonomic unit was viewed as a dimension) onto a new, orthogonal </w:t>
      </w:r>
      <w:r w:rsidRPr="00750AE0">
        <w:rPr>
          <w:rFonts w:ascii="Times New Roman" w:hAnsi="Times New Roman" w:cs="Times New Roman"/>
          <w:i/>
          <w:iCs/>
          <w:sz w:val="24"/>
          <w:szCs w:val="24"/>
        </w:rPr>
        <w:t>n</w:t>
      </w:r>
      <w:r w:rsidRPr="00B764A5">
        <w:rPr>
          <w:rFonts w:ascii="Times New Roman" w:hAnsi="Times New Roman" w:cs="Times New Roman"/>
          <w:sz w:val="24"/>
          <w:szCs w:val="24"/>
        </w:rPr>
        <w:t>-dimensional space such that the first principal component (PC1) is in the direction that explains most of variability in the data, second</w:t>
      </w:r>
      <w:r w:rsidR="00750AE0">
        <w:rPr>
          <w:rFonts w:ascii="Times New Roman" w:hAnsi="Times New Roman" w:cs="Times New Roman"/>
          <w:sz w:val="24"/>
          <w:szCs w:val="24"/>
        </w:rPr>
        <w:t xml:space="preserve"> (PC2)</w:t>
      </w:r>
      <w:r w:rsidRPr="00B764A5">
        <w:rPr>
          <w:rFonts w:ascii="Times New Roman" w:hAnsi="Times New Roman" w:cs="Times New Roman"/>
          <w:sz w:val="24"/>
          <w:szCs w:val="24"/>
        </w:rPr>
        <w:t xml:space="preserve"> - the second most</w:t>
      </w:r>
      <w:r w:rsidR="00750AE0">
        <w:rPr>
          <w:rFonts w:ascii="Times New Roman" w:hAnsi="Times New Roman" w:cs="Times New Roman"/>
          <w:sz w:val="24"/>
          <w:szCs w:val="24"/>
        </w:rPr>
        <w:t xml:space="preserve"> </w:t>
      </w:r>
      <w:r w:rsidRPr="00B764A5">
        <w:rPr>
          <w:rFonts w:ascii="Times New Roman" w:hAnsi="Times New Roman" w:cs="Times New Roman"/>
          <w:sz w:val="24"/>
          <w:szCs w:val="24"/>
        </w:rPr>
        <w:t xml:space="preserve">and orthogonal to PC1, and so on. The samples </w:t>
      </w:r>
      <w:r w:rsidR="00750AE0">
        <w:rPr>
          <w:rFonts w:ascii="Times New Roman" w:hAnsi="Times New Roman" w:cs="Times New Roman"/>
          <w:sz w:val="24"/>
          <w:szCs w:val="24"/>
        </w:rPr>
        <w:t>were</w:t>
      </w:r>
      <w:r w:rsidRPr="00B764A5">
        <w:rPr>
          <w:rFonts w:ascii="Times New Roman" w:hAnsi="Times New Roman" w:cs="Times New Roman"/>
          <w:sz w:val="24"/>
          <w:szCs w:val="24"/>
        </w:rPr>
        <w:t xml:space="preserve"> then plotted against 2 principal components (e.g., PC1 and PC2) and labeled to check for group separation. Biplots is an extension of PCA plot that simultaneously display the labeled samples in two principal </w:t>
      </w:r>
      <w:r w:rsidRPr="00B764A5">
        <w:rPr>
          <w:rFonts w:ascii="Times New Roman" w:hAnsi="Times New Roman" w:cs="Times New Roman"/>
          <w:sz w:val="24"/>
          <w:szCs w:val="24"/>
        </w:rPr>
        <w:lastRenderedPageBreak/>
        <w:t xml:space="preserve">components’ space as well as the direction and the magnitude of the original axes (i.e., individual taxonomic units). Multinomial regression on class (group labeling corresponding to taxonomic units) vs. principal components was performed to statistically assess the predictive power of PCA on class separation. </w:t>
      </w:r>
    </w:p>
    <w:p w14:paraId="6246DF50" w14:textId="190A650E" w:rsidR="00B764A5" w:rsidRPr="00541DBD" w:rsidRDefault="00B764A5" w:rsidP="00EE545F">
      <w:pPr>
        <w:rPr>
          <w:rFonts w:ascii="Times New Roman" w:hAnsi="Times New Roman" w:cs="Times New Roman"/>
          <w:sz w:val="24"/>
          <w:szCs w:val="24"/>
        </w:rPr>
      </w:pPr>
      <w:r w:rsidRPr="00B764A5">
        <w:rPr>
          <w:rFonts w:ascii="Times New Roman" w:hAnsi="Times New Roman" w:cs="Times New Roman"/>
          <w:sz w:val="24"/>
          <w:szCs w:val="24"/>
        </w:rPr>
        <w:t xml:space="preserve">Metabolites’ quantities were presented as heatmaps. ANOVA was used to test for group mean differences for each metabolite individually and presented as boxplots with bars and stars indicating statistically significantly different groups. </w:t>
      </w:r>
    </w:p>
    <w:p w14:paraId="41025E27" w14:textId="0B3005AF" w:rsidR="00AB6127" w:rsidRDefault="00AB6127" w:rsidP="00A43D9D">
      <w:pPr>
        <w:pStyle w:val="Heading1"/>
      </w:pPr>
      <w:bookmarkStart w:id="126" w:name="_Toc128143906"/>
      <w:bookmarkStart w:id="127" w:name="_Toc141698522"/>
      <w:r>
        <w:t>3 Results</w:t>
      </w:r>
      <w:bookmarkEnd w:id="126"/>
      <w:bookmarkEnd w:id="127"/>
    </w:p>
    <w:p w14:paraId="4C56D38E" w14:textId="105E039B" w:rsidR="00A461B9" w:rsidRDefault="00A461B9" w:rsidP="00851EF1">
      <w:pPr>
        <w:pStyle w:val="Heading2"/>
      </w:pPr>
      <w:bookmarkStart w:id="128" w:name="_Toc141698523"/>
      <w:r>
        <w:t>3.1 Data acquisition</w:t>
      </w:r>
      <w:bookmarkEnd w:id="128"/>
    </w:p>
    <w:p w14:paraId="6D5C3996" w14:textId="036DAD19" w:rsidR="00A461B9" w:rsidRPr="00C0022D" w:rsidRDefault="00A461B9" w:rsidP="00A461B9">
      <w:pPr>
        <w:rPr>
          <w:rFonts w:ascii="Times New Roman" w:hAnsi="Times New Roman" w:cs="Times New Roman"/>
          <w:sz w:val="24"/>
          <w:szCs w:val="24"/>
        </w:rPr>
      </w:pPr>
      <w:r w:rsidRPr="00C0022D">
        <w:rPr>
          <w:rFonts w:ascii="Times New Roman" w:hAnsi="Times New Roman" w:cs="Times New Roman"/>
          <w:sz w:val="24"/>
          <w:szCs w:val="24"/>
        </w:rPr>
        <w:t xml:space="preserve">Sequencing depth varied </w:t>
      </w:r>
      <w:r>
        <w:rPr>
          <w:rFonts w:ascii="Times New Roman" w:hAnsi="Times New Roman" w:cs="Times New Roman"/>
          <w:sz w:val="24"/>
          <w:szCs w:val="24"/>
        </w:rPr>
        <w:t>between</w:t>
      </w:r>
      <w:r w:rsidRPr="00C0022D">
        <w:rPr>
          <w:rFonts w:ascii="Times New Roman" w:hAnsi="Times New Roman" w:cs="Times New Roman"/>
          <w:sz w:val="24"/>
          <w:szCs w:val="24"/>
        </w:rPr>
        <w:t xml:space="preserve"> </w:t>
      </w:r>
      <w:r w:rsidRPr="00654EA5">
        <w:rPr>
          <w:rFonts w:ascii="Times New Roman" w:hAnsi="Times New Roman" w:cs="Times New Roman"/>
          <w:sz w:val="24"/>
          <w:szCs w:val="24"/>
        </w:rPr>
        <w:t>30</w:t>
      </w:r>
      <w:r>
        <w:rPr>
          <w:rFonts w:ascii="Times New Roman" w:hAnsi="Times New Roman" w:cs="Times New Roman"/>
          <w:sz w:val="24"/>
          <w:szCs w:val="24"/>
        </w:rPr>
        <w:t>,</w:t>
      </w:r>
      <w:r w:rsidRPr="00654EA5">
        <w:rPr>
          <w:rFonts w:ascii="Times New Roman" w:hAnsi="Times New Roman" w:cs="Times New Roman"/>
          <w:sz w:val="24"/>
          <w:szCs w:val="24"/>
        </w:rPr>
        <w:t xml:space="preserve">008 </w:t>
      </w:r>
      <w:r>
        <w:rPr>
          <w:rFonts w:ascii="Times New Roman" w:hAnsi="Times New Roman" w:cs="Times New Roman"/>
          <w:sz w:val="24"/>
          <w:szCs w:val="24"/>
        </w:rPr>
        <w:t xml:space="preserve">and </w:t>
      </w:r>
      <w:r w:rsidRPr="00654EA5">
        <w:rPr>
          <w:rFonts w:ascii="Times New Roman" w:hAnsi="Times New Roman" w:cs="Times New Roman"/>
          <w:sz w:val="24"/>
          <w:szCs w:val="24"/>
        </w:rPr>
        <w:t>422</w:t>
      </w:r>
      <w:r>
        <w:rPr>
          <w:rFonts w:ascii="Times New Roman" w:hAnsi="Times New Roman" w:cs="Times New Roman"/>
          <w:sz w:val="24"/>
          <w:szCs w:val="24"/>
        </w:rPr>
        <w:t>,</w:t>
      </w:r>
      <w:r w:rsidRPr="00654EA5">
        <w:rPr>
          <w:rFonts w:ascii="Times New Roman" w:hAnsi="Times New Roman" w:cs="Times New Roman"/>
          <w:sz w:val="24"/>
          <w:szCs w:val="24"/>
        </w:rPr>
        <w:t>283</w:t>
      </w:r>
      <w:r w:rsidRPr="00C0022D">
        <w:rPr>
          <w:rFonts w:ascii="Times New Roman" w:hAnsi="Times New Roman" w:cs="Times New Roman"/>
          <w:sz w:val="24"/>
          <w:szCs w:val="24"/>
        </w:rPr>
        <w:t xml:space="preserve"> reads per sample (</w:t>
      </w:r>
      <w:r>
        <w:rPr>
          <w:rFonts w:ascii="Times New Roman" w:hAnsi="Times New Roman" w:cs="Times New Roman"/>
          <w:sz w:val="24"/>
          <w:szCs w:val="24"/>
        </w:rPr>
        <w:t xml:space="preserve">Supplemental </w:t>
      </w:r>
      <w:r w:rsidRPr="00C0022D">
        <w:rPr>
          <w:rFonts w:ascii="Times New Roman" w:hAnsi="Times New Roman" w:cs="Times New Roman"/>
          <w:sz w:val="24"/>
          <w:szCs w:val="24"/>
        </w:rPr>
        <w:t xml:space="preserve">Figure </w:t>
      </w:r>
      <w:r>
        <w:rPr>
          <w:rFonts w:ascii="Times New Roman" w:hAnsi="Times New Roman" w:cs="Times New Roman"/>
          <w:sz w:val="24"/>
          <w:szCs w:val="24"/>
        </w:rPr>
        <w:t>1</w:t>
      </w:r>
      <w:r w:rsidRPr="00C0022D">
        <w:rPr>
          <w:rFonts w:ascii="Times New Roman" w:hAnsi="Times New Roman" w:cs="Times New Roman"/>
          <w:sz w:val="24"/>
          <w:szCs w:val="24"/>
        </w:rPr>
        <w:t xml:space="preserve">).Over 94% of OTUs were identified as bacterial. OTUs mapped to </w:t>
      </w:r>
      <w:r w:rsidRPr="005C4C32">
        <w:rPr>
          <w:rFonts w:ascii="Times New Roman" w:hAnsi="Times New Roman" w:cs="Times New Roman"/>
          <w:i/>
          <w:iCs/>
          <w:sz w:val="24"/>
          <w:szCs w:val="24"/>
        </w:rPr>
        <w:t>Eukaryota</w:t>
      </w:r>
      <w:r w:rsidRPr="00C0022D">
        <w:rPr>
          <w:rFonts w:ascii="Times New Roman" w:hAnsi="Times New Roman" w:cs="Times New Roman"/>
          <w:sz w:val="24"/>
          <w:szCs w:val="24"/>
        </w:rPr>
        <w:t xml:space="preserve"> and </w:t>
      </w:r>
      <w:r w:rsidRPr="005C4C32">
        <w:rPr>
          <w:rFonts w:ascii="Times New Roman" w:hAnsi="Times New Roman" w:cs="Times New Roman"/>
          <w:i/>
          <w:iCs/>
          <w:sz w:val="24"/>
          <w:szCs w:val="24"/>
        </w:rPr>
        <w:t xml:space="preserve">Archaea </w:t>
      </w:r>
      <w:r w:rsidRPr="005C4C32">
        <w:rPr>
          <w:rFonts w:ascii="Times New Roman" w:hAnsi="Times New Roman" w:cs="Times New Roman"/>
          <w:sz w:val="24"/>
          <w:szCs w:val="24"/>
        </w:rPr>
        <w:t>Kingdoms</w:t>
      </w:r>
      <w:r w:rsidRPr="00C0022D">
        <w:rPr>
          <w:rFonts w:ascii="Times New Roman" w:hAnsi="Times New Roman" w:cs="Times New Roman"/>
          <w:sz w:val="24"/>
          <w:szCs w:val="24"/>
        </w:rPr>
        <w:t>, as well as OTUs that could not be mapped to a Kingdom, were removed. In total, 10,197 (94.78% of total OTUs), 7,994 (98.34%) and 7,558 (96.07%) bacterial OTUs were identified in the 3 experiments respectively (</w:t>
      </w:r>
      <w:r>
        <w:rPr>
          <w:rFonts w:ascii="Times New Roman" w:hAnsi="Times New Roman" w:cs="Times New Roman"/>
          <w:sz w:val="24"/>
          <w:szCs w:val="24"/>
        </w:rPr>
        <w:t xml:space="preserve">Supplemental </w:t>
      </w:r>
      <w:r w:rsidRPr="00C0022D">
        <w:rPr>
          <w:rFonts w:ascii="Times New Roman" w:hAnsi="Times New Roman" w:cs="Times New Roman"/>
          <w:sz w:val="24"/>
          <w:szCs w:val="24"/>
        </w:rPr>
        <w:t xml:space="preserve">Table </w:t>
      </w:r>
      <w:r>
        <w:rPr>
          <w:rFonts w:ascii="Times New Roman" w:hAnsi="Times New Roman" w:cs="Times New Roman"/>
          <w:sz w:val="24"/>
          <w:szCs w:val="24"/>
        </w:rPr>
        <w:t>1</w:t>
      </w:r>
      <w:r w:rsidRPr="00C0022D">
        <w:rPr>
          <w:rFonts w:ascii="Times New Roman" w:hAnsi="Times New Roman" w:cs="Times New Roman"/>
          <w:sz w:val="24"/>
          <w:szCs w:val="24"/>
        </w:rPr>
        <w:t xml:space="preserve">). </w:t>
      </w:r>
    </w:p>
    <w:p w14:paraId="061A2595" w14:textId="1EB7F4CB" w:rsidR="00A461B9" w:rsidRDefault="00A461B9" w:rsidP="00A461B9">
      <w:pPr>
        <w:rPr>
          <w:rFonts w:ascii="Times New Roman" w:hAnsi="Times New Roman" w:cs="Times New Roman"/>
          <w:sz w:val="24"/>
          <w:szCs w:val="24"/>
        </w:rPr>
      </w:pPr>
      <w:r w:rsidRPr="00C0022D">
        <w:rPr>
          <w:rFonts w:ascii="Times New Roman" w:hAnsi="Times New Roman" w:cs="Times New Roman"/>
          <w:sz w:val="24"/>
          <w:szCs w:val="24"/>
        </w:rPr>
        <w:t xml:space="preserve">Additionally, bacterial OTUs belonging to phylum </w:t>
      </w:r>
      <w:r w:rsidRPr="003A1FC1">
        <w:rPr>
          <w:rFonts w:ascii="Times New Roman" w:hAnsi="Times New Roman" w:cs="Times New Roman"/>
          <w:i/>
          <w:iCs/>
          <w:sz w:val="24"/>
          <w:szCs w:val="24"/>
        </w:rPr>
        <w:t>Cyanobacteria</w:t>
      </w:r>
      <w:r w:rsidRPr="00C0022D">
        <w:rPr>
          <w:rFonts w:ascii="Times New Roman" w:hAnsi="Times New Roman" w:cs="Times New Roman"/>
          <w:sz w:val="24"/>
          <w:szCs w:val="24"/>
        </w:rPr>
        <w:t xml:space="preserve"> were removed as </w:t>
      </w:r>
      <w:r>
        <w:rPr>
          <w:rFonts w:ascii="Times New Roman" w:hAnsi="Times New Roman" w:cs="Times New Roman"/>
          <w:sz w:val="24"/>
          <w:szCs w:val="24"/>
        </w:rPr>
        <w:t>contamination from diet</w:t>
      </w:r>
      <w:r w:rsidRPr="00C0022D">
        <w:rPr>
          <w:rFonts w:ascii="Times New Roman" w:hAnsi="Times New Roman" w:cs="Times New Roman"/>
          <w:sz w:val="24"/>
          <w:szCs w:val="24"/>
        </w:rPr>
        <w:t>. Finally, OTUs not mapped to any bacterial phylum were removed</w:t>
      </w:r>
      <w:r>
        <w:rPr>
          <w:rFonts w:ascii="Times New Roman" w:hAnsi="Times New Roman" w:cs="Times New Roman"/>
          <w:sz w:val="24"/>
          <w:szCs w:val="24"/>
        </w:rPr>
        <w:t>,</w:t>
      </w:r>
      <w:r w:rsidRPr="00C0022D">
        <w:rPr>
          <w:rFonts w:ascii="Times New Roman" w:hAnsi="Times New Roman" w:cs="Times New Roman"/>
          <w:sz w:val="24"/>
          <w:szCs w:val="24"/>
        </w:rPr>
        <w:t xml:space="preserve"> and the remaining OTUs analyzed.</w:t>
      </w:r>
    </w:p>
    <w:p w14:paraId="74F1F171" w14:textId="77777777" w:rsidR="00A461B9" w:rsidRPr="00A461B9" w:rsidRDefault="00A461B9" w:rsidP="00851EF1"/>
    <w:p w14:paraId="0E53F3C5" w14:textId="7D8AC947" w:rsidR="00B764A5" w:rsidRDefault="00B764A5" w:rsidP="00A43D9D">
      <w:pPr>
        <w:pStyle w:val="Heading2"/>
      </w:pPr>
      <w:bookmarkStart w:id="129" w:name="_Toc141698524"/>
      <w:r w:rsidRPr="00B764A5">
        <w:t>3.</w:t>
      </w:r>
      <w:r w:rsidR="00A461B9">
        <w:t>2</w:t>
      </w:r>
      <w:r w:rsidR="00A461B9" w:rsidRPr="00B764A5">
        <w:t xml:space="preserve"> </w:t>
      </w:r>
      <w:r w:rsidR="00A461B9">
        <w:t>Diet, g</w:t>
      </w:r>
      <w:r w:rsidRPr="00B764A5">
        <w:t>enotype</w:t>
      </w:r>
      <w:r w:rsidR="00F833DA">
        <w:t xml:space="preserve"> and </w:t>
      </w:r>
      <w:r w:rsidR="00A461B9">
        <w:t>inflammation</w:t>
      </w:r>
      <w:r w:rsidR="00A461B9" w:rsidRPr="00B764A5">
        <w:t xml:space="preserve"> </w:t>
      </w:r>
      <w:r w:rsidRPr="00B764A5">
        <w:t>affect bacterial community richness and diversity</w:t>
      </w:r>
      <w:bookmarkEnd w:id="129"/>
    </w:p>
    <w:p w14:paraId="65A5C8FE" w14:textId="4A955351" w:rsidR="00B764A5" w:rsidRPr="00B764A5" w:rsidRDefault="00B764A5" w:rsidP="00B764A5">
      <w:pPr>
        <w:rPr>
          <w:rFonts w:ascii="Times New Roman" w:hAnsi="Times New Roman" w:cs="Times New Roman"/>
          <w:sz w:val="24"/>
          <w:szCs w:val="24"/>
        </w:rPr>
      </w:pPr>
      <w:r w:rsidRPr="00B764A5">
        <w:rPr>
          <w:rFonts w:ascii="Times New Roman" w:hAnsi="Times New Roman" w:cs="Times New Roman"/>
          <w:sz w:val="24"/>
          <w:szCs w:val="24"/>
        </w:rPr>
        <w:t>Nrf2 is a master regulator of anti-oxidative stress and anti-inflammatory responses to external and internal stimuli</w:t>
      </w:r>
      <w:r w:rsidR="0068652B">
        <w:rPr>
          <w:rFonts w:ascii="Times New Roman" w:hAnsi="Times New Roman" w:cs="Times New Roman"/>
          <w:sz w:val="24"/>
          <w:szCs w:val="24"/>
        </w:rPr>
        <w:t xml:space="preserve"> </w:t>
      </w:r>
      <w:r w:rsidR="001F5415">
        <w:rPr>
          <w:rFonts w:ascii="Times New Roman" w:hAnsi="Times New Roman" w:cs="Times New Roman"/>
          <w:sz w:val="24"/>
          <w:szCs w:val="24"/>
        </w:rPr>
        <w:fldChar w:fldCharType="begin">
          <w:fldData xml:space="preserve">PEVuZE5vdGU+PENpdGU+PEF1dGhvcj5IdWFuZzwvQXV0aG9yPjxZZWFyPjIwMTU8L1llYXI+PFJl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</w:fldData>
        </w:fldChar>
      </w:r>
      <w:r w:rsidR="00486769">
        <w:rPr>
          <w:rFonts w:ascii="Times New Roman" w:hAnsi="Times New Roman" w:cs="Times New Roman"/>
          <w:sz w:val="24"/>
          <w:szCs w:val="24"/>
        </w:rPr>
        <w:instrText xml:space="preserve"> ADDIN EN.CITE </w:instrText>
      </w:r>
      <w:r w:rsidR="00486769">
        <w:rPr>
          <w:rFonts w:ascii="Times New Roman" w:hAnsi="Times New Roman" w:cs="Times New Roman"/>
          <w:sz w:val="24"/>
          <w:szCs w:val="24"/>
        </w:rPr>
        <w:fldChar w:fldCharType="begin">
          <w:fldData xml:space="preserve">PEVuZE5vdGU+PENpdGU+PEF1dGhvcj5IdWFuZzwvQXV0aG9yPjxZZWFyPjIwMTU8L1llYXI+PFJl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</w:fldData>
        </w:fldChar>
      </w:r>
      <w:r w:rsidR="00486769">
        <w:rPr>
          <w:rFonts w:ascii="Times New Roman" w:hAnsi="Times New Roman" w:cs="Times New Roman"/>
          <w:sz w:val="24"/>
          <w:szCs w:val="24"/>
        </w:rPr>
        <w:instrText xml:space="preserve"> ADDIN EN.CITE.DATA </w:instrText>
      </w:r>
      <w:r w:rsidR="00486769">
        <w:rPr>
          <w:rFonts w:ascii="Times New Roman" w:hAnsi="Times New Roman" w:cs="Times New Roman"/>
          <w:sz w:val="24"/>
          <w:szCs w:val="24"/>
        </w:rPr>
      </w:r>
      <w:r w:rsidR="00486769">
        <w:rPr>
          <w:rFonts w:ascii="Times New Roman" w:hAnsi="Times New Roman" w:cs="Times New Roman"/>
          <w:sz w:val="24"/>
          <w:szCs w:val="24"/>
        </w:rPr>
        <w:fldChar w:fldCharType="end"/>
      </w:r>
      <w:r w:rsidR="001F5415">
        <w:rPr>
          <w:rFonts w:ascii="Times New Roman" w:hAnsi="Times New Roman" w:cs="Times New Roman"/>
          <w:sz w:val="24"/>
          <w:szCs w:val="24"/>
        </w:rPr>
        <w:fldChar w:fldCharType="separate"/>
      </w:r>
      <w:r w:rsidR="00486769">
        <w:rPr>
          <w:rFonts w:ascii="Times New Roman" w:hAnsi="Times New Roman" w:cs="Times New Roman"/>
          <w:noProof/>
          <w:sz w:val="24"/>
          <w:szCs w:val="24"/>
        </w:rPr>
        <w:t>[60-64]</w:t>
      </w:r>
      <w:r w:rsidR="001F5415">
        <w:rPr>
          <w:rFonts w:ascii="Times New Roman" w:hAnsi="Times New Roman" w:cs="Times New Roman"/>
          <w:sz w:val="24"/>
          <w:szCs w:val="24"/>
        </w:rPr>
        <w:fldChar w:fldCharType="end"/>
      </w:r>
      <w:r w:rsidRPr="00B764A5">
        <w:rPr>
          <w:rFonts w:ascii="Times New Roman" w:hAnsi="Times New Roman" w:cs="Times New Roman"/>
          <w:sz w:val="24"/>
          <w:szCs w:val="24"/>
        </w:rPr>
        <w:t xml:space="preserve">. The impact of Nrf2 was examined by comparing the Nrf2 knockout (KO; -/-) mice vs. the control (WT) at different conditions (diet, DSS challenge, and aging). Alpha diversity analysis of the bacterial OTUs was conducted using Shannon index (Figure </w:t>
      </w:r>
      <w:r w:rsidR="005E4DF7">
        <w:rPr>
          <w:rFonts w:ascii="Times New Roman" w:hAnsi="Times New Roman" w:cs="Times New Roman"/>
          <w:sz w:val="24"/>
          <w:szCs w:val="24"/>
        </w:rPr>
        <w:t>2</w:t>
      </w:r>
      <w:r w:rsidRPr="00B764A5">
        <w:rPr>
          <w:rFonts w:ascii="Times New Roman" w:hAnsi="Times New Roman" w:cs="Times New Roman"/>
          <w:sz w:val="24"/>
          <w:szCs w:val="24"/>
        </w:rPr>
        <w:t xml:space="preserve">). </w:t>
      </w:r>
    </w:p>
    <w:p w14:paraId="241CB3C2" w14:textId="332056A2" w:rsidR="00B764A5" w:rsidRDefault="002B7D46" w:rsidP="00B764A5">
      <w:pPr>
        <w:rPr>
          <w:rFonts w:ascii="Times New Roman" w:hAnsi="Times New Roman" w:cs="Times New Roman"/>
          <w:sz w:val="24"/>
          <w:szCs w:val="24"/>
        </w:rPr>
      </w:pPr>
      <w:r>
        <w:rPr>
          <w:rFonts w:ascii="Times New Roman" w:hAnsi="Times New Roman" w:cs="Times New Roman"/>
          <w:sz w:val="24"/>
          <w:szCs w:val="24"/>
        </w:rPr>
        <w:t xml:space="preserve">Mixed-effects regression </w:t>
      </w:r>
      <w:r w:rsidR="00B764A5" w:rsidRPr="00B764A5">
        <w:rPr>
          <w:rFonts w:ascii="Times New Roman" w:hAnsi="Times New Roman" w:cs="Times New Roman"/>
          <w:sz w:val="24"/>
          <w:szCs w:val="24"/>
        </w:rPr>
        <w:t xml:space="preserve">analysis </w:t>
      </w:r>
      <w:r>
        <w:rPr>
          <w:rFonts w:ascii="Times New Roman" w:hAnsi="Times New Roman" w:cs="Times New Roman"/>
          <w:sz w:val="24"/>
          <w:szCs w:val="24"/>
        </w:rPr>
        <w:t xml:space="preserve">showed that the alpha diversity was higher in </w:t>
      </w:r>
      <w:r w:rsidR="00B764A5" w:rsidRPr="00B764A5">
        <w:rPr>
          <w:rFonts w:ascii="Times New Roman" w:hAnsi="Times New Roman" w:cs="Times New Roman"/>
          <w:sz w:val="24"/>
          <w:szCs w:val="24"/>
        </w:rPr>
        <w:t xml:space="preserve">Nrf2 KO </w:t>
      </w:r>
      <w:r>
        <w:rPr>
          <w:rFonts w:ascii="Times New Roman" w:hAnsi="Times New Roman" w:cs="Times New Roman"/>
          <w:sz w:val="24"/>
          <w:szCs w:val="24"/>
        </w:rPr>
        <w:t>compared to</w:t>
      </w:r>
      <w:r w:rsidR="00B764A5" w:rsidRPr="00B764A5">
        <w:rPr>
          <w:rFonts w:ascii="Times New Roman" w:hAnsi="Times New Roman" w:cs="Times New Roman"/>
          <w:sz w:val="24"/>
          <w:szCs w:val="24"/>
        </w:rPr>
        <w:t xml:space="preserve"> the WT genotypes</w:t>
      </w:r>
      <w:r>
        <w:rPr>
          <w:rFonts w:ascii="Times New Roman" w:hAnsi="Times New Roman" w:cs="Times New Roman"/>
          <w:sz w:val="24"/>
          <w:szCs w:val="24"/>
        </w:rPr>
        <w:t xml:space="preserve"> (p-value &lt; 0.01), went up as the stud progressed (both, the p-values for the early and the late timepoints vs. the baseline &lt; 0.01), and was lower in the  DSS+PEITC and DSS+Cranberry diet groups compared to the group that was not challenged with DSS (both p-values &lt;0.01). </w:t>
      </w:r>
    </w:p>
    <w:p w14:paraId="7AA85625" w14:textId="264A3F86" w:rsidR="00762CFA" w:rsidRDefault="00762CFA" w:rsidP="00B764A5">
      <w:pPr>
        <w:rPr>
          <w:rFonts w:ascii="Times New Roman" w:hAnsi="Times New Roman" w:cs="Times New Roman"/>
          <w:sz w:val="24"/>
          <w:szCs w:val="24"/>
        </w:rPr>
      </w:pPr>
      <w:r>
        <w:rPr>
          <w:rFonts w:ascii="Times New Roman" w:hAnsi="Times New Roman" w:cs="Times New Roman"/>
          <w:sz w:val="24"/>
          <w:szCs w:val="24"/>
        </w:rPr>
        <w:t>However, Shannon index (as well as other indices measuring inequalities in the samples) is biased by the sample’s sequencing depth. Specifically, deeper sequencing results in identification of more, rare OTUs, therefore inflating the index (</w:t>
      </w:r>
      <w:r w:rsidR="005E4DF7">
        <w:rPr>
          <w:rFonts w:ascii="Times New Roman" w:hAnsi="Times New Roman" w:cs="Times New Roman"/>
          <w:sz w:val="24"/>
          <w:szCs w:val="24"/>
        </w:rPr>
        <w:t xml:space="preserve">Supplemental </w:t>
      </w:r>
      <w:r>
        <w:rPr>
          <w:rFonts w:ascii="Times New Roman" w:hAnsi="Times New Roman" w:cs="Times New Roman"/>
          <w:sz w:val="24"/>
          <w:szCs w:val="24"/>
        </w:rPr>
        <w:t xml:space="preserve">Figure </w:t>
      </w:r>
      <w:r w:rsidR="005E4DF7">
        <w:rPr>
          <w:rFonts w:ascii="Times New Roman" w:hAnsi="Times New Roman" w:cs="Times New Roman"/>
          <w:sz w:val="24"/>
          <w:szCs w:val="24"/>
        </w:rPr>
        <w:t>2</w:t>
      </w:r>
      <w:r>
        <w:rPr>
          <w:rFonts w:ascii="Times New Roman" w:hAnsi="Times New Roman" w:cs="Times New Roman"/>
          <w:sz w:val="24"/>
          <w:szCs w:val="24"/>
        </w:rPr>
        <w:t>A). To remediate for this effect, a sensitivity analysis was conducted by, first, adding 1 to all counts in the combined OTU table. Even though the zeros in the table could represent either complete absence of an OTU from a sample or very low abundance, the zeros were treated similarly here. This remediation removed the Shannon index/sequencing depth correlation (</w:t>
      </w:r>
      <w:r w:rsidR="005E4DF7">
        <w:rPr>
          <w:rFonts w:ascii="Times New Roman" w:hAnsi="Times New Roman" w:cs="Times New Roman"/>
          <w:sz w:val="24"/>
          <w:szCs w:val="24"/>
        </w:rPr>
        <w:t xml:space="preserve">Supplementary </w:t>
      </w:r>
      <w:r>
        <w:rPr>
          <w:rFonts w:ascii="Times New Roman" w:hAnsi="Times New Roman" w:cs="Times New Roman"/>
          <w:sz w:val="24"/>
          <w:szCs w:val="24"/>
        </w:rPr>
        <w:t xml:space="preserve">Figure </w:t>
      </w:r>
      <w:r w:rsidR="005E4DF7">
        <w:rPr>
          <w:rFonts w:ascii="Times New Roman" w:hAnsi="Times New Roman" w:cs="Times New Roman"/>
          <w:sz w:val="24"/>
          <w:szCs w:val="24"/>
        </w:rPr>
        <w:t>2B</w:t>
      </w:r>
      <w:r>
        <w:rPr>
          <w:rFonts w:ascii="Times New Roman" w:hAnsi="Times New Roman" w:cs="Times New Roman"/>
          <w:sz w:val="24"/>
          <w:szCs w:val="24"/>
        </w:rPr>
        <w:t>).</w:t>
      </w:r>
      <w:r w:rsidR="00383D7B">
        <w:rPr>
          <w:rFonts w:ascii="Times New Roman" w:hAnsi="Times New Roman" w:cs="Times New Roman"/>
          <w:sz w:val="24"/>
          <w:szCs w:val="24"/>
        </w:rPr>
        <w:t xml:space="preserve"> After repeating the analysis on the corrected Shannon index, genotype </w:t>
      </w:r>
      <w:r w:rsidR="00383D7B" w:rsidRPr="00E90BB3">
        <w:rPr>
          <w:rFonts w:ascii="Times New Roman" w:hAnsi="Times New Roman" w:cs="Times New Roman"/>
          <w:sz w:val="24"/>
          <w:szCs w:val="24"/>
          <w:rPrChange w:id="130" w:author="Md Shahid Sarwar" w:date="2023-08-01T14:46:00Z">
            <w:rPr>
              <w:rFonts w:ascii="Times New Roman" w:hAnsi="Times New Roman" w:cs="Times New Roman"/>
              <w:b/>
              <w:bCs/>
              <w:sz w:val="24"/>
              <w:szCs w:val="24"/>
            </w:rPr>
          </w:rPrChange>
        </w:rPr>
        <w:t>differences remained statistically significant (higher alpha diversity in the NRf2 KO group</w:t>
      </w:r>
      <w:r w:rsidR="00993B76" w:rsidRPr="00E90BB3">
        <w:rPr>
          <w:rFonts w:ascii="Times New Roman" w:hAnsi="Times New Roman" w:cs="Times New Roman"/>
          <w:sz w:val="24"/>
          <w:szCs w:val="24"/>
          <w:rPrChange w:id="131" w:author="Md Shahid Sarwar" w:date="2023-08-01T14:46:00Z">
            <w:rPr>
              <w:rFonts w:ascii="Times New Roman" w:hAnsi="Times New Roman" w:cs="Times New Roman"/>
              <w:b/>
              <w:bCs/>
              <w:sz w:val="24"/>
              <w:szCs w:val="24"/>
            </w:rPr>
          </w:rPrChange>
        </w:rPr>
        <w:t xml:space="preserve"> compared to WT</w:t>
      </w:r>
      <w:r w:rsidR="00383D7B" w:rsidRPr="00E90BB3">
        <w:rPr>
          <w:rFonts w:ascii="Times New Roman" w:hAnsi="Times New Roman" w:cs="Times New Roman"/>
          <w:sz w:val="24"/>
          <w:szCs w:val="24"/>
          <w:rPrChange w:id="132" w:author="Md Shahid Sarwar" w:date="2023-08-01T14:46:00Z">
            <w:rPr>
              <w:rFonts w:ascii="Times New Roman" w:hAnsi="Times New Roman" w:cs="Times New Roman"/>
              <w:b/>
              <w:bCs/>
              <w:sz w:val="24"/>
              <w:szCs w:val="24"/>
            </w:rPr>
          </w:rPrChange>
        </w:rPr>
        <w:t>, p-value = 0.0</w:t>
      </w:r>
      <w:r w:rsidR="00BF7C23" w:rsidRPr="00E90BB3">
        <w:rPr>
          <w:rFonts w:ascii="Times New Roman" w:hAnsi="Times New Roman" w:cs="Times New Roman"/>
          <w:sz w:val="24"/>
          <w:szCs w:val="24"/>
          <w:rPrChange w:id="133" w:author="Md Shahid Sarwar" w:date="2023-08-01T14:46:00Z">
            <w:rPr>
              <w:rFonts w:ascii="Times New Roman" w:hAnsi="Times New Roman" w:cs="Times New Roman"/>
              <w:b/>
              <w:bCs/>
              <w:sz w:val="24"/>
              <w:szCs w:val="24"/>
            </w:rPr>
          </w:rPrChange>
        </w:rPr>
        <w:t>2</w:t>
      </w:r>
      <w:r w:rsidR="00383D7B" w:rsidRPr="00E90BB3">
        <w:rPr>
          <w:rFonts w:ascii="Times New Roman" w:hAnsi="Times New Roman" w:cs="Times New Roman"/>
          <w:sz w:val="24"/>
          <w:szCs w:val="24"/>
          <w:rPrChange w:id="134" w:author="Md Shahid Sarwar" w:date="2023-08-01T14:46:00Z">
            <w:rPr>
              <w:rFonts w:ascii="Times New Roman" w:hAnsi="Times New Roman" w:cs="Times New Roman"/>
              <w:b/>
              <w:bCs/>
              <w:sz w:val="24"/>
              <w:szCs w:val="24"/>
            </w:rPr>
          </w:rPrChange>
        </w:rPr>
        <w:t>)</w:t>
      </w:r>
      <w:r w:rsidR="00383D7B">
        <w:rPr>
          <w:rFonts w:ascii="Times New Roman" w:hAnsi="Times New Roman" w:cs="Times New Roman"/>
          <w:sz w:val="24"/>
          <w:szCs w:val="24"/>
        </w:rPr>
        <w:t xml:space="preserve"> but aging effect disappeared and only the </w:t>
      </w:r>
      <w:r w:rsidR="00383D7B" w:rsidRPr="00383D7B">
        <w:rPr>
          <w:rFonts w:ascii="Times New Roman" w:hAnsi="Times New Roman" w:cs="Times New Roman"/>
          <w:sz w:val="24"/>
          <w:szCs w:val="24"/>
        </w:rPr>
        <w:t>DSS+AIN93M</w:t>
      </w:r>
      <w:r w:rsidR="00383D7B">
        <w:rPr>
          <w:rFonts w:ascii="Times New Roman" w:hAnsi="Times New Roman" w:cs="Times New Roman"/>
          <w:sz w:val="24"/>
          <w:szCs w:val="24"/>
        </w:rPr>
        <w:t xml:space="preserve"> group’s alpha diversity remained </w:t>
      </w:r>
      <w:r w:rsidR="00383D7B">
        <w:rPr>
          <w:rFonts w:ascii="Times New Roman" w:hAnsi="Times New Roman" w:cs="Times New Roman"/>
          <w:sz w:val="24"/>
          <w:szCs w:val="24"/>
        </w:rPr>
        <w:lastRenderedPageBreak/>
        <w:t>significantly lower compared to the group not challenged with DSS</w:t>
      </w:r>
      <w:r w:rsidR="00993B76">
        <w:rPr>
          <w:rFonts w:ascii="Times New Roman" w:hAnsi="Times New Roman" w:cs="Times New Roman"/>
          <w:sz w:val="24"/>
          <w:szCs w:val="24"/>
        </w:rPr>
        <w:t xml:space="preserve"> (p-value &lt;0.01)</w:t>
      </w:r>
      <w:r w:rsidR="00383D7B">
        <w:rPr>
          <w:rFonts w:ascii="Times New Roman" w:hAnsi="Times New Roman" w:cs="Times New Roman"/>
          <w:sz w:val="24"/>
          <w:szCs w:val="24"/>
        </w:rPr>
        <w:t xml:space="preserve">. </w:t>
      </w:r>
      <w:r w:rsidR="00383D7B" w:rsidRPr="00E90BB3">
        <w:rPr>
          <w:rFonts w:ascii="Times New Roman" w:hAnsi="Times New Roman" w:cs="Times New Roman"/>
          <w:sz w:val="24"/>
          <w:szCs w:val="24"/>
          <w:rPrChange w:id="135" w:author="Md Shahid Sarwar" w:date="2023-08-01T14:46:00Z">
            <w:rPr>
              <w:rFonts w:ascii="Times New Roman" w:hAnsi="Times New Roman" w:cs="Times New Roman"/>
              <w:b/>
              <w:bCs/>
              <w:sz w:val="24"/>
              <w:szCs w:val="24"/>
            </w:rPr>
          </w:rPrChange>
        </w:rPr>
        <w:t>Th</w:t>
      </w:r>
      <w:r w:rsidR="004659CB" w:rsidRPr="00E90BB3">
        <w:rPr>
          <w:rFonts w:ascii="Times New Roman" w:hAnsi="Times New Roman" w:cs="Times New Roman"/>
          <w:sz w:val="24"/>
          <w:szCs w:val="24"/>
          <w:rPrChange w:id="136" w:author="Md Shahid Sarwar" w:date="2023-08-01T14:46:00Z">
            <w:rPr>
              <w:rFonts w:ascii="Times New Roman" w:hAnsi="Times New Roman" w:cs="Times New Roman"/>
              <w:b/>
              <w:bCs/>
              <w:sz w:val="24"/>
              <w:szCs w:val="24"/>
            </w:rPr>
          </w:rPrChange>
        </w:rPr>
        <w:t>ese</w:t>
      </w:r>
      <w:r w:rsidR="00383D7B" w:rsidRPr="00E90BB3">
        <w:rPr>
          <w:rFonts w:ascii="Times New Roman" w:hAnsi="Times New Roman" w:cs="Times New Roman"/>
          <w:sz w:val="24"/>
          <w:szCs w:val="24"/>
          <w:rPrChange w:id="137" w:author="Md Shahid Sarwar" w:date="2023-08-01T14:46:00Z">
            <w:rPr>
              <w:rFonts w:ascii="Times New Roman" w:hAnsi="Times New Roman" w:cs="Times New Roman"/>
              <w:b/>
              <w:bCs/>
              <w:sz w:val="24"/>
              <w:szCs w:val="24"/>
            </w:rPr>
          </w:rPrChange>
        </w:rPr>
        <w:t xml:space="preserve"> results suggest that PEITC and cranberry-rich diets had protective effect on the hosts’ microbiome diversity.</w:t>
      </w:r>
      <w:r w:rsidR="00383D7B">
        <w:rPr>
          <w:rFonts w:ascii="Times New Roman" w:hAnsi="Times New Roman" w:cs="Times New Roman"/>
          <w:sz w:val="24"/>
          <w:szCs w:val="24"/>
        </w:rPr>
        <w:t xml:space="preserve"> </w:t>
      </w:r>
      <w:r w:rsidR="00993B76">
        <w:rPr>
          <w:rFonts w:ascii="Times New Roman" w:hAnsi="Times New Roman" w:cs="Times New Roman"/>
          <w:sz w:val="24"/>
          <w:szCs w:val="24"/>
        </w:rPr>
        <w:t xml:space="preserve">The averages of the corrected Shannon indices are presented in Figure </w:t>
      </w:r>
      <w:r w:rsidR="005E4DF7">
        <w:rPr>
          <w:rFonts w:ascii="Times New Roman" w:hAnsi="Times New Roman" w:cs="Times New Roman"/>
          <w:sz w:val="24"/>
          <w:szCs w:val="24"/>
        </w:rPr>
        <w:t>3</w:t>
      </w:r>
      <w:r w:rsidR="00993B76">
        <w:rPr>
          <w:rFonts w:ascii="Times New Roman" w:hAnsi="Times New Roman" w:cs="Times New Roman"/>
          <w:sz w:val="24"/>
          <w:szCs w:val="24"/>
        </w:rPr>
        <w:t>.</w:t>
      </w:r>
    </w:p>
    <w:p w14:paraId="5F2A8042" w14:textId="0D8268A4" w:rsidR="008E4B69" w:rsidRDefault="008E4B69" w:rsidP="00A43D9D">
      <w:pPr>
        <w:pStyle w:val="Heading2"/>
      </w:pPr>
      <w:bookmarkStart w:id="138" w:name="_Toc141698525"/>
      <w:r w:rsidRPr="00B764A5">
        <w:t>3.</w:t>
      </w:r>
      <w:r w:rsidR="00116D3B">
        <w:t>2</w:t>
      </w:r>
      <w:r w:rsidRPr="00B764A5">
        <w:t xml:space="preserve"> </w:t>
      </w:r>
      <w:r w:rsidR="00166C50">
        <w:t>Principal components analys</w:t>
      </w:r>
      <w:r w:rsidR="00966A72">
        <w:t>i</w:t>
      </w:r>
      <w:r w:rsidR="00166C50">
        <w:t>s reveal a</w:t>
      </w:r>
      <w:r w:rsidR="000C3A4D">
        <w:t xml:space="preserve">ssociation of microbiome composition with </w:t>
      </w:r>
      <w:r w:rsidR="00966A72">
        <w:t xml:space="preserve">diet and </w:t>
      </w:r>
      <w:r w:rsidR="000C3A4D">
        <w:t>genotype</w:t>
      </w:r>
      <w:bookmarkEnd w:id="138"/>
    </w:p>
    <w:p w14:paraId="195ECFE9" w14:textId="520AEF14" w:rsidR="008E4B69" w:rsidRDefault="008E4B69" w:rsidP="008E4B69">
      <w:pPr>
        <w:rPr>
          <w:rFonts w:ascii="Times New Roman" w:hAnsi="Times New Roman" w:cs="Times New Roman"/>
          <w:sz w:val="24"/>
          <w:szCs w:val="24"/>
        </w:rPr>
      </w:pPr>
      <w:r>
        <w:rPr>
          <w:rFonts w:ascii="Times New Roman" w:hAnsi="Times New Roman" w:cs="Times New Roman"/>
          <w:sz w:val="24"/>
          <w:szCs w:val="24"/>
        </w:rPr>
        <w:t>OTU counts were</w:t>
      </w:r>
      <w:r w:rsidRPr="008E4B69">
        <w:rPr>
          <w:rFonts w:ascii="Times New Roman" w:hAnsi="Times New Roman" w:cs="Times New Roman"/>
          <w:sz w:val="24"/>
          <w:szCs w:val="24"/>
        </w:rPr>
        <w:t xml:space="preserve"> aggregated </w:t>
      </w:r>
      <w:r>
        <w:rPr>
          <w:rFonts w:ascii="Times New Roman" w:hAnsi="Times New Roman" w:cs="Times New Roman"/>
          <w:sz w:val="24"/>
          <w:szCs w:val="24"/>
        </w:rPr>
        <w:t xml:space="preserve">at the </w:t>
      </w:r>
      <w:r w:rsidRPr="00796C1C">
        <w:rPr>
          <w:rFonts w:ascii="Times New Roman" w:hAnsi="Times New Roman" w:cs="Times New Roman"/>
          <w:b/>
          <w:bCs/>
          <w:i/>
          <w:iCs/>
          <w:sz w:val="24"/>
          <w:szCs w:val="24"/>
        </w:rPr>
        <w:t>Phylum</w:t>
      </w:r>
      <w:r>
        <w:rPr>
          <w:rFonts w:ascii="Times New Roman" w:hAnsi="Times New Roman" w:cs="Times New Roman"/>
          <w:sz w:val="24"/>
          <w:szCs w:val="24"/>
        </w:rPr>
        <w:t xml:space="preserve"> </w:t>
      </w:r>
      <w:r w:rsidRPr="00796C1C">
        <w:rPr>
          <w:rFonts w:ascii="Times New Roman" w:hAnsi="Times New Roman" w:cs="Times New Roman"/>
          <w:b/>
          <w:bCs/>
          <w:sz w:val="24"/>
          <w:szCs w:val="24"/>
        </w:rPr>
        <w:t>level</w:t>
      </w:r>
      <w:r>
        <w:rPr>
          <w:rFonts w:ascii="Times New Roman" w:hAnsi="Times New Roman" w:cs="Times New Roman"/>
          <w:sz w:val="24"/>
          <w:szCs w:val="24"/>
        </w:rPr>
        <w:t xml:space="preserve">. In total, </w:t>
      </w:r>
      <w:r w:rsidR="004103AF">
        <w:rPr>
          <w:rFonts w:ascii="Times New Roman" w:hAnsi="Times New Roman" w:cs="Times New Roman"/>
          <w:sz w:val="24"/>
          <w:szCs w:val="24"/>
        </w:rPr>
        <w:t>22</w:t>
      </w:r>
      <w:r>
        <w:rPr>
          <w:rFonts w:ascii="Times New Roman" w:hAnsi="Times New Roman" w:cs="Times New Roman"/>
          <w:sz w:val="24"/>
          <w:szCs w:val="24"/>
        </w:rPr>
        <w:t xml:space="preserve"> phyla were </w:t>
      </w:r>
      <w:r w:rsidR="00643C2A">
        <w:rPr>
          <w:rFonts w:ascii="Times New Roman" w:hAnsi="Times New Roman" w:cs="Times New Roman"/>
          <w:sz w:val="24"/>
          <w:szCs w:val="24"/>
        </w:rPr>
        <w:t xml:space="preserve">identified, top 10 of which accounted for </w:t>
      </w:r>
      <w:r w:rsidR="00D82E18">
        <w:rPr>
          <w:rFonts w:ascii="Times New Roman" w:hAnsi="Times New Roman" w:cs="Times New Roman"/>
          <w:sz w:val="24"/>
          <w:szCs w:val="24"/>
        </w:rPr>
        <w:t>&gt;</w:t>
      </w:r>
      <w:r w:rsidR="00643C2A">
        <w:rPr>
          <w:rFonts w:ascii="Times New Roman" w:hAnsi="Times New Roman" w:cs="Times New Roman"/>
          <w:sz w:val="24"/>
          <w:szCs w:val="24"/>
        </w:rPr>
        <w:t>99.96% of all hits. Since deeper sequencing increases chances of identifying rare organisms (</w:t>
      </w:r>
      <w:r w:rsidR="00966A72">
        <w:rPr>
          <w:rFonts w:ascii="Times New Roman" w:hAnsi="Times New Roman" w:cs="Times New Roman"/>
          <w:sz w:val="24"/>
          <w:szCs w:val="24"/>
        </w:rPr>
        <w:t xml:space="preserve">Supplementary </w:t>
      </w:r>
      <w:r w:rsidR="00643C2A">
        <w:rPr>
          <w:rFonts w:ascii="Times New Roman" w:hAnsi="Times New Roman" w:cs="Times New Roman"/>
          <w:sz w:val="24"/>
          <w:szCs w:val="24"/>
        </w:rPr>
        <w:t xml:space="preserve">Figure </w:t>
      </w:r>
      <w:r w:rsidR="00966A72">
        <w:rPr>
          <w:rFonts w:ascii="Times New Roman" w:hAnsi="Times New Roman" w:cs="Times New Roman"/>
          <w:sz w:val="24"/>
          <w:szCs w:val="24"/>
        </w:rPr>
        <w:t>3</w:t>
      </w:r>
      <w:r w:rsidR="00643C2A">
        <w:rPr>
          <w:rFonts w:ascii="Times New Roman" w:hAnsi="Times New Roman" w:cs="Times New Roman"/>
          <w:sz w:val="24"/>
          <w:szCs w:val="24"/>
        </w:rPr>
        <w:t>), and the samples varied greatly by sequencing depth (</w:t>
      </w:r>
      <w:r w:rsidR="00966A72">
        <w:rPr>
          <w:rFonts w:ascii="Times New Roman" w:hAnsi="Times New Roman" w:cs="Times New Roman"/>
          <w:sz w:val="24"/>
          <w:szCs w:val="24"/>
        </w:rPr>
        <w:t xml:space="preserve">Supplementary </w:t>
      </w:r>
      <w:r w:rsidR="00643C2A">
        <w:rPr>
          <w:rFonts w:ascii="Times New Roman" w:hAnsi="Times New Roman" w:cs="Times New Roman"/>
          <w:sz w:val="24"/>
          <w:szCs w:val="24"/>
        </w:rPr>
        <w:t xml:space="preserve">Figure </w:t>
      </w:r>
      <w:r w:rsidR="00966A72">
        <w:rPr>
          <w:rFonts w:ascii="Times New Roman" w:hAnsi="Times New Roman" w:cs="Times New Roman"/>
          <w:sz w:val="24"/>
          <w:szCs w:val="24"/>
        </w:rPr>
        <w:t>1</w:t>
      </w:r>
      <w:r w:rsidR="00643C2A">
        <w:rPr>
          <w:rFonts w:ascii="Times New Roman" w:hAnsi="Times New Roman" w:cs="Times New Roman"/>
          <w:sz w:val="24"/>
          <w:szCs w:val="24"/>
        </w:rPr>
        <w:t xml:space="preserve">), rare phylum were not included in the downstream analysis. </w:t>
      </w:r>
      <w:r w:rsidR="004E36C6">
        <w:rPr>
          <w:rFonts w:ascii="Times New Roman" w:hAnsi="Times New Roman" w:cs="Times New Roman"/>
          <w:sz w:val="24"/>
          <w:szCs w:val="24"/>
        </w:rPr>
        <w:t>PCA</w:t>
      </w:r>
      <w:r w:rsidR="004D4165">
        <w:rPr>
          <w:rFonts w:ascii="Times New Roman" w:hAnsi="Times New Roman" w:cs="Times New Roman"/>
          <w:sz w:val="24"/>
          <w:szCs w:val="24"/>
        </w:rPr>
        <w:t xml:space="preserve"> was conducted on the combined data from the 3 experiments, but scores</w:t>
      </w:r>
      <w:r w:rsidR="004E36C6">
        <w:rPr>
          <w:rFonts w:ascii="Times New Roman" w:hAnsi="Times New Roman" w:cs="Times New Roman"/>
          <w:sz w:val="24"/>
          <w:szCs w:val="24"/>
        </w:rPr>
        <w:t xml:space="preserve"> and loadings were graphed </w:t>
      </w:r>
      <w:r w:rsidR="004D4165">
        <w:rPr>
          <w:rFonts w:ascii="Times New Roman" w:hAnsi="Times New Roman" w:cs="Times New Roman"/>
          <w:sz w:val="24"/>
          <w:szCs w:val="24"/>
        </w:rPr>
        <w:t>in separate panels by genotype and experiment to highlight the differences</w:t>
      </w:r>
      <w:r w:rsidR="004E36C6">
        <w:rPr>
          <w:rFonts w:ascii="Times New Roman" w:hAnsi="Times New Roman" w:cs="Times New Roman"/>
          <w:sz w:val="24"/>
          <w:szCs w:val="24"/>
        </w:rPr>
        <w:t xml:space="preserve"> (Figure </w:t>
      </w:r>
      <w:r w:rsidR="00966A72">
        <w:rPr>
          <w:rFonts w:ascii="Times New Roman" w:hAnsi="Times New Roman" w:cs="Times New Roman"/>
          <w:sz w:val="24"/>
          <w:szCs w:val="24"/>
        </w:rPr>
        <w:t>4</w:t>
      </w:r>
      <w:r w:rsidR="004E36C6">
        <w:rPr>
          <w:rFonts w:ascii="Times New Roman" w:hAnsi="Times New Roman" w:cs="Times New Roman"/>
          <w:sz w:val="24"/>
          <w:szCs w:val="24"/>
        </w:rPr>
        <w:t>). The bi</w:t>
      </w:r>
      <w:r w:rsidR="004D4165">
        <w:rPr>
          <w:rFonts w:ascii="Times New Roman" w:hAnsi="Times New Roman" w:cs="Times New Roman"/>
          <w:sz w:val="24"/>
          <w:szCs w:val="24"/>
        </w:rPr>
        <w:t>p</w:t>
      </w:r>
      <w:r w:rsidR="004E36C6">
        <w:rPr>
          <w:rFonts w:ascii="Times New Roman" w:hAnsi="Times New Roman" w:cs="Times New Roman"/>
          <w:sz w:val="24"/>
          <w:szCs w:val="24"/>
        </w:rPr>
        <w:t xml:space="preserve">lot showed </w:t>
      </w:r>
      <w:r w:rsidR="004D4165">
        <w:rPr>
          <w:rFonts w:ascii="Times New Roman" w:hAnsi="Times New Roman" w:cs="Times New Roman"/>
          <w:sz w:val="24"/>
          <w:szCs w:val="24"/>
        </w:rPr>
        <w:t>large between-experiment variability</w:t>
      </w:r>
      <w:r w:rsidR="00445F6D">
        <w:rPr>
          <w:rFonts w:ascii="Times New Roman" w:hAnsi="Times New Roman" w:cs="Times New Roman"/>
          <w:sz w:val="24"/>
          <w:szCs w:val="24"/>
        </w:rPr>
        <w:t xml:space="preserve">, specifically, higher relative abundance of </w:t>
      </w:r>
      <w:r w:rsidR="00445F6D" w:rsidRPr="00445F6D">
        <w:rPr>
          <w:rFonts w:ascii="Times New Roman" w:hAnsi="Times New Roman" w:cs="Times New Roman"/>
          <w:i/>
          <w:iCs/>
          <w:sz w:val="24"/>
          <w:szCs w:val="24"/>
        </w:rPr>
        <w:t>Bacteroidetes</w:t>
      </w:r>
      <w:r w:rsidR="00445F6D">
        <w:rPr>
          <w:rFonts w:ascii="Times New Roman" w:hAnsi="Times New Roman" w:cs="Times New Roman"/>
          <w:i/>
          <w:iCs/>
          <w:sz w:val="24"/>
          <w:szCs w:val="24"/>
        </w:rPr>
        <w:t xml:space="preserve">, </w:t>
      </w:r>
      <w:r w:rsidR="00445F6D">
        <w:rPr>
          <w:rFonts w:ascii="Times New Roman" w:hAnsi="Times New Roman" w:cs="Times New Roman"/>
          <w:sz w:val="24"/>
          <w:szCs w:val="24"/>
        </w:rPr>
        <w:t xml:space="preserve">and lower relative abundance of </w:t>
      </w:r>
      <w:r w:rsidR="00445F6D" w:rsidRPr="00445F6D">
        <w:rPr>
          <w:rFonts w:ascii="Times New Roman" w:hAnsi="Times New Roman" w:cs="Times New Roman"/>
          <w:i/>
          <w:iCs/>
          <w:sz w:val="24"/>
          <w:szCs w:val="24"/>
        </w:rPr>
        <w:t>Verrucomicrobia</w:t>
      </w:r>
      <w:r w:rsidR="00445F6D">
        <w:rPr>
          <w:rFonts w:ascii="Times New Roman" w:hAnsi="Times New Roman" w:cs="Times New Roman"/>
          <w:sz w:val="24"/>
          <w:szCs w:val="24"/>
        </w:rPr>
        <w:t xml:space="preserve"> in the first two experiments (Nov18 and May 19) compared to the third one (Sep19). Relative abundance</w:t>
      </w:r>
      <w:r w:rsidR="003B0680">
        <w:rPr>
          <w:rFonts w:ascii="Times New Roman" w:hAnsi="Times New Roman" w:cs="Times New Roman"/>
          <w:sz w:val="24"/>
          <w:szCs w:val="24"/>
        </w:rPr>
        <w:t>s</w:t>
      </w:r>
      <w:r w:rsidR="00445F6D">
        <w:rPr>
          <w:rFonts w:ascii="Times New Roman" w:hAnsi="Times New Roman" w:cs="Times New Roman"/>
          <w:sz w:val="24"/>
          <w:szCs w:val="24"/>
        </w:rPr>
        <w:t xml:space="preserve"> of </w:t>
      </w:r>
      <w:r w:rsidR="00445F6D" w:rsidRPr="00445F6D">
        <w:rPr>
          <w:rFonts w:ascii="Times New Roman" w:hAnsi="Times New Roman" w:cs="Times New Roman"/>
          <w:i/>
          <w:iCs/>
          <w:sz w:val="24"/>
          <w:szCs w:val="24"/>
        </w:rPr>
        <w:t>Firmicutes</w:t>
      </w:r>
      <w:r w:rsidR="00445F6D">
        <w:rPr>
          <w:rFonts w:ascii="Times New Roman" w:hAnsi="Times New Roman" w:cs="Times New Roman"/>
          <w:sz w:val="24"/>
          <w:szCs w:val="24"/>
        </w:rPr>
        <w:t xml:space="preserve"> and </w:t>
      </w:r>
      <w:r w:rsidR="00445F6D" w:rsidRPr="00445F6D">
        <w:rPr>
          <w:rFonts w:ascii="Times New Roman" w:hAnsi="Times New Roman" w:cs="Times New Roman"/>
          <w:i/>
          <w:iCs/>
          <w:sz w:val="24"/>
          <w:szCs w:val="24"/>
        </w:rPr>
        <w:t>Actinobacteria</w:t>
      </w:r>
      <w:r w:rsidR="00445F6D">
        <w:rPr>
          <w:rFonts w:ascii="Times New Roman" w:hAnsi="Times New Roman" w:cs="Times New Roman"/>
          <w:i/>
          <w:iCs/>
          <w:sz w:val="24"/>
          <w:szCs w:val="24"/>
        </w:rPr>
        <w:t xml:space="preserve"> </w:t>
      </w:r>
      <w:r w:rsidR="00445F6D">
        <w:rPr>
          <w:rFonts w:ascii="Times New Roman" w:hAnsi="Times New Roman" w:cs="Times New Roman"/>
          <w:sz w:val="24"/>
          <w:szCs w:val="24"/>
        </w:rPr>
        <w:t xml:space="preserve">were higher in the WT </w:t>
      </w:r>
      <w:r w:rsidR="003B0680">
        <w:rPr>
          <w:rFonts w:ascii="Times New Roman" w:hAnsi="Times New Roman" w:cs="Times New Roman"/>
          <w:sz w:val="24"/>
          <w:szCs w:val="24"/>
        </w:rPr>
        <w:t xml:space="preserve">DSS-treated </w:t>
      </w:r>
      <w:r w:rsidR="00445F6D">
        <w:rPr>
          <w:rFonts w:ascii="Times New Roman" w:hAnsi="Times New Roman" w:cs="Times New Roman"/>
          <w:sz w:val="24"/>
          <w:szCs w:val="24"/>
        </w:rPr>
        <w:t xml:space="preserve">mice in the Sep19 experiment compared to </w:t>
      </w:r>
      <w:r w:rsidR="003B0680">
        <w:rPr>
          <w:rFonts w:ascii="Times New Roman" w:hAnsi="Times New Roman" w:cs="Times New Roman"/>
          <w:sz w:val="24"/>
          <w:szCs w:val="24"/>
        </w:rPr>
        <w:t>all other groups</w:t>
      </w:r>
      <w:r w:rsidR="00445F6D">
        <w:rPr>
          <w:rFonts w:ascii="Times New Roman" w:hAnsi="Times New Roman" w:cs="Times New Roman"/>
          <w:sz w:val="24"/>
          <w:szCs w:val="24"/>
        </w:rPr>
        <w:t xml:space="preserve">, while </w:t>
      </w:r>
      <w:r w:rsidR="00445F6D" w:rsidRPr="00445F6D">
        <w:rPr>
          <w:rFonts w:ascii="Times New Roman" w:hAnsi="Times New Roman" w:cs="Times New Roman"/>
          <w:i/>
          <w:iCs/>
          <w:sz w:val="24"/>
          <w:szCs w:val="24"/>
        </w:rPr>
        <w:t>Epsilonbacteraeota</w:t>
      </w:r>
      <w:r w:rsidR="003B0680">
        <w:rPr>
          <w:rFonts w:ascii="Times New Roman" w:hAnsi="Times New Roman" w:cs="Times New Roman"/>
          <w:i/>
          <w:iCs/>
          <w:sz w:val="24"/>
          <w:szCs w:val="24"/>
        </w:rPr>
        <w:t xml:space="preserve"> </w:t>
      </w:r>
      <w:r w:rsidR="003B0680">
        <w:rPr>
          <w:rFonts w:ascii="Times New Roman" w:hAnsi="Times New Roman" w:cs="Times New Roman"/>
          <w:sz w:val="24"/>
          <w:szCs w:val="24"/>
        </w:rPr>
        <w:t>were more abundant in all Nrf2 KO and WT control (AIN93M) groups compared to the rest.</w:t>
      </w:r>
      <w:r w:rsidR="004D4165">
        <w:rPr>
          <w:rFonts w:ascii="Times New Roman" w:hAnsi="Times New Roman" w:cs="Times New Roman"/>
          <w:sz w:val="24"/>
          <w:szCs w:val="24"/>
        </w:rPr>
        <w:t xml:space="preserve"> Additionally, DSS+PEITC group samples showed trend reversal from the positive control (DSS+AIN93M) group in WT, suggesting protective effect of PEITC on microbiome of DSS-treated mice.</w:t>
      </w:r>
    </w:p>
    <w:p w14:paraId="7ED6102B" w14:textId="0882BC98" w:rsidR="0021056B" w:rsidRDefault="00CA15A7" w:rsidP="008E4B69">
      <w:pPr>
        <w:rPr>
          <w:rFonts w:ascii="Times New Roman" w:hAnsi="Times New Roman" w:cs="Times New Roman"/>
          <w:sz w:val="24"/>
          <w:szCs w:val="24"/>
        </w:rPr>
      </w:pPr>
      <w:r>
        <w:rPr>
          <w:rFonts w:ascii="Times New Roman" w:hAnsi="Times New Roman" w:cs="Times New Roman"/>
          <w:sz w:val="24"/>
          <w:szCs w:val="24"/>
        </w:rPr>
        <w:t xml:space="preserve">To remove study effect, Sep19 data was </w:t>
      </w:r>
      <w:r w:rsidR="00276EFC">
        <w:rPr>
          <w:rFonts w:ascii="Times New Roman" w:hAnsi="Times New Roman" w:cs="Times New Roman"/>
          <w:sz w:val="24"/>
          <w:szCs w:val="24"/>
        </w:rPr>
        <w:t xml:space="preserve">separated and </w:t>
      </w:r>
      <w:r>
        <w:rPr>
          <w:rFonts w:ascii="Times New Roman" w:hAnsi="Times New Roman" w:cs="Times New Roman"/>
          <w:sz w:val="24"/>
          <w:szCs w:val="24"/>
        </w:rPr>
        <w:t>reanalyzed. The top 10 most abundant Phylum were used for the PCA</w:t>
      </w:r>
      <w:r w:rsidR="00BB38D0">
        <w:rPr>
          <w:rFonts w:ascii="Times New Roman" w:hAnsi="Times New Roman" w:cs="Times New Roman"/>
          <w:sz w:val="24"/>
          <w:szCs w:val="24"/>
        </w:rPr>
        <w:t xml:space="preserve"> (Figure </w:t>
      </w:r>
      <w:r w:rsidR="00966A72">
        <w:rPr>
          <w:rFonts w:ascii="Times New Roman" w:hAnsi="Times New Roman" w:cs="Times New Roman"/>
          <w:sz w:val="24"/>
          <w:szCs w:val="24"/>
        </w:rPr>
        <w:t>5</w:t>
      </w:r>
      <w:r w:rsidR="00BB38D0">
        <w:rPr>
          <w:rFonts w:ascii="Times New Roman" w:hAnsi="Times New Roman" w:cs="Times New Roman"/>
          <w:sz w:val="24"/>
          <w:szCs w:val="24"/>
        </w:rPr>
        <w:t>)</w:t>
      </w:r>
      <w:r>
        <w:rPr>
          <w:rFonts w:ascii="Times New Roman" w:hAnsi="Times New Roman" w:cs="Times New Roman"/>
          <w:sz w:val="24"/>
          <w:szCs w:val="24"/>
        </w:rPr>
        <w:t>.</w:t>
      </w:r>
      <w:r w:rsidR="00BB38D0">
        <w:rPr>
          <w:rFonts w:ascii="Times New Roman" w:hAnsi="Times New Roman" w:cs="Times New Roman"/>
          <w:sz w:val="24"/>
          <w:szCs w:val="24"/>
        </w:rPr>
        <w:t xml:space="preserve"> The analysis revealed strong diet effect on the microbial composition. Specifically, relative abundance of </w:t>
      </w:r>
      <w:r w:rsidR="006B1263" w:rsidRPr="00445F6D">
        <w:rPr>
          <w:rFonts w:ascii="Times New Roman" w:hAnsi="Times New Roman" w:cs="Times New Roman"/>
          <w:i/>
          <w:iCs/>
          <w:sz w:val="24"/>
          <w:szCs w:val="24"/>
        </w:rPr>
        <w:t>Firmicutes</w:t>
      </w:r>
      <w:r w:rsidR="00BB38D0">
        <w:rPr>
          <w:rFonts w:ascii="Times New Roman" w:hAnsi="Times New Roman" w:cs="Times New Roman"/>
          <w:sz w:val="24"/>
          <w:szCs w:val="24"/>
        </w:rPr>
        <w:t xml:space="preserve"> </w:t>
      </w:r>
      <w:r w:rsidR="006B1263">
        <w:rPr>
          <w:rFonts w:ascii="Times New Roman" w:hAnsi="Times New Roman" w:cs="Times New Roman"/>
          <w:sz w:val="24"/>
          <w:szCs w:val="24"/>
        </w:rPr>
        <w:t xml:space="preserve">and </w:t>
      </w:r>
      <w:r w:rsidR="006B1263" w:rsidRPr="00445F6D">
        <w:rPr>
          <w:rFonts w:ascii="Times New Roman" w:hAnsi="Times New Roman" w:cs="Times New Roman"/>
          <w:i/>
          <w:iCs/>
          <w:sz w:val="24"/>
          <w:szCs w:val="24"/>
        </w:rPr>
        <w:t>Verrucomicrobia</w:t>
      </w:r>
      <w:r>
        <w:rPr>
          <w:rFonts w:ascii="Times New Roman" w:hAnsi="Times New Roman" w:cs="Times New Roman"/>
          <w:sz w:val="24"/>
          <w:szCs w:val="24"/>
        </w:rPr>
        <w:t xml:space="preserve"> </w:t>
      </w:r>
      <w:r w:rsidR="006B1263">
        <w:rPr>
          <w:rFonts w:ascii="Times New Roman" w:hAnsi="Times New Roman" w:cs="Times New Roman"/>
          <w:sz w:val="24"/>
          <w:szCs w:val="24"/>
        </w:rPr>
        <w:t xml:space="preserve">increased while relative abundance of </w:t>
      </w:r>
      <w:r w:rsidR="006B1263" w:rsidRPr="006B1263">
        <w:rPr>
          <w:rFonts w:ascii="Times New Roman" w:hAnsi="Times New Roman" w:cs="Times New Roman"/>
          <w:i/>
          <w:iCs/>
          <w:sz w:val="24"/>
          <w:szCs w:val="24"/>
        </w:rPr>
        <w:t>Proteobacteria</w:t>
      </w:r>
      <w:r w:rsidR="006B1263">
        <w:rPr>
          <w:rFonts w:ascii="Times New Roman" w:hAnsi="Times New Roman" w:cs="Times New Roman"/>
          <w:sz w:val="24"/>
          <w:szCs w:val="24"/>
        </w:rPr>
        <w:t>,</w:t>
      </w:r>
      <w:r w:rsidR="006B1263" w:rsidRPr="006B1263">
        <w:rPr>
          <w:rFonts w:ascii="Times New Roman" w:hAnsi="Times New Roman" w:cs="Times New Roman"/>
          <w:sz w:val="24"/>
          <w:szCs w:val="24"/>
        </w:rPr>
        <w:t xml:space="preserve"> </w:t>
      </w:r>
      <w:r w:rsidR="006B1263" w:rsidRPr="006B1263">
        <w:rPr>
          <w:rFonts w:ascii="Times New Roman" w:hAnsi="Times New Roman" w:cs="Times New Roman"/>
          <w:i/>
          <w:iCs/>
          <w:sz w:val="24"/>
          <w:szCs w:val="24"/>
        </w:rPr>
        <w:t>Deferribacteres</w:t>
      </w:r>
      <w:r w:rsidR="006B1263">
        <w:rPr>
          <w:rFonts w:ascii="Times New Roman" w:hAnsi="Times New Roman" w:cs="Times New Roman"/>
          <w:sz w:val="24"/>
          <w:szCs w:val="24"/>
        </w:rPr>
        <w:t xml:space="preserve"> and </w:t>
      </w:r>
      <w:r w:rsidR="006B1263" w:rsidRPr="006B1263">
        <w:rPr>
          <w:rFonts w:ascii="Times New Roman" w:hAnsi="Times New Roman" w:cs="Times New Roman"/>
          <w:i/>
          <w:iCs/>
          <w:sz w:val="24"/>
          <w:szCs w:val="24"/>
        </w:rPr>
        <w:t>Epsilonbacteraeota</w:t>
      </w:r>
      <w:r w:rsidR="006B1263">
        <w:rPr>
          <w:rFonts w:ascii="Times New Roman" w:hAnsi="Times New Roman" w:cs="Times New Roman"/>
          <w:sz w:val="24"/>
          <w:szCs w:val="24"/>
        </w:rPr>
        <w:t xml:space="preserve"> decreased </w:t>
      </w:r>
      <w:r w:rsidR="00BB38D0">
        <w:rPr>
          <w:rFonts w:ascii="Times New Roman" w:hAnsi="Times New Roman" w:cs="Times New Roman"/>
          <w:sz w:val="24"/>
          <w:szCs w:val="24"/>
        </w:rPr>
        <w:t xml:space="preserve">in all </w:t>
      </w:r>
      <w:r w:rsidR="006B1263">
        <w:rPr>
          <w:rFonts w:ascii="Times New Roman" w:hAnsi="Times New Roman" w:cs="Times New Roman"/>
          <w:sz w:val="24"/>
          <w:szCs w:val="24"/>
        </w:rPr>
        <w:t xml:space="preserve">WT </w:t>
      </w:r>
      <w:r w:rsidR="00BB38D0">
        <w:rPr>
          <w:rFonts w:ascii="Times New Roman" w:hAnsi="Times New Roman" w:cs="Times New Roman"/>
          <w:sz w:val="24"/>
          <w:szCs w:val="24"/>
        </w:rPr>
        <w:t>DSS-treated groups</w:t>
      </w:r>
      <w:r w:rsidR="006B1263">
        <w:rPr>
          <w:rFonts w:ascii="Times New Roman" w:hAnsi="Times New Roman" w:cs="Times New Roman"/>
          <w:sz w:val="24"/>
          <w:szCs w:val="24"/>
        </w:rPr>
        <w:t xml:space="preserve"> compared to the control (AIN93M).</w:t>
      </w:r>
    </w:p>
    <w:p w14:paraId="5F414FA4" w14:textId="31259D05" w:rsidR="000C3A4D" w:rsidRPr="008E4B69" w:rsidRDefault="000C3A4D" w:rsidP="008E4B69">
      <w:pPr>
        <w:rPr>
          <w:rFonts w:ascii="Times New Roman" w:hAnsi="Times New Roman" w:cs="Times New Roman"/>
          <w:sz w:val="24"/>
          <w:szCs w:val="24"/>
        </w:rPr>
      </w:pPr>
      <w:r w:rsidRPr="00796C1C">
        <w:rPr>
          <w:rFonts w:ascii="Times New Roman" w:hAnsi="Times New Roman" w:cs="Times New Roman"/>
          <w:b/>
          <w:bCs/>
          <w:i/>
          <w:iCs/>
          <w:sz w:val="24"/>
          <w:szCs w:val="24"/>
        </w:rPr>
        <w:t>Class</w:t>
      </w:r>
      <w:r>
        <w:rPr>
          <w:rFonts w:ascii="Times New Roman" w:hAnsi="Times New Roman" w:cs="Times New Roman"/>
          <w:sz w:val="24"/>
          <w:szCs w:val="24"/>
        </w:rPr>
        <w:t>-level aggregation yield 3</w:t>
      </w:r>
      <w:r w:rsidR="00AD153D">
        <w:rPr>
          <w:rFonts w:ascii="Times New Roman" w:hAnsi="Times New Roman" w:cs="Times New Roman"/>
          <w:sz w:val="24"/>
          <w:szCs w:val="24"/>
        </w:rPr>
        <w:t>1</w:t>
      </w:r>
      <w:r>
        <w:rPr>
          <w:rFonts w:ascii="Times New Roman" w:hAnsi="Times New Roman" w:cs="Times New Roman"/>
          <w:sz w:val="24"/>
          <w:szCs w:val="24"/>
        </w:rPr>
        <w:t xml:space="preserve"> classes, with top 1</w:t>
      </w:r>
      <w:r w:rsidR="00AD153D">
        <w:rPr>
          <w:rFonts w:ascii="Times New Roman" w:hAnsi="Times New Roman" w:cs="Times New Roman"/>
          <w:sz w:val="24"/>
          <w:szCs w:val="24"/>
        </w:rPr>
        <w:t xml:space="preserve">7 </w:t>
      </w:r>
      <w:r w:rsidR="00D82E18">
        <w:rPr>
          <w:rFonts w:ascii="Times New Roman" w:hAnsi="Times New Roman" w:cs="Times New Roman"/>
          <w:sz w:val="24"/>
          <w:szCs w:val="24"/>
        </w:rPr>
        <w:t>adding up to</w:t>
      </w:r>
      <w:r>
        <w:rPr>
          <w:rFonts w:ascii="Times New Roman" w:hAnsi="Times New Roman" w:cs="Times New Roman"/>
          <w:sz w:val="24"/>
          <w:szCs w:val="24"/>
        </w:rPr>
        <w:t xml:space="preserve"> &gt;99.99% of </w:t>
      </w:r>
      <w:r w:rsidR="00D82E18">
        <w:rPr>
          <w:rFonts w:ascii="Times New Roman" w:hAnsi="Times New Roman" w:cs="Times New Roman"/>
          <w:sz w:val="24"/>
          <w:szCs w:val="24"/>
        </w:rPr>
        <w:t xml:space="preserve">the </w:t>
      </w:r>
      <w:r>
        <w:rPr>
          <w:rFonts w:ascii="Times New Roman" w:hAnsi="Times New Roman" w:cs="Times New Roman"/>
          <w:sz w:val="24"/>
          <w:szCs w:val="24"/>
        </w:rPr>
        <w:t xml:space="preserve">total hits. </w:t>
      </w:r>
      <w:r w:rsidR="00DD4D43">
        <w:rPr>
          <w:rFonts w:ascii="Times New Roman" w:hAnsi="Times New Roman" w:cs="Times New Roman"/>
          <w:sz w:val="24"/>
          <w:szCs w:val="24"/>
        </w:rPr>
        <w:t xml:space="preserve">The PCA showed strong negative effect of Nrf2 KO on </w:t>
      </w:r>
      <w:r w:rsidR="00DD4D43" w:rsidRPr="00DD4D43">
        <w:rPr>
          <w:rFonts w:ascii="Times New Roman" w:hAnsi="Times New Roman" w:cs="Times New Roman"/>
          <w:i/>
          <w:iCs/>
          <w:sz w:val="24"/>
          <w:szCs w:val="24"/>
        </w:rPr>
        <w:t>Bacilli</w:t>
      </w:r>
      <w:r w:rsidR="00DD4D43">
        <w:rPr>
          <w:rFonts w:ascii="Times New Roman" w:hAnsi="Times New Roman" w:cs="Times New Roman"/>
          <w:sz w:val="24"/>
          <w:szCs w:val="24"/>
        </w:rPr>
        <w:t xml:space="preserve"> class </w:t>
      </w:r>
      <w:r w:rsidR="00320C9B">
        <w:rPr>
          <w:rFonts w:ascii="Times New Roman" w:hAnsi="Times New Roman" w:cs="Times New Roman"/>
          <w:sz w:val="24"/>
          <w:szCs w:val="24"/>
        </w:rPr>
        <w:t xml:space="preserve">(phylum (p.) </w:t>
      </w:r>
      <w:r w:rsidR="00320C9B" w:rsidRPr="00320C9B">
        <w:rPr>
          <w:rFonts w:ascii="Times New Roman" w:hAnsi="Times New Roman" w:cs="Times New Roman"/>
          <w:i/>
          <w:iCs/>
          <w:sz w:val="24"/>
          <w:szCs w:val="24"/>
        </w:rPr>
        <w:t>Firmicutes</w:t>
      </w:r>
      <w:r w:rsidR="00320C9B">
        <w:rPr>
          <w:rFonts w:ascii="Times New Roman" w:hAnsi="Times New Roman" w:cs="Times New Roman"/>
          <w:sz w:val="24"/>
          <w:szCs w:val="24"/>
        </w:rPr>
        <w:t xml:space="preserve">) </w:t>
      </w:r>
      <w:r w:rsidR="00DD4D43">
        <w:rPr>
          <w:rFonts w:ascii="Times New Roman" w:hAnsi="Times New Roman" w:cs="Times New Roman"/>
          <w:sz w:val="24"/>
          <w:szCs w:val="24"/>
        </w:rPr>
        <w:t xml:space="preserve">that was consistent in all 3 experiments (Figure </w:t>
      </w:r>
      <w:r w:rsidR="00966A72">
        <w:rPr>
          <w:rFonts w:ascii="Times New Roman" w:hAnsi="Times New Roman" w:cs="Times New Roman"/>
          <w:sz w:val="24"/>
          <w:szCs w:val="24"/>
        </w:rPr>
        <w:t>6</w:t>
      </w:r>
      <w:r w:rsidR="00DD4D43">
        <w:rPr>
          <w:rFonts w:ascii="Times New Roman" w:hAnsi="Times New Roman" w:cs="Times New Roman"/>
          <w:sz w:val="24"/>
          <w:szCs w:val="24"/>
        </w:rPr>
        <w:t xml:space="preserve">). </w:t>
      </w:r>
      <w:r w:rsidR="00095198">
        <w:rPr>
          <w:rFonts w:ascii="Times New Roman" w:hAnsi="Times New Roman" w:cs="Times New Roman"/>
          <w:sz w:val="24"/>
          <w:szCs w:val="24"/>
        </w:rPr>
        <w:t xml:space="preserve">Separate analysis of Sep19 data </w:t>
      </w:r>
      <w:r w:rsidR="004B3B50">
        <w:rPr>
          <w:rFonts w:ascii="Times New Roman" w:hAnsi="Times New Roman" w:cs="Times New Roman"/>
          <w:sz w:val="24"/>
          <w:szCs w:val="24"/>
        </w:rPr>
        <w:t xml:space="preserve">identified </w:t>
      </w:r>
      <w:r w:rsidR="009E0166">
        <w:rPr>
          <w:rFonts w:ascii="Times New Roman" w:hAnsi="Times New Roman" w:cs="Times New Roman"/>
          <w:sz w:val="24"/>
          <w:szCs w:val="24"/>
        </w:rPr>
        <w:t xml:space="preserve">18 out of the </w:t>
      </w:r>
      <w:r w:rsidR="004B3B50">
        <w:rPr>
          <w:rFonts w:ascii="Times New Roman" w:hAnsi="Times New Roman" w:cs="Times New Roman"/>
          <w:sz w:val="24"/>
          <w:szCs w:val="24"/>
        </w:rPr>
        <w:t>31</w:t>
      </w:r>
      <w:r w:rsidR="009E0166">
        <w:rPr>
          <w:rFonts w:ascii="Times New Roman" w:hAnsi="Times New Roman" w:cs="Times New Roman"/>
          <w:sz w:val="24"/>
          <w:szCs w:val="24"/>
        </w:rPr>
        <w:t>classes, with 2 of them at a very low level, hence, only 16 classes were used in this analysis.</w:t>
      </w:r>
      <w:r w:rsidR="004B3B50">
        <w:rPr>
          <w:rFonts w:ascii="Times New Roman" w:hAnsi="Times New Roman" w:cs="Times New Roman"/>
          <w:sz w:val="24"/>
          <w:szCs w:val="24"/>
        </w:rPr>
        <w:t xml:space="preserve"> </w:t>
      </w:r>
      <w:r w:rsidR="00F87CB5">
        <w:rPr>
          <w:rFonts w:ascii="Times New Roman" w:hAnsi="Times New Roman" w:cs="Times New Roman"/>
          <w:sz w:val="24"/>
          <w:szCs w:val="24"/>
        </w:rPr>
        <w:t xml:space="preserve">The biplot </w:t>
      </w:r>
      <w:r w:rsidR="009236B2">
        <w:rPr>
          <w:rFonts w:ascii="Times New Roman" w:hAnsi="Times New Roman" w:cs="Times New Roman"/>
          <w:sz w:val="24"/>
          <w:szCs w:val="24"/>
        </w:rPr>
        <w:t xml:space="preserve">(Figure </w:t>
      </w:r>
      <w:r w:rsidR="00966A72">
        <w:rPr>
          <w:rFonts w:ascii="Times New Roman" w:hAnsi="Times New Roman" w:cs="Times New Roman"/>
          <w:sz w:val="24"/>
          <w:szCs w:val="24"/>
        </w:rPr>
        <w:t>7</w:t>
      </w:r>
      <w:r w:rsidR="009236B2">
        <w:rPr>
          <w:rFonts w:ascii="Times New Roman" w:hAnsi="Times New Roman" w:cs="Times New Roman"/>
          <w:sz w:val="24"/>
          <w:szCs w:val="24"/>
        </w:rPr>
        <w:t xml:space="preserve">) </w:t>
      </w:r>
      <w:r w:rsidR="00F87CB5">
        <w:rPr>
          <w:rFonts w:ascii="Times New Roman" w:hAnsi="Times New Roman" w:cs="Times New Roman"/>
          <w:sz w:val="24"/>
          <w:szCs w:val="24"/>
        </w:rPr>
        <w:t xml:space="preserve">showed clear separation by genotype. Relative abundance of </w:t>
      </w:r>
      <w:r w:rsidR="00F87CB5" w:rsidRPr="00205006">
        <w:rPr>
          <w:rFonts w:ascii="Times New Roman" w:hAnsi="Times New Roman" w:cs="Times New Roman"/>
          <w:i/>
          <w:iCs/>
          <w:sz w:val="24"/>
          <w:szCs w:val="24"/>
        </w:rPr>
        <w:t>Clostridia</w:t>
      </w:r>
      <w:r w:rsidR="00F87CB5">
        <w:rPr>
          <w:rFonts w:ascii="Times New Roman" w:hAnsi="Times New Roman" w:cs="Times New Roman"/>
          <w:sz w:val="24"/>
          <w:szCs w:val="24"/>
        </w:rPr>
        <w:t xml:space="preserve"> </w:t>
      </w:r>
      <w:r w:rsidR="00320C9B">
        <w:rPr>
          <w:rFonts w:ascii="Times New Roman" w:hAnsi="Times New Roman" w:cs="Times New Roman"/>
          <w:sz w:val="24"/>
          <w:szCs w:val="24"/>
        </w:rPr>
        <w:t xml:space="preserve">(p. </w:t>
      </w:r>
      <w:r w:rsidR="00320C9B" w:rsidRPr="00320C9B">
        <w:rPr>
          <w:rFonts w:ascii="Times New Roman" w:hAnsi="Times New Roman" w:cs="Times New Roman"/>
          <w:i/>
          <w:iCs/>
          <w:sz w:val="24"/>
          <w:szCs w:val="24"/>
        </w:rPr>
        <w:t>Firmicutes</w:t>
      </w:r>
      <w:r w:rsidR="00320C9B">
        <w:rPr>
          <w:rFonts w:ascii="Times New Roman" w:hAnsi="Times New Roman" w:cs="Times New Roman"/>
          <w:sz w:val="24"/>
          <w:szCs w:val="24"/>
        </w:rPr>
        <w:t xml:space="preserve">) </w:t>
      </w:r>
      <w:r w:rsidR="00F87CB5">
        <w:rPr>
          <w:rFonts w:ascii="Times New Roman" w:hAnsi="Times New Roman" w:cs="Times New Roman"/>
          <w:sz w:val="24"/>
          <w:szCs w:val="24"/>
        </w:rPr>
        <w:t xml:space="preserve">was higher while </w:t>
      </w:r>
      <w:r w:rsidR="00F87CB5" w:rsidRPr="00205006">
        <w:rPr>
          <w:rFonts w:ascii="Times New Roman" w:hAnsi="Times New Roman" w:cs="Times New Roman"/>
          <w:i/>
          <w:iCs/>
          <w:sz w:val="24"/>
          <w:szCs w:val="24"/>
        </w:rPr>
        <w:t>Betaproteobacteria</w:t>
      </w:r>
      <w:r w:rsidR="00320C9B">
        <w:rPr>
          <w:rFonts w:ascii="Times New Roman" w:hAnsi="Times New Roman" w:cs="Times New Roman"/>
          <w:sz w:val="24"/>
          <w:szCs w:val="24"/>
        </w:rPr>
        <w:t>,</w:t>
      </w:r>
      <w:r w:rsidR="00F87CB5">
        <w:rPr>
          <w:rFonts w:ascii="Times New Roman" w:hAnsi="Times New Roman" w:cs="Times New Roman"/>
          <w:sz w:val="24"/>
          <w:szCs w:val="24"/>
        </w:rPr>
        <w:t xml:space="preserve"> </w:t>
      </w:r>
      <w:r w:rsidR="00F87CB5" w:rsidRPr="00205006">
        <w:rPr>
          <w:rFonts w:ascii="Times New Roman" w:hAnsi="Times New Roman" w:cs="Times New Roman"/>
          <w:i/>
          <w:iCs/>
          <w:sz w:val="24"/>
          <w:szCs w:val="24"/>
        </w:rPr>
        <w:t>Epsilonproteobacteria</w:t>
      </w:r>
      <w:r w:rsidR="00320C9B">
        <w:rPr>
          <w:rFonts w:ascii="Times New Roman" w:hAnsi="Times New Roman" w:cs="Times New Roman"/>
          <w:sz w:val="24"/>
          <w:szCs w:val="24"/>
        </w:rPr>
        <w:t xml:space="preserve"> and </w:t>
      </w:r>
      <w:r w:rsidR="00320C9B" w:rsidRPr="00205006">
        <w:rPr>
          <w:rFonts w:ascii="Times New Roman" w:hAnsi="Times New Roman" w:cs="Times New Roman"/>
          <w:i/>
          <w:iCs/>
          <w:sz w:val="24"/>
          <w:szCs w:val="24"/>
        </w:rPr>
        <w:t>Deltaproteobacteria</w:t>
      </w:r>
      <w:r w:rsidR="00320C9B">
        <w:rPr>
          <w:rFonts w:ascii="Times New Roman" w:hAnsi="Times New Roman" w:cs="Times New Roman"/>
          <w:sz w:val="24"/>
          <w:szCs w:val="24"/>
        </w:rPr>
        <w:t xml:space="preserve"> (p. </w:t>
      </w:r>
      <w:r w:rsidR="00320C9B" w:rsidRPr="00320C9B">
        <w:rPr>
          <w:rFonts w:ascii="Times New Roman" w:hAnsi="Times New Roman" w:cs="Times New Roman"/>
          <w:i/>
          <w:iCs/>
          <w:sz w:val="24"/>
          <w:szCs w:val="24"/>
        </w:rPr>
        <w:t>Proteobacteria</w:t>
      </w:r>
      <w:r w:rsidR="00320C9B">
        <w:rPr>
          <w:rFonts w:ascii="Times New Roman" w:hAnsi="Times New Roman" w:cs="Times New Roman"/>
          <w:sz w:val="24"/>
          <w:szCs w:val="24"/>
        </w:rPr>
        <w:t>)</w:t>
      </w:r>
      <w:r w:rsidR="00F87CB5">
        <w:rPr>
          <w:rFonts w:ascii="Times New Roman" w:hAnsi="Times New Roman" w:cs="Times New Roman"/>
          <w:sz w:val="24"/>
          <w:szCs w:val="24"/>
        </w:rPr>
        <w:t xml:space="preserve">, </w:t>
      </w:r>
      <w:r w:rsidR="00320C9B">
        <w:rPr>
          <w:rFonts w:ascii="Times New Roman" w:hAnsi="Times New Roman" w:cs="Times New Roman"/>
          <w:sz w:val="24"/>
          <w:szCs w:val="24"/>
        </w:rPr>
        <w:t xml:space="preserve">as well as </w:t>
      </w:r>
      <w:r w:rsidR="00F87CB5" w:rsidRPr="00205006">
        <w:rPr>
          <w:rFonts w:ascii="Times New Roman" w:hAnsi="Times New Roman" w:cs="Times New Roman"/>
          <w:i/>
          <w:iCs/>
          <w:sz w:val="24"/>
          <w:szCs w:val="24"/>
        </w:rPr>
        <w:t>Campylobacteria</w:t>
      </w:r>
      <w:r w:rsidR="00320C9B">
        <w:rPr>
          <w:rFonts w:ascii="Times New Roman" w:hAnsi="Times New Roman" w:cs="Times New Roman"/>
          <w:i/>
          <w:iCs/>
          <w:sz w:val="24"/>
          <w:szCs w:val="24"/>
        </w:rPr>
        <w:t xml:space="preserve"> </w:t>
      </w:r>
      <w:r w:rsidR="00320C9B" w:rsidRPr="00320C9B">
        <w:rPr>
          <w:rFonts w:ascii="Times New Roman" w:hAnsi="Times New Roman" w:cs="Times New Roman"/>
          <w:sz w:val="24"/>
          <w:szCs w:val="24"/>
        </w:rPr>
        <w:t>(p.</w:t>
      </w:r>
      <w:r w:rsidR="00320C9B" w:rsidRPr="00320C9B">
        <w:t xml:space="preserve"> </w:t>
      </w:r>
      <w:r w:rsidR="00320C9B" w:rsidRPr="00320C9B">
        <w:rPr>
          <w:rFonts w:ascii="Times New Roman" w:hAnsi="Times New Roman" w:cs="Times New Roman"/>
          <w:i/>
          <w:iCs/>
          <w:sz w:val="24"/>
          <w:szCs w:val="24"/>
        </w:rPr>
        <w:t>Epsilonbacteraeota</w:t>
      </w:r>
      <w:r w:rsidR="00320C9B" w:rsidRPr="00320C9B">
        <w:rPr>
          <w:rFonts w:ascii="Times New Roman" w:hAnsi="Times New Roman" w:cs="Times New Roman"/>
          <w:sz w:val="24"/>
          <w:szCs w:val="24"/>
        </w:rPr>
        <w:t>)</w:t>
      </w:r>
      <w:r w:rsidR="00F87CB5">
        <w:rPr>
          <w:rFonts w:ascii="Times New Roman" w:hAnsi="Times New Roman" w:cs="Times New Roman"/>
          <w:sz w:val="24"/>
          <w:szCs w:val="24"/>
        </w:rPr>
        <w:t xml:space="preserve">, </w:t>
      </w:r>
      <w:r w:rsidR="00F87CB5" w:rsidRPr="00205006">
        <w:rPr>
          <w:rFonts w:ascii="Times New Roman" w:hAnsi="Times New Roman" w:cs="Times New Roman"/>
          <w:i/>
          <w:iCs/>
          <w:sz w:val="24"/>
          <w:szCs w:val="24"/>
        </w:rPr>
        <w:t>Brachyspirae</w:t>
      </w:r>
      <w:r w:rsidR="00320C9B">
        <w:rPr>
          <w:rFonts w:ascii="Times New Roman" w:hAnsi="Times New Roman" w:cs="Times New Roman"/>
          <w:sz w:val="24"/>
          <w:szCs w:val="24"/>
        </w:rPr>
        <w:t xml:space="preserve"> (p. </w:t>
      </w:r>
      <w:r w:rsidR="00320C9B" w:rsidRPr="00320C9B">
        <w:rPr>
          <w:rFonts w:ascii="Times New Roman" w:hAnsi="Times New Roman" w:cs="Times New Roman"/>
          <w:i/>
          <w:iCs/>
          <w:sz w:val="24"/>
          <w:szCs w:val="24"/>
        </w:rPr>
        <w:t>Spirochaetes</w:t>
      </w:r>
      <w:r w:rsidR="00320C9B">
        <w:rPr>
          <w:rFonts w:ascii="Times New Roman" w:hAnsi="Times New Roman" w:cs="Times New Roman"/>
          <w:sz w:val="24"/>
          <w:szCs w:val="24"/>
        </w:rPr>
        <w:t xml:space="preserve">), </w:t>
      </w:r>
      <w:r w:rsidR="00205006">
        <w:rPr>
          <w:rFonts w:ascii="Times New Roman" w:hAnsi="Times New Roman" w:cs="Times New Roman"/>
          <w:sz w:val="24"/>
          <w:szCs w:val="24"/>
        </w:rPr>
        <w:t xml:space="preserve">and </w:t>
      </w:r>
      <w:r w:rsidR="00205006" w:rsidRPr="00205006">
        <w:rPr>
          <w:rFonts w:ascii="Times New Roman" w:hAnsi="Times New Roman" w:cs="Times New Roman"/>
          <w:i/>
          <w:iCs/>
          <w:sz w:val="24"/>
          <w:szCs w:val="24"/>
        </w:rPr>
        <w:t>Deferribacteres</w:t>
      </w:r>
      <w:r w:rsidR="00F87CB5" w:rsidRPr="00F87CB5">
        <w:rPr>
          <w:rFonts w:ascii="Times New Roman" w:hAnsi="Times New Roman" w:cs="Times New Roman"/>
          <w:sz w:val="24"/>
          <w:szCs w:val="24"/>
        </w:rPr>
        <w:t xml:space="preserve"> </w:t>
      </w:r>
      <w:r w:rsidR="00320C9B">
        <w:rPr>
          <w:rFonts w:ascii="Times New Roman" w:hAnsi="Times New Roman" w:cs="Times New Roman"/>
          <w:sz w:val="24"/>
          <w:szCs w:val="24"/>
        </w:rPr>
        <w:t xml:space="preserve">(p. </w:t>
      </w:r>
      <w:r w:rsidR="00320C9B" w:rsidRPr="00320C9B">
        <w:rPr>
          <w:rFonts w:ascii="Times New Roman" w:hAnsi="Times New Roman" w:cs="Times New Roman"/>
          <w:i/>
          <w:iCs/>
          <w:sz w:val="24"/>
          <w:szCs w:val="24"/>
        </w:rPr>
        <w:t>Deferribacteres</w:t>
      </w:r>
      <w:r w:rsidR="00320C9B">
        <w:rPr>
          <w:rFonts w:ascii="Times New Roman" w:hAnsi="Times New Roman" w:cs="Times New Roman"/>
          <w:sz w:val="24"/>
          <w:szCs w:val="24"/>
        </w:rPr>
        <w:t xml:space="preserve">) </w:t>
      </w:r>
      <w:r w:rsidR="00F87CB5">
        <w:rPr>
          <w:rFonts w:ascii="Times New Roman" w:hAnsi="Times New Roman" w:cs="Times New Roman"/>
          <w:sz w:val="24"/>
          <w:szCs w:val="24"/>
        </w:rPr>
        <w:t>w</w:t>
      </w:r>
      <w:r w:rsidR="00205006">
        <w:rPr>
          <w:rFonts w:ascii="Times New Roman" w:hAnsi="Times New Roman" w:cs="Times New Roman"/>
          <w:sz w:val="24"/>
          <w:szCs w:val="24"/>
        </w:rPr>
        <w:t>ere</w:t>
      </w:r>
      <w:r w:rsidR="00F87CB5">
        <w:rPr>
          <w:rFonts w:ascii="Times New Roman" w:hAnsi="Times New Roman" w:cs="Times New Roman"/>
          <w:sz w:val="24"/>
          <w:szCs w:val="24"/>
        </w:rPr>
        <w:t xml:space="preserve"> lower in the </w:t>
      </w:r>
      <w:r w:rsidR="00205006">
        <w:rPr>
          <w:rFonts w:ascii="Times New Roman" w:hAnsi="Times New Roman" w:cs="Times New Roman"/>
          <w:sz w:val="24"/>
          <w:szCs w:val="24"/>
        </w:rPr>
        <w:t xml:space="preserve">all three </w:t>
      </w:r>
      <w:r w:rsidR="00F87CB5">
        <w:rPr>
          <w:rFonts w:ascii="Times New Roman" w:hAnsi="Times New Roman" w:cs="Times New Roman"/>
          <w:sz w:val="24"/>
          <w:szCs w:val="24"/>
        </w:rPr>
        <w:t xml:space="preserve">DSS-treated </w:t>
      </w:r>
      <w:r w:rsidR="00205006">
        <w:rPr>
          <w:rFonts w:ascii="Times New Roman" w:hAnsi="Times New Roman" w:cs="Times New Roman"/>
          <w:sz w:val="24"/>
          <w:szCs w:val="24"/>
        </w:rPr>
        <w:t>groups</w:t>
      </w:r>
      <w:r w:rsidR="00F87CB5">
        <w:rPr>
          <w:rFonts w:ascii="Times New Roman" w:hAnsi="Times New Roman" w:cs="Times New Roman"/>
          <w:sz w:val="24"/>
          <w:szCs w:val="24"/>
        </w:rPr>
        <w:t xml:space="preserve">. </w:t>
      </w:r>
      <w:r w:rsidR="009236B2" w:rsidRPr="009236B2">
        <w:rPr>
          <w:rFonts w:ascii="Times New Roman" w:hAnsi="Times New Roman" w:cs="Times New Roman"/>
          <w:i/>
          <w:iCs/>
          <w:sz w:val="24"/>
          <w:szCs w:val="24"/>
        </w:rPr>
        <w:t>Verrucomicrobiae</w:t>
      </w:r>
      <w:r w:rsidR="009236B2">
        <w:rPr>
          <w:rFonts w:ascii="Times New Roman" w:hAnsi="Times New Roman" w:cs="Times New Roman"/>
          <w:sz w:val="24"/>
          <w:szCs w:val="24"/>
        </w:rPr>
        <w:t xml:space="preserve"> </w:t>
      </w:r>
      <w:r w:rsidR="00320C9B">
        <w:rPr>
          <w:rFonts w:ascii="Times New Roman" w:hAnsi="Times New Roman" w:cs="Times New Roman"/>
          <w:sz w:val="24"/>
          <w:szCs w:val="24"/>
        </w:rPr>
        <w:t xml:space="preserve">(p. </w:t>
      </w:r>
      <w:r w:rsidR="00320C9B" w:rsidRPr="00320C9B">
        <w:rPr>
          <w:rFonts w:ascii="Times New Roman" w:hAnsi="Times New Roman" w:cs="Times New Roman"/>
          <w:i/>
          <w:iCs/>
          <w:sz w:val="24"/>
          <w:szCs w:val="24"/>
        </w:rPr>
        <w:t>Verrucomicrobia</w:t>
      </w:r>
      <w:r w:rsidR="00320C9B">
        <w:rPr>
          <w:rFonts w:ascii="Times New Roman" w:hAnsi="Times New Roman" w:cs="Times New Roman"/>
          <w:sz w:val="24"/>
          <w:szCs w:val="24"/>
        </w:rPr>
        <w:t xml:space="preserve">) </w:t>
      </w:r>
      <w:r w:rsidR="009236B2">
        <w:rPr>
          <w:rFonts w:ascii="Times New Roman" w:hAnsi="Times New Roman" w:cs="Times New Roman"/>
          <w:sz w:val="24"/>
          <w:szCs w:val="24"/>
        </w:rPr>
        <w:t xml:space="preserve">and </w:t>
      </w:r>
      <w:r w:rsidR="009236B2" w:rsidRPr="009236B2">
        <w:rPr>
          <w:rFonts w:ascii="Times New Roman" w:hAnsi="Times New Roman" w:cs="Times New Roman"/>
          <w:i/>
          <w:iCs/>
          <w:sz w:val="24"/>
          <w:szCs w:val="24"/>
        </w:rPr>
        <w:t>Gammaproteobacteria</w:t>
      </w:r>
      <w:r w:rsidR="009236B2">
        <w:rPr>
          <w:rFonts w:ascii="Times New Roman" w:hAnsi="Times New Roman" w:cs="Times New Roman"/>
          <w:sz w:val="24"/>
          <w:szCs w:val="24"/>
        </w:rPr>
        <w:t xml:space="preserve"> </w:t>
      </w:r>
      <w:r w:rsidR="00320C9B">
        <w:rPr>
          <w:rFonts w:ascii="Times New Roman" w:hAnsi="Times New Roman" w:cs="Times New Roman"/>
          <w:sz w:val="24"/>
          <w:szCs w:val="24"/>
        </w:rPr>
        <w:t xml:space="preserve">(p. </w:t>
      </w:r>
      <w:r w:rsidR="00320C9B" w:rsidRPr="00320C9B">
        <w:rPr>
          <w:rFonts w:ascii="Times New Roman" w:hAnsi="Times New Roman" w:cs="Times New Roman"/>
          <w:i/>
          <w:iCs/>
          <w:sz w:val="24"/>
          <w:szCs w:val="24"/>
        </w:rPr>
        <w:t>Proteobacteria</w:t>
      </w:r>
      <w:r w:rsidR="00320C9B">
        <w:rPr>
          <w:rFonts w:ascii="Times New Roman" w:hAnsi="Times New Roman" w:cs="Times New Roman"/>
          <w:sz w:val="24"/>
          <w:szCs w:val="24"/>
        </w:rPr>
        <w:t xml:space="preserve">) </w:t>
      </w:r>
      <w:r w:rsidR="009236B2">
        <w:rPr>
          <w:rFonts w:ascii="Times New Roman" w:hAnsi="Times New Roman" w:cs="Times New Roman"/>
          <w:sz w:val="24"/>
          <w:szCs w:val="24"/>
        </w:rPr>
        <w:t xml:space="preserve">had higher relative abundance in the DSS+AIN93M and DSS+Cranberry groups. </w:t>
      </w:r>
    </w:p>
    <w:p w14:paraId="7CABFF2A" w14:textId="5F8EB240" w:rsidR="008E4B69" w:rsidRDefault="00116D3B" w:rsidP="00A43D9D">
      <w:pPr>
        <w:pStyle w:val="Heading2"/>
        <w:rPr>
          <w:rFonts w:ascii="Times New Roman" w:hAnsi="Times New Roman" w:cs="Times New Roman"/>
          <w:sz w:val="24"/>
          <w:szCs w:val="24"/>
        </w:rPr>
      </w:pPr>
      <w:bookmarkStart w:id="139" w:name="_Toc141698526"/>
      <w:r>
        <w:t xml:space="preserve">3.3 </w:t>
      </w:r>
      <w:r w:rsidRPr="003C3E83">
        <w:t>Firmicutes/Bacteroidetes ratio</w:t>
      </w:r>
      <w:bookmarkEnd w:id="139"/>
    </w:p>
    <w:p w14:paraId="299B744C" w14:textId="759F9586" w:rsidR="00BB4449" w:rsidRDefault="00116D3B" w:rsidP="00B764A5">
      <w:pPr>
        <w:rPr>
          <w:rFonts w:ascii="Times New Roman" w:hAnsi="Times New Roman" w:cs="Times New Roman"/>
          <w:sz w:val="24"/>
          <w:szCs w:val="24"/>
        </w:rPr>
      </w:pPr>
      <w:r w:rsidRPr="0068652B">
        <w:rPr>
          <w:rFonts w:ascii="Times New Roman" w:hAnsi="Times New Roman" w:cs="Times New Roman"/>
          <w:sz w:val="24"/>
          <w:szCs w:val="24"/>
        </w:rPr>
        <w:t xml:space="preserve">Firmicutes </w:t>
      </w:r>
      <w:r>
        <w:rPr>
          <w:rFonts w:ascii="Times New Roman" w:hAnsi="Times New Roman" w:cs="Times New Roman"/>
          <w:sz w:val="24"/>
          <w:szCs w:val="24"/>
        </w:rPr>
        <w:t xml:space="preserve">to </w:t>
      </w:r>
      <w:r w:rsidRPr="0068652B">
        <w:rPr>
          <w:rFonts w:ascii="Times New Roman" w:hAnsi="Times New Roman" w:cs="Times New Roman"/>
          <w:sz w:val="24"/>
          <w:szCs w:val="24"/>
        </w:rPr>
        <w:t xml:space="preserve">Bacteroidetes </w:t>
      </w:r>
      <w:r>
        <w:rPr>
          <w:rFonts w:ascii="Times New Roman" w:hAnsi="Times New Roman" w:cs="Times New Roman"/>
          <w:sz w:val="24"/>
          <w:szCs w:val="24"/>
        </w:rPr>
        <w:t xml:space="preserve">ratio </w:t>
      </w:r>
      <w:r w:rsidR="0042748B">
        <w:rPr>
          <w:rFonts w:ascii="Times New Roman" w:hAnsi="Times New Roman" w:cs="Times New Roman"/>
          <w:sz w:val="24"/>
          <w:szCs w:val="24"/>
        </w:rPr>
        <w:t xml:space="preserve">(F/B) </w:t>
      </w:r>
      <w:r>
        <w:rPr>
          <w:rFonts w:ascii="Times New Roman" w:hAnsi="Times New Roman" w:cs="Times New Roman"/>
          <w:sz w:val="24"/>
          <w:szCs w:val="24"/>
        </w:rPr>
        <w:t xml:space="preserve">have been linked to </w:t>
      </w:r>
      <w:r w:rsidRPr="0068652B">
        <w:rPr>
          <w:rFonts w:ascii="Times New Roman" w:hAnsi="Times New Roman" w:cs="Times New Roman"/>
          <w:sz w:val="24"/>
          <w:szCs w:val="24"/>
        </w:rPr>
        <w:t>biological activity including aging</w:t>
      </w:r>
      <w:r>
        <w:rPr>
          <w:rFonts w:ascii="Times New Roman" w:hAnsi="Times New Roman" w:cs="Times New Roman"/>
          <w:sz w:val="24"/>
          <w:szCs w:val="24"/>
        </w:rPr>
        <w:t xml:space="preserve"> </w:t>
      </w:r>
      <w:r>
        <w:rPr>
          <w:rFonts w:ascii="Times New Roman" w:hAnsi="Times New Roman" w:cs="Times New Roman"/>
          <w:sz w:val="24"/>
          <w:szCs w:val="24"/>
        </w:rPr>
        <w:fldChar w:fldCharType="begin">
          <w:fldData xml:space="preserve">PEVuZE5vdGU+PENpdGU+PEF1dGhvcj5NYXJpYXQ8L0F1dGhvcj48WWVhcj4yMDA5PC9ZZWFyPjxS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</w:fldData>
        </w:fldChar>
      </w:r>
      <w:r w:rsidR="00486769">
        <w:rPr>
          <w:rFonts w:ascii="Times New Roman" w:hAnsi="Times New Roman" w:cs="Times New Roman"/>
          <w:sz w:val="24"/>
          <w:szCs w:val="24"/>
        </w:rPr>
        <w:instrText xml:space="preserve"> ADDIN EN.CITE </w:instrText>
      </w:r>
      <w:r w:rsidR="00486769">
        <w:rPr>
          <w:rFonts w:ascii="Times New Roman" w:hAnsi="Times New Roman" w:cs="Times New Roman"/>
          <w:sz w:val="24"/>
          <w:szCs w:val="24"/>
        </w:rPr>
        <w:fldChar w:fldCharType="begin">
          <w:fldData xml:space="preserve">PEVuZE5vdGU+PENpdGU+PEF1dGhvcj5NYXJpYXQ8L0F1dGhvcj48WWVhcj4yMDA5PC9ZZWFyPjxS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</w:fldData>
        </w:fldChar>
      </w:r>
      <w:r w:rsidR="00486769">
        <w:rPr>
          <w:rFonts w:ascii="Times New Roman" w:hAnsi="Times New Roman" w:cs="Times New Roman"/>
          <w:sz w:val="24"/>
          <w:szCs w:val="24"/>
        </w:rPr>
        <w:instrText xml:space="preserve"> ADDIN EN.CITE.DATA </w:instrText>
      </w:r>
      <w:r w:rsidR="00486769">
        <w:rPr>
          <w:rFonts w:ascii="Times New Roman" w:hAnsi="Times New Roman" w:cs="Times New Roman"/>
          <w:sz w:val="24"/>
          <w:szCs w:val="24"/>
        </w:rPr>
      </w:r>
      <w:r w:rsidR="00486769">
        <w:rPr>
          <w:rFonts w:ascii="Times New Roman" w:hAnsi="Times New Roman" w:cs="Times New Roman"/>
          <w:sz w:val="24"/>
          <w:szCs w:val="24"/>
        </w:rPr>
        <w:fldChar w:fldCharType="end"/>
      </w:r>
      <w:r>
        <w:rPr>
          <w:rFonts w:ascii="Times New Roman" w:hAnsi="Times New Roman" w:cs="Times New Roman"/>
          <w:sz w:val="24"/>
          <w:szCs w:val="24"/>
        </w:rPr>
        <w:fldChar w:fldCharType="separate"/>
      </w:r>
      <w:r w:rsidR="00486769">
        <w:rPr>
          <w:rFonts w:ascii="Times New Roman" w:hAnsi="Times New Roman" w:cs="Times New Roman"/>
          <w:noProof/>
          <w:sz w:val="24"/>
          <w:szCs w:val="24"/>
        </w:rPr>
        <w:t>[65]</w:t>
      </w:r>
      <w:r>
        <w:rPr>
          <w:rFonts w:ascii="Times New Roman" w:hAnsi="Times New Roman" w:cs="Times New Roman"/>
          <w:sz w:val="24"/>
          <w:szCs w:val="24"/>
        </w:rPr>
        <w:fldChar w:fldCharType="end"/>
      </w:r>
      <w:r w:rsidRPr="0068652B">
        <w:rPr>
          <w:rFonts w:ascii="Times New Roman" w:hAnsi="Times New Roman" w:cs="Times New Roman"/>
          <w:sz w:val="24"/>
          <w:szCs w:val="24"/>
        </w:rPr>
        <w:t xml:space="preserve"> and body mass index change</w:t>
      </w:r>
      <w:r>
        <w:rPr>
          <w:rFonts w:ascii="Times New Roman" w:hAnsi="Times New Roman" w:cs="Times New Roman"/>
          <w:sz w:val="24"/>
          <w:szCs w:val="24"/>
        </w:rPr>
        <w:t xml:space="preserve"> </w:t>
      </w:r>
      <w:r>
        <w:rPr>
          <w:rFonts w:ascii="Times New Roman" w:hAnsi="Times New Roman" w:cs="Times New Roman"/>
          <w:sz w:val="24"/>
          <w:szCs w:val="24"/>
        </w:rPr>
        <w:fldChar w:fldCharType="begin">
          <w:fldData xml:space="preserve">PEVuZE5vdGU+PENpdGU+PEF1dGhvcj5Lb2xpYWRhPC9BdXRob3I+PFllYXI+MjAxNzwvWWVhcj48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</w:fldData>
        </w:fldChar>
      </w:r>
      <w:r w:rsidR="00486769">
        <w:rPr>
          <w:rFonts w:ascii="Times New Roman" w:hAnsi="Times New Roman" w:cs="Times New Roman"/>
          <w:sz w:val="24"/>
          <w:szCs w:val="24"/>
        </w:rPr>
        <w:instrText xml:space="preserve"> ADDIN EN.CITE </w:instrText>
      </w:r>
      <w:r w:rsidR="00486769">
        <w:rPr>
          <w:rFonts w:ascii="Times New Roman" w:hAnsi="Times New Roman" w:cs="Times New Roman"/>
          <w:sz w:val="24"/>
          <w:szCs w:val="24"/>
        </w:rPr>
        <w:fldChar w:fldCharType="begin">
          <w:fldData xml:space="preserve">PEVuZE5vdGU+PENpdGU+PEF1dGhvcj5Lb2xpYWRhPC9BdXRob3I+PFllYXI+MjAxNzwvWWVhcj48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</w:fldData>
        </w:fldChar>
      </w:r>
      <w:r w:rsidR="00486769">
        <w:rPr>
          <w:rFonts w:ascii="Times New Roman" w:hAnsi="Times New Roman" w:cs="Times New Roman"/>
          <w:sz w:val="24"/>
          <w:szCs w:val="24"/>
        </w:rPr>
        <w:instrText xml:space="preserve"> ADDIN EN.CITE.DATA </w:instrText>
      </w:r>
      <w:r w:rsidR="00486769">
        <w:rPr>
          <w:rFonts w:ascii="Times New Roman" w:hAnsi="Times New Roman" w:cs="Times New Roman"/>
          <w:sz w:val="24"/>
          <w:szCs w:val="24"/>
        </w:rPr>
      </w:r>
      <w:r w:rsidR="00486769">
        <w:rPr>
          <w:rFonts w:ascii="Times New Roman" w:hAnsi="Times New Roman" w:cs="Times New Roman"/>
          <w:sz w:val="24"/>
          <w:szCs w:val="24"/>
        </w:rPr>
        <w:fldChar w:fldCharType="end"/>
      </w:r>
      <w:r>
        <w:rPr>
          <w:rFonts w:ascii="Times New Roman" w:hAnsi="Times New Roman" w:cs="Times New Roman"/>
          <w:sz w:val="24"/>
          <w:szCs w:val="24"/>
        </w:rPr>
        <w:fldChar w:fldCharType="separate"/>
      </w:r>
      <w:r w:rsidR="00486769">
        <w:rPr>
          <w:rFonts w:ascii="Times New Roman" w:hAnsi="Times New Roman" w:cs="Times New Roman"/>
          <w:noProof/>
          <w:sz w:val="24"/>
          <w:szCs w:val="24"/>
        </w:rPr>
        <w:t>[66]</w:t>
      </w:r>
      <w:r>
        <w:rPr>
          <w:rFonts w:ascii="Times New Roman" w:hAnsi="Times New Roman" w:cs="Times New Roman"/>
          <w:sz w:val="24"/>
          <w:szCs w:val="24"/>
        </w:rPr>
        <w:fldChar w:fldCharType="end"/>
      </w:r>
      <w:r>
        <w:rPr>
          <w:rFonts w:ascii="Times New Roman" w:hAnsi="Times New Roman" w:cs="Times New Roman"/>
          <w:sz w:val="24"/>
          <w:szCs w:val="24"/>
        </w:rPr>
        <w:t xml:space="preserve"> and </w:t>
      </w:r>
      <w:r w:rsidR="0042748B">
        <w:rPr>
          <w:rFonts w:ascii="Times New Roman" w:hAnsi="Times New Roman" w:cs="Times New Roman"/>
          <w:sz w:val="24"/>
          <w:szCs w:val="24"/>
        </w:rPr>
        <w:t>maintaining intestinal homeostasis</w:t>
      </w:r>
      <w:r>
        <w:rPr>
          <w:rFonts w:ascii="Times New Roman" w:hAnsi="Times New Roman" w:cs="Times New Roman"/>
          <w:sz w:val="24"/>
          <w:szCs w:val="24"/>
        </w:rPr>
        <w:t>.</w:t>
      </w:r>
      <w:r w:rsidR="0042748B">
        <w:rPr>
          <w:rFonts w:ascii="Times New Roman" w:hAnsi="Times New Roman" w:cs="Times New Roman"/>
          <w:sz w:val="24"/>
          <w:szCs w:val="24"/>
        </w:rPr>
        <w:t xml:space="preserve"> Increased F/B ratio was associated with obesity while the ratio decreased was </w:t>
      </w:r>
      <w:r w:rsidR="00B510FE">
        <w:rPr>
          <w:rFonts w:ascii="Times New Roman" w:hAnsi="Times New Roman" w:cs="Times New Roman"/>
          <w:sz w:val="24"/>
          <w:szCs w:val="24"/>
        </w:rPr>
        <w:t xml:space="preserve">correlated positively with </w:t>
      </w:r>
      <w:r w:rsidR="0042748B">
        <w:rPr>
          <w:rFonts w:ascii="Times New Roman" w:hAnsi="Times New Roman" w:cs="Times New Roman"/>
          <w:sz w:val="24"/>
          <w:szCs w:val="24"/>
        </w:rPr>
        <w:t xml:space="preserve">inflammatory bowel disease </w:t>
      </w:r>
      <w:r w:rsidR="00B510FE">
        <w:rPr>
          <w:rFonts w:ascii="Times New Roman" w:hAnsi="Times New Roman" w:cs="Times New Roman"/>
          <w:sz w:val="24"/>
          <w:szCs w:val="24"/>
        </w:rPr>
        <w:fldChar w:fldCharType="begin"/>
      </w:r>
      <w:r w:rsidR="00486769">
        <w:rPr>
          <w:rFonts w:ascii="Times New Roman" w:hAnsi="Times New Roman" w:cs="Times New Roman"/>
          <w:sz w:val="24"/>
          <w:szCs w:val="24"/>
        </w:rPr>
        <w:instrText xml:space="preserve"> ADDIN EN.CITE &lt;EndNote&gt;&lt;Cite&gt;&lt;Author&gt;Stojanov&lt;/Author&gt;&lt;Year&gt;2020&lt;/Year&gt;&lt;RecNum&gt;265&lt;/RecNum&gt;&lt;DisplayText&gt;[67]&lt;/DisplayText&gt;&lt;record&gt;&lt;rec-number&gt;265&lt;/rec-number&gt;&lt;foreign-keys&gt;&lt;key app="EN" db-id="p5x02z22jstaavezs2optfptvxdv9padpft5" timestamp="1677385697"&gt;265&lt;/key&gt;&lt;/foreign-keys&gt;&lt;ref-type name="Journal Article"&gt;17&lt;/ref-type&gt;&lt;contributors&gt;&lt;authors&gt;&lt;author&gt;Stojanov, S.&lt;/author&gt;&lt;author&gt;Berlec, A.&lt;/author&gt;&lt;author&gt;Strukelj, B.&lt;/author&gt;&lt;/authors&gt;&lt;/contributors&gt;&lt;auth-address&gt;Faculty of Pharmacy, University of Ljubljana, SI-1000 Ljubljana, Slovenia.&amp;#xD;Department of Biotechnology, Jozef Stefan Institute, SI-1000 Ljubljana, Slovenia.&lt;/auth-address&gt;&lt;titles&gt;&lt;title&gt;The Influence of Probiotics on the Firmicutes/Bacteroidetes Ratio in the Treatment of Obesity and Inflammatory Bowel disease&lt;/title&gt;&lt;secondary-title&gt;Microorganisms&lt;/secondary-title&gt;&lt;/titles&gt;&lt;volume&gt;8&lt;/volume&gt;&lt;number&gt;11&lt;/number&gt;&lt;edition&gt;20201101&lt;/edition&gt;&lt;keywords&gt;&lt;keyword&gt;Bacteroidetes&lt;/keyword&gt;&lt;keyword&gt;Firmicutes&lt;/keyword&gt;&lt;keyword&gt;dysbiosis&lt;/keyword&gt;&lt;keyword&gt;inflammation&lt;/keyword&gt;&lt;keyword&gt;obesity&lt;/keyword&gt;&lt;keyword&gt;probiotics&lt;/keyword&gt;&lt;/keywords&gt;&lt;dates&gt;&lt;year&gt;2020&lt;/year&gt;&lt;pub-dates&gt;&lt;date&gt;Nov 1&lt;/date&gt;&lt;/pub-dates&gt;&lt;/dates&gt;&lt;isbn&gt;2076-2607 (Print)&amp;#xD;2076-2607 (Electronic)&amp;#xD;2076-2607 (Linking)&lt;/isbn&gt;&lt;accession-num&gt;33139627&lt;/accession-num&gt;&lt;urls&gt;&lt;related-urls&gt;&lt;url&gt;https://www.ncbi.nlm.nih.gov/pubmed/33139627&lt;/url&gt;&lt;/related-urls&gt;&lt;/urls&gt;&lt;custom1&gt;The authors declare no conflict of interest.&lt;/custom1&gt;&lt;custom2&gt;PMC7692443&lt;/custom2&gt;&lt;electronic-resource-num&gt;10.3390/microorganisms8111715&lt;/electronic-resource-num&gt;&lt;remote-database-name&gt;PubMed-not-MEDLINE&lt;/remote-database-name&gt;&lt;remote-database-provider&gt;NLM&lt;/remote-database-provider&gt;&lt;/record&gt;&lt;/Cite&gt;&lt;/EndNote&gt;</w:instrText>
      </w:r>
      <w:r w:rsidR="00B510FE">
        <w:rPr>
          <w:rFonts w:ascii="Times New Roman" w:hAnsi="Times New Roman" w:cs="Times New Roman"/>
          <w:sz w:val="24"/>
          <w:szCs w:val="24"/>
        </w:rPr>
        <w:fldChar w:fldCharType="separate"/>
      </w:r>
      <w:r w:rsidR="00486769">
        <w:rPr>
          <w:rFonts w:ascii="Times New Roman" w:hAnsi="Times New Roman" w:cs="Times New Roman"/>
          <w:noProof/>
          <w:sz w:val="24"/>
          <w:szCs w:val="24"/>
        </w:rPr>
        <w:t>[67]</w:t>
      </w:r>
      <w:r w:rsidR="00B510FE">
        <w:rPr>
          <w:rFonts w:ascii="Times New Roman" w:hAnsi="Times New Roman" w:cs="Times New Roman"/>
          <w:sz w:val="24"/>
          <w:szCs w:val="24"/>
        </w:rPr>
        <w:fldChar w:fldCharType="end"/>
      </w:r>
      <w:r w:rsidR="0042748B">
        <w:rPr>
          <w:rFonts w:ascii="Times New Roman" w:hAnsi="Times New Roman" w:cs="Times New Roman"/>
          <w:sz w:val="24"/>
          <w:szCs w:val="24"/>
        </w:rPr>
        <w:t xml:space="preserve">. </w:t>
      </w:r>
      <w:r w:rsidR="000E4B35">
        <w:rPr>
          <w:rFonts w:ascii="Times New Roman" w:hAnsi="Times New Roman" w:cs="Times New Roman"/>
          <w:sz w:val="24"/>
          <w:szCs w:val="24"/>
        </w:rPr>
        <w:t xml:space="preserve">In this study, the F/B ratios were calculated within each </w:t>
      </w:r>
      <w:r w:rsidR="000E4B35">
        <w:rPr>
          <w:rFonts w:ascii="Times New Roman" w:hAnsi="Times New Roman" w:cs="Times New Roman"/>
          <w:sz w:val="24"/>
          <w:szCs w:val="24"/>
        </w:rPr>
        <w:lastRenderedPageBreak/>
        <w:t xml:space="preserve">sample </w:t>
      </w:r>
      <w:r w:rsidR="00C95555">
        <w:rPr>
          <w:rFonts w:ascii="Times New Roman" w:hAnsi="Times New Roman" w:cs="Times New Roman"/>
          <w:sz w:val="24"/>
          <w:szCs w:val="24"/>
        </w:rPr>
        <w:t>and compared across the experiments, genotype, diet and timepoints (Figure</w:t>
      </w:r>
      <w:r w:rsidR="001F645A">
        <w:rPr>
          <w:rFonts w:ascii="Times New Roman" w:hAnsi="Times New Roman" w:cs="Times New Roman"/>
          <w:sz w:val="24"/>
          <w:szCs w:val="24"/>
        </w:rPr>
        <w:t>s</w:t>
      </w:r>
      <w:r w:rsidR="00C95555">
        <w:rPr>
          <w:rFonts w:ascii="Times New Roman" w:hAnsi="Times New Roman" w:cs="Times New Roman"/>
          <w:sz w:val="24"/>
          <w:szCs w:val="24"/>
        </w:rPr>
        <w:t xml:space="preserve"> </w:t>
      </w:r>
      <w:r w:rsidR="009068C3">
        <w:rPr>
          <w:rFonts w:ascii="Times New Roman" w:hAnsi="Times New Roman" w:cs="Times New Roman"/>
          <w:sz w:val="24"/>
          <w:szCs w:val="24"/>
        </w:rPr>
        <w:t xml:space="preserve">8 </w:t>
      </w:r>
      <w:r w:rsidR="001F645A">
        <w:rPr>
          <w:rFonts w:ascii="Times New Roman" w:hAnsi="Times New Roman" w:cs="Times New Roman"/>
          <w:sz w:val="24"/>
          <w:szCs w:val="24"/>
        </w:rPr>
        <w:t xml:space="preserve">and </w:t>
      </w:r>
      <w:r w:rsidR="009068C3">
        <w:rPr>
          <w:rFonts w:ascii="Times New Roman" w:hAnsi="Times New Roman" w:cs="Times New Roman"/>
          <w:sz w:val="24"/>
          <w:szCs w:val="24"/>
        </w:rPr>
        <w:t>9</w:t>
      </w:r>
      <w:r w:rsidR="00C95555">
        <w:rPr>
          <w:rFonts w:ascii="Times New Roman" w:hAnsi="Times New Roman" w:cs="Times New Roman"/>
          <w:sz w:val="24"/>
          <w:szCs w:val="24"/>
        </w:rPr>
        <w:t xml:space="preserve">). </w:t>
      </w:r>
      <w:r w:rsidR="005B4FB2">
        <w:rPr>
          <w:rFonts w:ascii="Times New Roman" w:hAnsi="Times New Roman" w:cs="Times New Roman"/>
          <w:sz w:val="24"/>
          <w:szCs w:val="24"/>
        </w:rPr>
        <w:t xml:space="preserve">Samples from the first two experiments (Nov18 and May19) contained equal or lower abundance of </w:t>
      </w:r>
      <w:r w:rsidR="005B4FB2" w:rsidRPr="0068652B">
        <w:rPr>
          <w:rFonts w:ascii="Times New Roman" w:hAnsi="Times New Roman" w:cs="Times New Roman"/>
          <w:sz w:val="24"/>
          <w:szCs w:val="24"/>
        </w:rPr>
        <w:t xml:space="preserve">Firmicutes </w:t>
      </w:r>
      <w:r w:rsidR="005B4FB2">
        <w:rPr>
          <w:rFonts w:ascii="Times New Roman" w:hAnsi="Times New Roman" w:cs="Times New Roman"/>
          <w:sz w:val="24"/>
          <w:szCs w:val="24"/>
        </w:rPr>
        <w:t xml:space="preserve">compared to </w:t>
      </w:r>
      <w:r w:rsidR="005B4FB2" w:rsidRPr="0068652B">
        <w:rPr>
          <w:rFonts w:ascii="Times New Roman" w:hAnsi="Times New Roman" w:cs="Times New Roman"/>
          <w:sz w:val="24"/>
          <w:szCs w:val="24"/>
        </w:rPr>
        <w:t>Bacteroidetes</w:t>
      </w:r>
      <w:r w:rsidR="005B4FB2">
        <w:rPr>
          <w:rFonts w:ascii="Times New Roman" w:hAnsi="Times New Roman" w:cs="Times New Roman"/>
          <w:sz w:val="24"/>
          <w:szCs w:val="24"/>
        </w:rPr>
        <w:t xml:space="preserve"> but the F/B ratios in the WT mice samples were higher than in the Nrf2 KO samples in all 3 experiments. Formal analysis using a mixed-effects linear regression model</w:t>
      </w:r>
      <w:r w:rsidR="00A358CD">
        <w:rPr>
          <w:rFonts w:ascii="Times New Roman" w:hAnsi="Times New Roman" w:cs="Times New Roman"/>
          <w:sz w:val="24"/>
          <w:szCs w:val="24"/>
        </w:rPr>
        <w:t>s</w:t>
      </w:r>
      <w:r w:rsidR="005B4FB2">
        <w:rPr>
          <w:rFonts w:ascii="Times New Roman" w:hAnsi="Times New Roman" w:cs="Times New Roman"/>
          <w:sz w:val="24"/>
          <w:szCs w:val="24"/>
        </w:rPr>
        <w:t xml:space="preserve"> was conducted on Sep19 data</w:t>
      </w:r>
      <w:r w:rsidR="00A358CD">
        <w:rPr>
          <w:rFonts w:ascii="Times New Roman" w:hAnsi="Times New Roman" w:cs="Times New Roman"/>
          <w:sz w:val="24"/>
          <w:szCs w:val="24"/>
        </w:rPr>
        <w:t xml:space="preserve">. A model with no interaction terms </w:t>
      </w:r>
      <w:r w:rsidR="005B4FB2">
        <w:rPr>
          <w:rFonts w:ascii="Times New Roman" w:hAnsi="Times New Roman" w:cs="Times New Roman"/>
          <w:sz w:val="24"/>
          <w:szCs w:val="24"/>
        </w:rPr>
        <w:t>show</w:t>
      </w:r>
      <w:r w:rsidR="00A358CD">
        <w:rPr>
          <w:rFonts w:ascii="Times New Roman" w:hAnsi="Times New Roman" w:cs="Times New Roman"/>
          <w:sz w:val="24"/>
          <w:szCs w:val="24"/>
        </w:rPr>
        <w:t xml:space="preserve">ed </w:t>
      </w:r>
      <w:r w:rsidR="00E811FB">
        <w:rPr>
          <w:rFonts w:ascii="Times New Roman" w:hAnsi="Times New Roman" w:cs="Times New Roman"/>
          <w:sz w:val="24"/>
          <w:szCs w:val="24"/>
        </w:rPr>
        <w:t xml:space="preserve">significant </w:t>
      </w:r>
      <w:r w:rsidR="00A358CD">
        <w:rPr>
          <w:rFonts w:ascii="Times New Roman" w:hAnsi="Times New Roman" w:cs="Times New Roman"/>
          <w:sz w:val="24"/>
          <w:szCs w:val="24"/>
        </w:rPr>
        <w:t>decrease</w:t>
      </w:r>
      <w:r w:rsidR="00E811FB">
        <w:rPr>
          <w:rFonts w:ascii="Times New Roman" w:hAnsi="Times New Roman" w:cs="Times New Roman"/>
          <w:sz w:val="24"/>
          <w:szCs w:val="24"/>
        </w:rPr>
        <w:t xml:space="preserve"> of F/B ratio in DSS+PEITC and DSS+Cranberry groups (log2[F/b] = </w:t>
      </w:r>
      <w:r w:rsidR="006E6265">
        <w:rPr>
          <w:rFonts w:ascii="Times New Roman" w:hAnsi="Times New Roman" w:cs="Times New Roman"/>
          <w:sz w:val="24"/>
          <w:szCs w:val="24"/>
        </w:rPr>
        <w:t xml:space="preserve">-0.51 and -0.46, and </w:t>
      </w:r>
      <w:r w:rsidR="00E811FB">
        <w:rPr>
          <w:rFonts w:ascii="Times New Roman" w:hAnsi="Times New Roman" w:cs="Times New Roman"/>
          <w:sz w:val="24"/>
          <w:szCs w:val="24"/>
        </w:rPr>
        <w:t xml:space="preserve">p-values &lt;0.01 and </w:t>
      </w:r>
      <w:r w:rsidR="006E6265">
        <w:rPr>
          <w:rFonts w:ascii="Times New Roman" w:hAnsi="Times New Roman" w:cs="Times New Roman"/>
          <w:sz w:val="24"/>
          <w:szCs w:val="24"/>
        </w:rPr>
        <w:t>=</w:t>
      </w:r>
      <w:r w:rsidR="00E811FB">
        <w:rPr>
          <w:rFonts w:ascii="Times New Roman" w:hAnsi="Times New Roman" w:cs="Times New Roman"/>
          <w:sz w:val="24"/>
          <w:szCs w:val="24"/>
        </w:rPr>
        <w:t>0.01</w:t>
      </w:r>
      <w:r w:rsidR="006E6265">
        <w:rPr>
          <w:rFonts w:ascii="Times New Roman" w:hAnsi="Times New Roman" w:cs="Times New Roman"/>
          <w:sz w:val="24"/>
          <w:szCs w:val="24"/>
        </w:rPr>
        <w:t>,</w:t>
      </w:r>
      <w:r w:rsidR="00E811FB">
        <w:rPr>
          <w:rFonts w:ascii="Times New Roman" w:hAnsi="Times New Roman" w:cs="Times New Roman"/>
          <w:sz w:val="24"/>
          <w:szCs w:val="24"/>
        </w:rPr>
        <w:t xml:space="preserve"> respectively) as well as decrease in the Nrf2 KO group compared to WT (log</w:t>
      </w:r>
      <w:r w:rsidR="006433CF">
        <w:rPr>
          <w:rFonts w:ascii="Times New Roman" w:hAnsi="Times New Roman" w:cs="Times New Roman"/>
          <w:sz w:val="24"/>
          <w:szCs w:val="24"/>
        </w:rPr>
        <w:t>2</w:t>
      </w:r>
      <w:r w:rsidR="00E811FB">
        <w:rPr>
          <w:rFonts w:ascii="Times New Roman" w:hAnsi="Times New Roman" w:cs="Times New Roman"/>
          <w:sz w:val="24"/>
          <w:szCs w:val="24"/>
        </w:rPr>
        <w:t>[F/B]</w:t>
      </w:r>
      <w:r w:rsidR="006E6265">
        <w:rPr>
          <w:rFonts w:ascii="Times New Roman" w:hAnsi="Times New Roman" w:cs="Times New Roman"/>
          <w:sz w:val="24"/>
          <w:szCs w:val="24"/>
        </w:rPr>
        <w:t xml:space="preserve"> </w:t>
      </w:r>
      <w:r w:rsidR="00E811FB">
        <w:rPr>
          <w:rFonts w:ascii="Times New Roman" w:hAnsi="Times New Roman" w:cs="Times New Roman"/>
          <w:sz w:val="24"/>
          <w:szCs w:val="24"/>
        </w:rPr>
        <w:t>=</w:t>
      </w:r>
      <w:r w:rsidR="006E6265">
        <w:rPr>
          <w:rFonts w:ascii="Times New Roman" w:hAnsi="Times New Roman" w:cs="Times New Roman"/>
          <w:sz w:val="24"/>
          <w:szCs w:val="24"/>
        </w:rPr>
        <w:t xml:space="preserve"> -1.02, </w:t>
      </w:r>
      <w:r w:rsidR="00E811FB">
        <w:rPr>
          <w:rFonts w:ascii="Times New Roman" w:hAnsi="Times New Roman" w:cs="Times New Roman"/>
          <w:sz w:val="24"/>
          <w:szCs w:val="24"/>
        </w:rPr>
        <w:t>p-value &lt;0.01)</w:t>
      </w:r>
      <w:r w:rsidR="006E6265">
        <w:rPr>
          <w:rFonts w:ascii="Times New Roman" w:hAnsi="Times New Roman" w:cs="Times New Roman"/>
          <w:sz w:val="24"/>
          <w:szCs w:val="24"/>
        </w:rPr>
        <w:t>. The control diet group (AIN93M, no DSS challenge) average F/B ratio difference with the DSS control (</w:t>
      </w:r>
      <w:r w:rsidR="006E6265" w:rsidRPr="006E6265">
        <w:rPr>
          <w:rFonts w:ascii="Times New Roman" w:hAnsi="Times New Roman" w:cs="Times New Roman"/>
          <w:sz w:val="24"/>
          <w:szCs w:val="24"/>
        </w:rPr>
        <w:t>DSS+AIN93M</w:t>
      </w:r>
      <w:r w:rsidR="006E6265">
        <w:rPr>
          <w:rFonts w:ascii="Times New Roman" w:hAnsi="Times New Roman" w:cs="Times New Roman"/>
          <w:sz w:val="24"/>
          <w:szCs w:val="24"/>
        </w:rPr>
        <w:t>)</w:t>
      </w:r>
      <w:r w:rsidR="00D910B7">
        <w:rPr>
          <w:rFonts w:ascii="Times New Roman" w:hAnsi="Times New Roman" w:cs="Times New Roman"/>
          <w:sz w:val="24"/>
          <w:szCs w:val="24"/>
        </w:rPr>
        <w:t xml:space="preserve"> as well as difference between early or late vs. timepoints vs. baseline</w:t>
      </w:r>
      <w:r w:rsidR="006E6265">
        <w:rPr>
          <w:rFonts w:ascii="Times New Roman" w:hAnsi="Times New Roman" w:cs="Times New Roman"/>
          <w:sz w:val="24"/>
          <w:szCs w:val="24"/>
        </w:rPr>
        <w:t xml:space="preserve"> w</w:t>
      </w:r>
      <w:r w:rsidR="00D910B7">
        <w:rPr>
          <w:rFonts w:ascii="Times New Roman" w:hAnsi="Times New Roman" w:cs="Times New Roman"/>
          <w:sz w:val="24"/>
          <w:szCs w:val="24"/>
        </w:rPr>
        <w:t xml:space="preserve">ere </w:t>
      </w:r>
      <w:r w:rsidR="006E6265">
        <w:rPr>
          <w:rFonts w:ascii="Times New Roman" w:hAnsi="Times New Roman" w:cs="Times New Roman"/>
          <w:sz w:val="24"/>
          <w:szCs w:val="24"/>
        </w:rPr>
        <w:t xml:space="preserve">not statistically significant. </w:t>
      </w:r>
      <w:r w:rsidR="00813203">
        <w:rPr>
          <w:rFonts w:ascii="Times New Roman" w:hAnsi="Times New Roman" w:cs="Times New Roman"/>
          <w:sz w:val="24"/>
          <w:szCs w:val="24"/>
        </w:rPr>
        <w:t>Results from a model containing an interaction term for the genotype and diet confirmed significant association of F/B ratio with genotype (log</w:t>
      </w:r>
      <w:r w:rsidR="006433CF">
        <w:rPr>
          <w:rFonts w:ascii="Times New Roman" w:hAnsi="Times New Roman" w:cs="Times New Roman"/>
          <w:sz w:val="24"/>
          <w:szCs w:val="24"/>
        </w:rPr>
        <w:t>2</w:t>
      </w:r>
      <w:r w:rsidR="00813203">
        <w:rPr>
          <w:rFonts w:ascii="Times New Roman" w:hAnsi="Times New Roman" w:cs="Times New Roman"/>
          <w:sz w:val="24"/>
          <w:szCs w:val="24"/>
        </w:rPr>
        <w:t xml:space="preserve">[F/B] = -1.40, p-value &lt;0.01), as well </w:t>
      </w:r>
      <w:r w:rsidR="001A3D69">
        <w:rPr>
          <w:rFonts w:ascii="Times New Roman" w:hAnsi="Times New Roman" w:cs="Times New Roman"/>
          <w:sz w:val="24"/>
          <w:szCs w:val="24"/>
        </w:rPr>
        <w:t>as with</w:t>
      </w:r>
      <w:r w:rsidR="00813203">
        <w:rPr>
          <w:rFonts w:ascii="Times New Roman" w:hAnsi="Times New Roman" w:cs="Times New Roman"/>
          <w:sz w:val="24"/>
          <w:szCs w:val="24"/>
        </w:rPr>
        <w:t xml:space="preserve"> PEITC and Cranberry diets (log2[F/b] = -0.60 and -0.71, respectively, with both p-values &lt;0.01). Additionally, </w:t>
      </w:r>
      <w:r w:rsidR="001A3D69">
        <w:rPr>
          <w:rFonts w:ascii="Times New Roman" w:hAnsi="Times New Roman" w:cs="Times New Roman"/>
          <w:sz w:val="24"/>
          <w:szCs w:val="24"/>
        </w:rPr>
        <w:t xml:space="preserve">the </w:t>
      </w:r>
      <w:r w:rsidR="00813203">
        <w:rPr>
          <w:rFonts w:ascii="Times New Roman" w:hAnsi="Times New Roman" w:cs="Times New Roman"/>
          <w:sz w:val="24"/>
          <w:szCs w:val="24"/>
        </w:rPr>
        <w:t xml:space="preserve">F/B ratio </w:t>
      </w:r>
      <w:r w:rsidR="001A3D69">
        <w:rPr>
          <w:rFonts w:ascii="Times New Roman" w:hAnsi="Times New Roman" w:cs="Times New Roman"/>
          <w:sz w:val="24"/>
          <w:szCs w:val="24"/>
        </w:rPr>
        <w:t>of the AIN93M group was significantly lower than the DSS+</w:t>
      </w:r>
      <w:r w:rsidR="001A3D69" w:rsidRPr="001A3D69">
        <w:rPr>
          <w:rFonts w:ascii="Times New Roman" w:hAnsi="Times New Roman" w:cs="Times New Roman"/>
          <w:sz w:val="24"/>
          <w:szCs w:val="24"/>
        </w:rPr>
        <w:t xml:space="preserve"> </w:t>
      </w:r>
      <w:r w:rsidR="001A3D69">
        <w:rPr>
          <w:rFonts w:ascii="Times New Roman" w:hAnsi="Times New Roman" w:cs="Times New Roman"/>
          <w:sz w:val="24"/>
          <w:szCs w:val="24"/>
        </w:rPr>
        <w:t>AIN93M</w:t>
      </w:r>
      <w:r w:rsidR="006433CF">
        <w:rPr>
          <w:rFonts w:ascii="Times New Roman" w:hAnsi="Times New Roman" w:cs="Times New Roman"/>
          <w:sz w:val="24"/>
          <w:szCs w:val="24"/>
        </w:rPr>
        <w:t xml:space="preserve"> (log2[F/B] = -1.40, p-value &lt;0.01)</w:t>
      </w:r>
      <w:r w:rsidR="001A3D69">
        <w:rPr>
          <w:rFonts w:ascii="Times New Roman" w:hAnsi="Times New Roman" w:cs="Times New Roman"/>
          <w:sz w:val="24"/>
          <w:szCs w:val="24"/>
        </w:rPr>
        <w:t>. These results suggest that PEITC and Cranberry supplements to regular grain diet reversed the effect of DSS challenge on the balance of Firmicutes and Bacteroidetes in the hosts</w:t>
      </w:r>
      <w:r w:rsidR="006433CF">
        <w:rPr>
          <w:rFonts w:ascii="Times New Roman" w:hAnsi="Times New Roman" w:cs="Times New Roman"/>
          <w:sz w:val="24"/>
          <w:szCs w:val="24"/>
        </w:rPr>
        <w:t>’</w:t>
      </w:r>
      <w:r w:rsidR="001A3D69">
        <w:rPr>
          <w:rFonts w:ascii="Times New Roman" w:hAnsi="Times New Roman" w:cs="Times New Roman"/>
          <w:sz w:val="24"/>
          <w:szCs w:val="24"/>
        </w:rPr>
        <w:t xml:space="preserve"> intestines.</w:t>
      </w:r>
    </w:p>
    <w:p w14:paraId="53230663" w14:textId="1A1CDC26" w:rsidR="00AE037E" w:rsidRPr="00AE037E" w:rsidRDefault="0068652B" w:rsidP="00A43D9D">
      <w:pPr>
        <w:pStyle w:val="Heading2"/>
      </w:pPr>
      <w:bookmarkStart w:id="140" w:name="_Toc141698527"/>
      <w:r w:rsidRPr="0068652B">
        <w:t>3.</w:t>
      </w:r>
      <w:r w:rsidR="00AA5F0D">
        <w:t>4</w:t>
      </w:r>
      <w:r w:rsidRPr="0068652B">
        <w:t xml:space="preserve"> </w:t>
      </w:r>
      <w:r w:rsidR="00AE037E" w:rsidRPr="00AE037E">
        <w:t>Linear Discriminant Analysis</w:t>
      </w:r>
      <w:r w:rsidR="00AE037E">
        <w:t xml:space="preserve"> of aging and dietary effects</w:t>
      </w:r>
      <w:bookmarkEnd w:id="140"/>
    </w:p>
    <w:p w14:paraId="2D86FDE3" w14:textId="4C4C4398" w:rsidR="006433CF" w:rsidRDefault="0068652B" w:rsidP="00116D3B">
      <w:pPr>
        <w:rPr>
          <w:rFonts w:ascii="Times New Roman" w:hAnsi="Times New Roman" w:cs="Times New Roman"/>
          <w:sz w:val="24"/>
          <w:szCs w:val="24"/>
        </w:rPr>
      </w:pPr>
      <w:r w:rsidRPr="0068652B">
        <w:rPr>
          <w:rFonts w:ascii="Times New Roman" w:hAnsi="Times New Roman" w:cs="Times New Roman"/>
          <w:sz w:val="24"/>
          <w:szCs w:val="24"/>
        </w:rPr>
        <w:t xml:space="preserve">To further examine the potential differences of the microbiota between control AIN93M diet versus PEITC diet, </w:t>
      </w:r>
      <w:r w:rsidR="006433CF">
        <w:rPr>
          <w:rFonts w:ascii="Times New Roman" w:hAnsi="Times New Roman" w:cs="Times New Roman"/>
          <w:sz w:val="24"/>
          <w:szCs w:val="24"/>
        </w:rPr>
        <w:t xml:space="preserve">a parallel analysis in </w:t>
      </w:r>
      <w:r w:rsidRPr="0068652B">
        <w:rPr>
          <w:rFonts w:ascii="Times New Roman" w:hAnsi="Times New Roman" w:cs="Times New Roman"/>
          <w:sz w:val="24"/>
          <w:szCs w:val="24"/>
        </w:rPr>
        <w:t xml:space="preserve">QIIME2 </w:t>
      </w:r>
      <w:r w:rsidR="006433CF">
        <w:rPr>
          <w:rFonts w:ascii="Times New Roman" w:hAnsi="Times New Roman" w:cs="Times New Roman"/>
          <w:sz w:val="24"/>
          <w:szCs w:val="24"/>
        </w:rPr>
        <w:t xml:space="preserve">was conducted using </w:t>
      </w:r>
      <w:r w:rsidRPr="0068652B">
        <w:rPr>
          <w:rFonts w:ascii="Times New Roman" w:hAnsi="Times New Roman" w:cs="Times New Roman"/>
          <w:sz w:val="24"/>
          <w:szCs w:val="24"/>
        </w:rPr>
        <w:t>Linear discriminant analysis Effect Size (LEfSe)</w:t>
      </w:r>
      <w:r w:rsidR="006433CF">
        <w:rPr>
          <w:rFonts w:ascii="Times New Roman" w:hAnsi="Times New Roman" w:cs="Times New Roman"/>
          <w:sz w:val="24"/>
          <w:szCs w:val="24"/>
        </w:rPr>
        <w:t xml:space="preserve">. </w:t>
      </w:r>
      <w:r w:rsidRPr="0068652B">
        <w:rPr>
          <w:rFonts w:ascii="Times New Roman" w:hAnsi="Times New Roman" w:cs="Times New Roman"/>
          <w:sz w:val="24"/>
          <w:szCs w:val="24"/>
        </w:rPr>
        <w:t xml:space="preserve"> </w:t>
      </w:r>
    </w:p>
    <w:p w14:paraId="18A5A080" w14:textId="41C2FB72" w:rsidR="00AE037E" w:rsidRDefault="0068652B" w:rsidP="00116D3B">
      <w:pPr>
        <w:rPr>
          <w:rFonts w:ascii="Times New Roman" w:hAnsi="Times New Roman" w:cs="Times New Roman"/>
          <w:sz w:val="24"/>
          <w:szCs w:val="24"/>
        </w:rPr>
      </w:pPr>
      <w:r w:rsidRPr="0068652B">
        <w:rPr>
          <w:rFonts w:ascii="Times New Roman" w:hAnsi="Times New Roman" w:cs="Times New Roman"/>
          <w:sz w:val="24"/>
          <w:szCs w:val="24"/>
        </w:rPr>
        <w:t>Firstly, the potential aging effect on the microbiota</w:t>
      </w:r>
      <w:r w:rsidR="00496DE6">
        <w:rPr>
          <w:rFonts w:ascii="Times New Roman" w:hAnsi="Times New Roman" w:cs="Times New Roman"/>
          <w:sz w:val="24"/>
          <w:szCs w:val="24"/>
        </w:rPr>
        <w:t xml:space="preserve"> was examined</w:t>
      </w:r>
      <w:r w:rsidRPr="0068652B">
        <w:rPr>
          <w:rFonts w:ascii="Times New Roman" w:hAnsi="Times New Roman" w:cs="Times New Roman"/>
          <w:sz w:val="24"/>
          <w:szCs w:val="24"/>
        </w:rPr>
        <w:t xml:space="preserve"> by comparing the </w:t>
      </w:r>
      <w:r w:rsidR="00496DE6">
        <w:rPr>
          <w:rFonts w:ascii="Times New Roman" w:hAnsi="Times New Roman" w:cs="Times New Roman"/>
          <w:sz w:val="24"/>
          <w:szCs w:val="24"/>
        </w:rPr>
        <w:t>Control samples</w:t>
      </w:r>
      <w:r w:rsidRPr="0068652B">
        <w:rPr>
          <w:rFonts w:ascii="Times New Roman" w:hAnsi="Times New Roman" w:cs="Times New Roman"/>
          <w:sz w:val="24"/>
          <w:szCs w:val="24"/>
        </w:rPr>
        <w:t xml:space="preserve"> </w:t>
      </w:r>
      <w:r w:rsidR="00496DE6">
        <w:rPr>
          <w:rFonts w:ascii="Times New Roman" w:hAnsi="Times New Roman" w:cs="Times New Roman"/>
          <w:sz w:val="24"/>
          <w:szCs w:val="24"/>
        </w:rPr>
        <w:t>at baseline</w:t>
      </w:r>
      <w:r w:rsidRPr="0068652B">
        <w:rPr>
          <w:rFonts w:ascii="Times New Roman" w:hAnsi="Times New Roman" w:cs="Times New Roman"/>
          <w:sz w:val="24"/>
          <w:szCs w:val="24"/>
        </w:rPr>
        <w:t xml:space="preserve"> </w:t>
      </w:r>
      <w:r w:rsidR="00496DE6">
        <w:rPr>
          <w:rFonts w:ascii="Times New Roman" w:hAnsi="Times New Roman" w:cs="Times New Roman"/>
          <w:sz w:val="24"/>
          <w:szCs w:val="24"/>
        </w:rPr>
        <w:t>(</w:t>
      </w:r>
      <w:r w:rsidRPr="0068652B">
        <w:rPr>
          <w:rFonts w:ascii="Times New Roman" w:hAnsi="Times New Roman" w:cs="Times New Roman"/>
          <w:sz w:val="24"/>
          <w:szCs w:val="24"/>
        </w:rPr>
        <w:t>shown in red</w:t>
      </w:r>
      <w:r w:rsidR="00496DE6">
        <w:rPr>
          <w:rFonts w:ascii="Times New Roman" w:hAnsi="Times New Roman" w:cs="Times New Roman"/>
          <w:sz w:val="24"/>
          <w:szCs w:val="24"/>
        </w:rPr>
        <w:t>)</w:t>
      </w:r>
      <w:r w:rsidRPr="0068652B">
        <w:rPr>
          <w:rFonts w:ascii="Times New Roman" w:hAnsi="Times New Roman" w:cs="Times New Roman"/>
          <w:sz w:val="24"/>
          <w:szCs w:val="24"/>
        </w:rPr>
        <w:t xml:space="preserve"> </w:t>
      </w:r>
      <w:r w:rsidR="00496DE6">
        <w:rPr>
          <w:rFonts w:ascii="Times New Roman" w:hAnsi="Times New Roman" w:cs="Times New Roman"/>
          <w:sz w:val="24"/>
          <w:szCs w:val="24"/>
        </w:rPr>
        <w:t>with the early</w:t>
      </w:r>
      <w:r w:rsidRPr="0068652B">
        <w:rPr>
          <w:rFonts w:ascii="Times New Roman" w:hAnsi="Times New Roman" w:cs="Times New Roman"/>
          <w:sz w:val="24"/>
          <w:szCs w:val="24"/>
        </w:rPr>
        <w:t xml:space="preserve"> </w:t>
      </w:r>
      <w:r w:rsidR="00496DE6">
        <w:rPr>
          <w:rFonts w:ascii="Times New Roman" w:hAnsi="Times New Roman" w:cs="Times New Roman"/>
          <w:sz w:val="24"/>
          <w:szCs w:val="24"/>
        </w:rPr>
        <w:t>(</w:t>
      </w:r>
      <w:r w:rsidRPr="0068652B">
        <w:rPr>
          <w:rFonts w:ascii="Times New Roman" w:hAnsi="Times New Roman" w:cs="Times New Roman"/>
          <w:sz w:val="24"/>
          <w:szCs w:val="24"/>
        </w:rPr>
        <w:t>Week 1</w:t>
      </w:r>
      <w:r w:rsidR="00496DE6">
        <w:rPr>
          <w:rFonts w:ascii="Times New Roman" w:hAnsi="Times New Roman" w:cs="Times New Roman"/>
          <w:sz w:val="24"/>
          <w:szCs w:val="24"/>
        </w:rPr>
        <w:t>)</w:t>
      </w:r>
      <w:r w:rsidRPr="0068652B">
        <w:rPr>
          <w:rFonts w:ascii="Times New Roman" w:hAnsi="Times New Roman" w:cs="Times New Roman"/>
          <w:sz w:val="24"/>
          <w:szCs w:val="24"/>
        </w:rPr>
        <w:t xml:space="preserve"> and </w:t>
      </w:r>
      <w:r w:rsidR="00496DE6">
        <w:rPr>
          <w:rFonts w:ascii="Times New Roman" w:hAnsi="Times New Roman" w:cs="Times New Roman"/>
          <w:sz w:val="24"/>
          <w:szCs w:val="24"/>
        </w:rPr>
        <w:t>late (</w:t>
      </w:r>
      <w:r w:rsidRPr="0068652B">
        <w:rPr>
          <w:rFonts w:ascii="Times New Roman" w:hAnsi="Times New Roman" w:cs="Times New Roman"/>
          <w:sz w:val="24"/>
          <w:szCs w:val="24"/>
        </w:rPr>
        <w:t>Week 4</w:t>
      </w:r>
      <w:r w:rsidR="00496DE6">
        <w:rPr>
          <w:rFonts w:ascii="Times New Roman" w:hAnsi="Times New Roman" w:cs="Times New Roman"/>
          <w:sz w:val="24"/>
          <w:szCs w:val="24"/>
        </w:rPr>
        <w:t>) timepoints</w:t>
      </w:r>
      <w:r w:rsidRPr="0068652B">
        <w:rPr>
          <w:rFonts w:ascii="Times New Roman" w:hAnsi="Times New Roman" w:cs="Times New Roman"/>
          <w:sz w:val="24"/>
          <w:szCs w:val="24"/>
        </w:rPr>
        <w:t xml:space="preserve"> </w:t>
      </w:r>
      <w:r w:rsidR="00496DE6">
        <w:rPr>
          <w:rFonts w:ascii="Times New Roman" w:hAnsi="Times New Roman" w:cs="Times New Roman"/>
          <w:sz w:val="24"/>
          <w:szCs w:val="24"/>
        </w:rPr>
        <w:t xml:space="preserve">shown </w:t>
      </w:r>
      <w:r w:rsidRPr="0068652B">
        <w:rPr>
          <w:rFonts w:ascii="Times New Roman" w:hAnsi="Times New Roman" w:cs="Times New Roman"/>
          <w:sz w:val="24"/>
          <w:szCs w:val="24"/>
        </w:rPr>
        <w:t>in green</w:t>
      </w:r>
      <w:r w:rsidR="00496DE6">
        <w:rPr>
          <w:rFonts w:ascii="Times New Roman" w:hAnsi="Times New Roman" w:cs="Times New Roman"/>
          <w:sz w:val="24"/>
          <w:szCs w:val="24"/>
        </w:rPr>
        <w:t xml:space="preserve">). </w:t>
      </w:r>
      <w:r w:rsidRPr="0068652B">
        <w:rPr>
          <w:rFonts w:ascii="Times New Roman" w:hAnsi="Times New Roman" w:cs="Times New Roman"/>
          <w:sz w:val="24"/>
          <w:szCs w:val="24"/>
        </w:rPr>
        <w:t>Taxa with relative abundance ≥ 0.1% present in at least one specimen were included. In addition, the cladograms showing the phylogenetic</w:t>
      </w:r>
      <w:r>
        <w:rPr>
          <w:rFonts w:ascii="Times New Roman" w:hAnsi="Times New Roman" w:cs="Times New Roman"/>
          <w:sz w:val="24"/>
          <w:szCs w:val="24"/>
        </w:rPr>
        <w:t xml:space="preserve"> </w:t>
      </w:r>
      <w:r w:rsidRPr="0068652B">
        <w:rPr>
          <w:rFonts w:ascii="Times New Roman" w:hAnsi="Times New Roman" w:cs="Times New Roman"/>
          <w:sz w:val="24"/>
          <w:szCs w:val="24"/>
        </w:rPr>
        <w:t>distribution of the microbial lineages associated with different time points, using lineages with Linear Discriminant Analysis (LDA) score ≥ 2.0 were displayed (</w:t>
      </w:r>
      <w:r w:rsidR="00496DE6">
        <w:rPr>
          <w:rFonts w:ascii="Times New Roman" w:hAnsi="Times New Roman" w:cs="Times New Roman"/>
          <w:sz w:val="24"/>
          <w:szCs w:val="24"/>
        </w:rPr>
        <w:t xml:space="preserve">Figure </w:t>
      </w:r>
      <w:r w:rsidR="009068C3">
        <w:rPr>
          <w:rFonts w:ascii="Times New Roman" w:hAnsi="Times New Roman" w:cs="Times New Roman"/>
          <w:sz w:val="24"/>
          <w:szCs w:val="24"/>
        </w:rPr>
        <w:t>10</w:t>
      </w:r>
      <w:r w:rsidR="00496DE6">
        <w:rPr>
          <w:rFonts w:ascii="Times New Roman" w:hAnsi="Times New Roman" w:cs="Times New Roman"/>
          <w:sz w:val="24"/>
          <w:szCs w:val="24"/>
        </w:rPr>
        <w:t>)</w:t>
      </w:r>
      <w:r w:rsidRPr="0068652B">
        <w:rPr>
          <w:rFonts w:ascii="Times New Roman" w:hAnsi="Times New Roman" w:cs="Times New Roman"/>
          <w:sz w:val="24"/>
          <w:szCs w:val="24"/>
        </w:rPr>
        <w:t xml:space="preserve">. </w:t>
      </w:r>
      <w:r w:rsidRPr="00AE037E">
        <w:rPr>
          <w:rFonts w:ascii="Times New Roman" w:hAnsi="Times New Roman" w:cs="Times New Roman"/>
          <w:i/>
          <w:iCs/>
          <w:sz w:val="24"/>
          <w:szCs w:val="24"/>
        </w:rPr>
        <w:t>Bacteroidetes Prevotella</w:t>
      </w:r>
      <w:r w:rsidRPr="0068652B">
        <w:rPr>
          <w:rFonts w:ascii="Times New Roman" w:hAnsi="Times New Roman" w:cs="Times New Roman"/>
          <w:sz w:val="24"/>
          <w:szCs w:val="24"/>
        </w:rPr>
        <w:t xml:space="preserve">, </w:t>
      </w:r>
      <w:r w:rsidRPr="00AE037E">
        <w:rPr>
          <w:rFonts w:ascii="Times New Roman" w:hAnsi="Times New Roman" w:cs="Times New Roman"/>
          <w:i/>
          <w:iCs/>
          <w:sz w:val="24"/>
          <w:szCs w:val="24"/>
        </w:rPr>
        <w:t>Bacteroidetes Parabacteroides</w:t>
      </w:r>
      <w:r w:rsidRPr="0068652B">
        <w:rPr>
          <w:rFonts w:ascii="Times New Roman" w:hAnsi="Times New Roman" w:cs="Times New Roman"/>
          <w:sz w:val="24"/>
          <w:szCs w:val="24"/>
        </w:rPr>
        <w:t>,</w:t>
      </w:r>
      <w:r w:rsidRPr="00AE037E">
        <w:rPr>
          <w:rFonts w:ascii="Times New Roman" w:hAnsi="Times New Roman" w:cs="Times New Roman"/>
          <w:i/>
          <w:iCs/>
          <w:sz w:val="24"/>
          <w:szCs w:val="24"/>
        </w:rPr>
        <w:t xml:space="preserve"> Bacteroidetes</w:t>
      </w:r>
      <w:r w:rsidRPr="0068652B">
        <w:rPr>
          <w:rFonts w:ascii="Times New Roman" w:hAnsi="Times New Roman" w:cs="Times New Roman"/>
          <w:sz w:val="24"/>
          <w:szCs w:val="24"/>
        </w:rPr>
        <w:t xml:space="preserve">, and </w:t>
      </w:r>
      <w:r w:rsidRPr="00AE037E">
        <w:rPr>
          <w:rFonts w:ascii="Times New Roman" w:hAnsi="Times New Roman" w:cs="Times New Roman"/>
          <w:i/>
          <w:iCs/>
          <w:sz w:val="24"/>
          <w:szCs w:val="24"/>
        </w:rPr>
        <w:t>Bacteroidetes S24_7</w:t>
      </w:r>
      <w:r w:rsidRPr="0068652B">
        <w:rPr>
          <w:rFonts w:ascii="Times New Roman" w:hAnsi="Times New Roman" w:cs="Times New Roman"/>
          <w:sz w:val="24"/>
          <w:szCs w:val="24"/>
        </w:rPr>
        <w:t xml:space="preserve"> </w:t>
      </w:r>
      <w:r w:rsidR="00AE037E">
        <w:rPr>
          <w:rFonts w:ascii="Times New Roman" w:hAnsi="Times New Roman" w:cs="Times New Roman"/>
          <w:sz w:val="24"/>
          <w:szCs w:val="24"/>
        </w:rPr>
        <w:t xml:space="preserve">relative abundance </w:t>
      </w:r>
      <w:r w:rsidRPr="0068652B">
        <w:rPr>
          <w:rFonts w:ascii="Times New Roman" w:hAnsi="Times New Roman" w:cs="Times New Roman"/>
          <w:sz w:val="24"/>
          <w:szCs w:val="24"/>
        </w:rPr>
        <w:t xml:space="preserve">decreased, while </w:t>
      </w:r>
      <w:r w:rsidRPr="00AE037E">
        <w:rPr>
          <w:rFonts w:ascii="Times New Roman" w:hAnsi="Times New Roman" w:cs="Times New Roman"/>
          <w:i/>
          <w:iCs/>
          <w:sz w:val="24"/>
          <w:szCs w:val="24"/>
        </w:rPr>
        <w:t>Bacteroidetes Bacteroidales</w:t>
      </w:r>
      <w:r w:rsidRPr="0068652B">
        <w:rPr>
          <w:rFonts w:ascii="Times New Roman" w:hAnsi="Times New Roman" w:cs="Times New Roman"/>
          <w:sz w:val="24"/>
          <w:szCs w:val="24"/>
        </w:rPr>
        <w:t xml:space="preserve">, </w:t>
      </w:r>
      <w:r w:rsidRPr="00AE037E">
        <w:rPr>
          <w:rFonts w:ascii="Times New Roman" w:hAnsi="Times New Roman" w:cs="Times New Roman"/>
          <w:i/>
          <w:iCs/>
          <w:sz w:val="24"/>
          <w:szCs w:val="24"/>
        </w:rPr>
        <w:t>Firmicutes Clostridiales</w:t>
      </w:r>
      <w:r w:rsidRPr="0068652B">
        <w:rPr>
          <w:rFonts w:ascii="Times New Roman" w:hAnsi="Times New Roman" w:cs="Times New Roman"/>
          <w:sz w:val="24"/>
          <w:szCs w:val="24"/>
        </w:rPr>
        <w:t xml:space="preserve">, </w:t>
      </w:r>
      <w:r w:rsidRPr="00AE037E">
        <w:rPr>
          <w:rFonts w:ascii="Times New Roman" w:hAnsi="Times New Roman" w:cs="Times New Roman"/>
          <w:i/>
          <w:iCs/>
          <w:sz w:val="24"/>
          <w:szCs w:val="24"/>
        </w:rPr>
        <w:t>Firmicutes Oscillospira</w:t>
      </w:r>
      <w:r w:rsidRPr="0068652B">
        <w:rPr>
          <w:rFonts w:ascii="Times New Roman" w:hAnsi="Times New Roman" w:cs="Times New Roman"/>
          <w:sz w:val="24"/>
          <w:szCs w:val="24"/>
        </w:rPr>
        <w:t xml:space="preserve">, </w:t>
      </w:r>
      <w:r w:rsidRPr="00AE037E">
        <w:rPr>
          <w:rFonts w:ascii="Times New Roman" w:hAnsi="Times New Roman" w:cs="Times New Roman"/>
          <w:i/>
          <w:iCs/>
          <w:sz w:val="24"/>
          <w:szCs w:val="24"/>
        </w:rPr>
        <w:t>Proteobacteria Desulfovibrionaceae</w:t>
      </w:r>
      <w:r w:rsidRPr="0068652B">
        <w:rPr>
          <w:rFonts w:ascii="Times New Roman" w:hAnsi="Times New Roman" w:cs="Times New Roman"/>
          <w:sz w:val="24"/>
          <w:szCs w:val="24"/>
        </w:rPr>
        <w:t xml:space="preserve">, and </w:t>
      </w:r>
      <w:r w:rsidRPr="00AE037E">
        <w:rPr>
          <w:rFonts w:ascii="Times New Roman" w:hAnsi="Times New Roman" w:cs="Times New Roman"/>
          <w:i/>
          <w:iCs/>
          <w:sz w:val="24"/>
          <w:szCs w:val="24"/>
        </w:rPr>
        <w:t xml:space="preserve">Tenericutes Anaeroplasma </w:t>
      </w:r>
      <w:r w:rsidRPr="0068652B">
        <w:rPr>
          <w:rFonts w:ascii="Times New Roman" w:hAnsi="Times New Roman" w:cs="Times New Roman"/>
          <w:sz w:val="24"/>
          <w:szCs w:val="24"/>
        </w:rPr>
        <w:t>increased</w:t>
      </w:r>
      <w:r w:rsidR="00AE037E">
        <w:rPr>
          <w:rFonts w:ascii="Times New Roman" w:hAnsi="Times New Roman" w:cs="Times New Roman"/>
          <w:sz w:val="24"/>
          <w:szCs w:val="24"/>
        </w:rPr>
        <w:t xml:space="preserve"> over time</w:t>
      </w:r>
      <w:r w:rsidRPr="0068652B">
        <w:rPr>
          <w:rFonts w:ascii="Times New Roman" w:hAnsi="Times New Roman" w:cs="Times New Roman"/>
          <w:sz w:val="24"/>
          <w:szCs w:val="24"/>
        </w:rPr>
        <w:t>.</w:t>
      </w:r>
      <w:r w:rsidR="00AE037E">
        <w:rPr>
          <w:rFonts w:ascii="Times New Roman" w:hAnsi="Times New Roman" w:cs="Times New Roman"/>
          <w:sz w:val="24"/>
          <w:szCs w:val="24"/>
        </w:rPr>
        <w:t xml:space="preserve"> </w:t>
      </w:r>
    </w:p>
    <w:p w14:paraId="10DC540D" w14:textId="0E5D6BDE" w:rsidR="00116D3B" w:rsidRPr="00116D3B" w:rsidRDefault="00AE037E" w:rsidP="00116D3B">
      <w:pPr>
        <w:rPr>
          <w:rFonts w:ascii="Times New Roman" w:hAnsi="Times New Roman" w:cs="Times New Roman"/>
          <w:sz w:val="24"/>
          <w:szCs w:val="24"/>
        </w:rPr>
      </w:pPr>
      <w:r>
        <w:rPr>
          <w:rFonts w:ascii="Times New Roman" w:hAnsi="Times New Roman" w:cs="Times New Roman"/>
          <w:sz w:val="24"/>
          <w:szCs w:val="24"/>
        </w:rPr>
        <w:t xml:space="preserve">Next, the impact of PEITC-supplemented diet was examined. </w:t>
      </w:r>
      <w:r w:rsidR="0068652B" w:rsidRPr="0068652B">
        <w:rPr>
          <w:rFonts w:ascii="Times New Roman" w:hAnsi="Times New Roman" w:cs="Times New Roman"/>
          <w:sz w:val="24"/>
          <w:szCs w:val="24"/>
        </w:rPr>
        <w:t xml:space="preserve"> </w:t>
      </w:r>
      <w:r w:rsidR="0068652B" w:rsidRPr="00AE037E">
        <w:rPr>
          <w:rFonts w:ascii="Times New Roman" w:hAnsi="Times New Roman" w:cs="Times New Roman"/>
          <w:sz w:val="24"/>
          <w:szCs w:val="24"/>
        </w:rPr>
        <w:t>Fig</w:t>
      </w:r>
      <w:r w:rsidR="0036491A" w:rsidRPr="00AE037E">
        <w:rPr>
          <w:rFonts w:ascii="Times New Roman" w:hAnsi="Times New Roman" w:cs="Times New Roman"/>
          <w:sz w:val="24"/>
          <w:szCs w:val="24"/>
        </w:rPr>
        <w:t>ures</w:t>
      </w:r>
      <w:r w:rsidR="0068652B" w:rsidRPr="00AE037E">
        <w:rPr>
          <w:rFonts w:ascii="Times New Roman" w:hAnsi="Times New Roman" w:cs="Times New Roman"/>
          <w:sz w:val="24"/>
          <w:szCs w:val="24"/>
        </w:rPr>
        <w:t xml:space="preserve"> </w:t>
      </w:r>
      <w:r w:rsidR="009068C3">
        <w:rPr>
          <w:rFonts w:ascii="Times New Roman" w:hAnsi="Times New Roman" w:cs="Times New Roman"/>
          <w:sz w:val="24"/>
          <w:szCs w:val="24"/>
        </w:rPr>
        <w:t>11</w:t>
      </w:r>
      <w:r w:rsidR="009068C3" w:rsidRPr="00AE037E">
        <w:rPr>
          <w:rFonts w:ascii="Times New Roman" w:hAnsi="Times New Roman" w:cs="Times New Roman"/>
          <w:sz w:val="24"/>
          <w:szCs w:val="24"/>
        </w:rPr>
        <w:t xml:space="preserve"> </w:t>
      </w:r>
      <w:r w:rsidR="0068652B" w:rsidRPr="0068652B">
        <w:rPr>
          <w:rFonts w:ascii="Times New Roman" w:hAnsi="Times New Roman" w:cs="Times New Roman"/>
          <w:sz w:val="24"/>
          <w:szCs w:val="24"/>
        </w:rPr>
        <w:t xml:space="preserve">show the impact of PEITC diet by comparing the microbiota for control diet at baseline </w:t>
      </w:r>
      <w:r>
        <w:rPr>
          <w:rFonts w:ascii="Times New Roman" w:hAnsi="Times New Roman" w:cs="Times New Roman"/>
          <w:sz w:val="24"/>
          <w:szCs w:val="24"/>
        </w:rPr>
        <w:t>(</w:t>
      </w:r>
      <w:r w:rsidR="0068652B" w:rsidRPr="0068652B">
        <w:rPr>
          <w:rFonts w:ascii="Times New Roman" w:hAnsi="Times New Roman" w:cs="Times New Roman"/>
          <w:sz w:val="24"/>
          <w:szCs w:val="24"/>
        </w:rPr>
        <w:t>Week 0</w:t>
      </w:r>
      <w:r>
        <w:rPr>
          <w:rFonts w:ascii="Times New Roman" w:hAnsi="Times New Roman" w:cs="Times New Roman"/>
          <w:sz w:val="24"/>
          <w:szCs w:val="24"/>
        </w:rPr>
        <w:t>,</w:t>
      </w:r>
      <w:r w:rsidR="0068652B" w:rsidRPr="0068652B">
        <w:rPr>
          <w:rFonts w:ascii="Times New Roman" w:hAnsi="Times New Roman" w:cs="Times New Roman"/>
          <w:sz w:val="24"/>
          <w:szCs w:val="24"/>
        </w:rPr>
        <w:t xml:space="preserve"> shown in red</w:t>
      </w:r>
      <w:r>
        <w:rPr>
          <w:rFonts w:ascii="Times New Roman" w:hAnsi="Times New Roman" w:cs="Times New Roman"/>
          <w:sz w:val="24"/>
          <w:szCs w:val="24"/>
        </w:rPr>
        <w:t>)</w:t>
      </w:r>
      <w:r w:rsidR="0068652B" w:rsidRPr="0068652B">
        <w:rPr>
          <w:rFonts w:ascii="Times New Roman" w:hAnsi="Times New Roman" w:cs="Times New Roman"/>
          <w:sz w:val="24"/>
          <w:szCs w:val="24"/>
        </w:rPr>
        <w:t xml:space="preserve"> and at </w:t>
      </w:r>
      <w:r>
        <w:rPr>
          <w:rFonts w:ascii="Times New Roman" w:hAnsi="Times New Roman" w:cs="Times New Roman"/>
          <w:sz w:val="24"/>
          <w:szCs w:val="24"/>
        </w:rPr>
        <w:t>the later timepoints (</w:t>
      </w:r>
      <w:r w:rsidR="0068652B" w:rsidRPr="0068652B">
        <w:rPr>
          <w:rFonts w:ascii="Times New Roman" w:hAnsi="Times New Roman" w:cs="Times New Roman"/>
          <w:sz w:val="24"/>
          <w:szCs w:val="24"/>
        </w:rPr>
        <w:t>Week</w:t>
      </w:r>
      <w:r>
        <w:rPr>
          <w:rFonts w:ascii="Times New Roman" w:hAnsi="Times New Roman" w:cs="Times New Roman"/>
          <w:sz w:val="24"/>
          <w:szCs w:val="24"/>
        </w:rPr>
        <w:t>s</w:t>
      </w:r>
      <w:r w:rsidR="0068652B" w:rsidRPr="0068652B">
        <w:rPr>
          <w:rFonts w:ascii="Times New Roman" w:hAnsi="Times New Roman" w:cs="Times New Roman"/>
          <w:sz w:val="24"/>
          <w:szCs w:val="24"/>
        </w:rPr>
        <w:t xml:space="preserve"> 1 or 4</w:t>
      </w:r>
      <w:r>
        <w:rPr>
          <w:rFonts w:ascii="Times New Roman" w:hAnsi="Times New Roman" w:cs="Times New Roman"/>
          <w:sz w:val="24"/>
          <w:szCs w:val="24"/>
        </w:rPr>
        <w:t>,</w:t>
      </w:r>
      <w:r w:rsidR="0068652B" w:rsidRPr="0068652B">
        <w:rPr>
          <w:rFonts w:ascii="Times New Roman" w:hAnsi="Times New Roman" w:cs="Times New Roman"/>
          <w:sz w:val="24"/>
          <w:szCs w:val="24"/>
        </w:rPr>
        <w:t xml:space="preserve"> shown in green</w:t>
      </w:r>
      <w:r>
        <w:rPr>
          <w:rFonts w:ascii="Times New Roman" w:hAnsi="Times New Roman" w:cs="Times New Roman"/>
          <w:sz w:val="24"/>
          <w:szCs w:val="24"/>
        </w:rPr>
        <w:t>)</w:t>
      </w:r>
      <w:r w:rsidR="0068652B" w:rsidRPr="0068652B">
        <w:rPr>
          <w:rFonts w:ascii="Times New Roman" w:hAnsi="Times New Roman" w:cs="Times New Roman"/>
          <w:sz w:val="24"/>
          <w:szCs w:val="24"/>
        </w:rPr>
        <w:t xml:space="preserve">. </w:t>
      </w:r>
      <w:r>
        <w:rPr>
          <w:rFonts w:ascii="Times New Roman" w:hAnsi="Times New Roman" w:cs="Times New Roman"/>
          <w:sz w:val="24"/>
          <w:szCs w:val="24"/>
        </w:rPr>
        <w:t xml:space="preserve">Relative abundance of </w:t>
      </w:r>
      <w:r w:rsidR="0068652B" w:rsidRPr="00AE037E">
        <w:rPr>
          <w:rFonts w:ascii="Times New Roman" w:hAnsi="Times New Roman" w:cs="Times New Roman"/>
          <w:i/>
          <w:iCs/>
          <w:sz w:val="24"/>
          <w:szCs w:val="24"/>
        </w:rPr>
        <w:t>Firmicutes Ruminococcus</w:t>
      </w:r>
      <w:r w:rsidR="0068652B" w:rsidRPr="0068652B">
        <w:rPr>
          <w:rFonts w:ascii="Times New Roman" w:hAnsi="Times New Roman" w:cs="Times New Roman"/>
          <w:sz w:val="24"/>
          <w:szCs w:val="24"/>
        </w:rPr>
        <w:t xml:space="preserve"> </w:t>
      </w:r>
      <w:r w:rsidRPr="0068652B">
        <w:rPr>
          <w:rFonts w:ascii="Times New Roman" w:hAnsi="Times New Roman" w:cs="Times New Roman"/>
          <w:sz w:val="24"/>
          <w:szCs w:val="24"/>
        </w:rPr>
        <w:t xml:space="preserve">significantly increased </w:t>
      </w:r>
      <w:r w:rsidR="0068652B" w:rsidRPr="0068652B">
        <w:rPr>
          <w:rFonts w:ascii="Times New Roman" w:hAnsi="Times New Roman" w:cs="Times New Roman"/>
          <w:sz w:val="24"/>
          <w:szCs w:val="24"/>
        </w:rPr>
        <w:t xml:space="preserve">and </w:t>
      </w:r>
      <w:r w:rsidR="0068652B" w:rsidRPr="00AE037E">
        <w:rPr>
          <w:rFonts w:ascii="Times New Roman" w:hAnsi="Times New Roman" w:cs="Times New Roman"/>
          <w:i/>
          <w:iCs/>
          <w:sz w:val="24"/>
          <w:szCs w:val="24"/>
        </w:rPr>
        <w:t>Bacteroidetes S24_7</w:t>
      </w:r>
      <w:r w:rsidR="0068652B" w:rsidRPr="0068652B">
        <w:rPr>
          <w:rFonts w:ascii="Times New Roman" w:hAnsi="Times New Roman" w:cs="Times New Roman"/>
          <w:sz w:val="24"/>
          <w:szCs w:val="24"/>
        </w:rPr>
        <w:t xml:space="preserve"> </w:t>
      </w:r>
      <w:r>
        <w:rPr>
          <w:rFonts w:ascii="Times New Roman" w:hAnsi="Times New Roman" w:cs="Times New Roman"/>
          <w:sz w:val="24"/>
          <w:szCs w:val="24"/>
        </w:rPr>
        <w:t xml:space="preserve">significantly </w:t>
      </w:r>
      <w:r w:rsidR="0068652B" w:rsidRPr="0068652B">
        <w:rPr>
          <w:rFonts w:ascii="Times New Roman" w:hAnsi="Times New Roman" w:cs="Times New Roman"/>
          <w:sz w:val="24"/>
          <w:szCs w:val="24"/>
        </w:rPr>
        <w:t xml:space="preserve">decreased at both </w:t>
      </w:r>
      <w:r>
        <w:rPr>
          <w:rFonts w:ascii="Times New Roman" w:hAnsi="Times New Roman" w:cs="Times New Roman"/>
          <w:sz w:val="24"/>
          <w:szCs w:val="24"/>
        </w:rPr>
        <w:t>at the later tim</w:t>
      </w:r>
      <w:r w:rsidR="00884224">
        <w:rPr>
          <w:rFonts w:ascii="Times New Roman" w:hAnsi="Times New Roman" w:cs="Times New Roman"/>
          <w:sz w:val="24"/>
          <w:szCs w:val="24"/>
        </w:rPr>
        <w:t xml:space="preserve">e </w:t>
      </w:r>
      <w:r>
        <w:rPr>
          <w:rFonts w:ascii="Times New Roman" w:hAnsi="Times New Roman" w:cs="Times New Roman"/>
          <w:sz w:val="24"/>
          <w:szCs w:val="24"/>
        </w:rPr>
        <w:t>points compared to baseline</w:t>
      </w:r>
      <w:r w:rsidR="0068652B" w:rsidRPr="0068652B">
        <w:rPr>
          <w:rFonts w:ascii="Times New Roman" w:hAnsi="Times New Roman" w:cs="Times New Roman"/>
          <w:sz w:val="24"/>
          <w:szCs w:val="24"/>
        </w:rPr>
        <w:t xml:space="preserve">. Some </w:t>
      </w:r>
      <w:r w:rsidR="00061D97">
        <w:rPr>
          <w:rFonts w:ascii="Times New Roman" w:hAnsi="Times New Roman" w:cs="Times New Roman"/>
          <w:sz w:val="24"/>
          <w:szCs w:val="24"/>
        </w:rPr>
        <w:t>bacteria</w:t>
      </w:r>
      <w:r w:rsidR="0068652B" w:rsidRPr="0068652B">
        <w:rPr>
          <w:rFonts w:ascii="Times New Roman" w:hAnsi="Times New Roman" w:cs="Times New Roman"/>
          <w:sz w:val="24"/>
          <w:szCs w:val="24"/>
        </w:rPr>
        <w:t xml:space="preserve"> were uniquely correlated with diet. </w:t>
      </w:r>
      <w:r w:rsidR="0068652B" w:rsidRPr="00061D97">
        <w:rPr>
          <w:rFonts w:ascii="Times New Roman" w:hAnsi="Times New Roman" w:cs="Times New Roman"/>
          <w:i/>
          <w:iCs/>
          <w:sz w:val="24"/>
          <w:szCs w:val="24"/>
        </w:rPr>
        <w:t>Bacteroidetes Odoribacter</w:t>
      </w:r>
      <w:r w:rsidR="0068652B" w:rsidRPr="0068652B">
        <w:rPr>
          <w:rFonts w:ascii="Times New Roman" w:hAnsi="Times New Roman" w:cs="Times New Roman"/>
          <w:sz w:val="24"/>
          <w:szCs w:val="24"/>
        </w:rPr>
        <w:t xml:space="preserve">, </w:t>
      </w:r>
      <w:r w:rsidR="0068652B" w:rsidRPr="00061D97">
        <w:rPr>
          <w:rFonts w:ascii="Times New Roman" w:hAnsi="Times New Roman" w:cs="Times New Roman"/>
          <w:i/>
          <w:iCs/>
          <w:sz w:val="24"/>
          <w:szCs w:val="24"/>
        </w:rPr>
        <w:t>Tenericutes Mycoplasmataceae</w:t>
      </w:r>
      <w:r w:rsidR="00061D97">
        <w:rPr>
          <w:rFonts w:ascii="Times New Roman" w:hAnsi="Times New Roman" w:cs="Times New Roman"/>
          <w:sz w:val="24"/>
          <w:szCs w:val="24"/>
        </w:rPr>
        <w:t xml:space="preserve"> and</w:t>
      </w:r>
      <w:r w:rsidR="0068652B" w:rsidRPr="0068652B">
        <w:rPr>
          <w:rFonts w:ascii="Times New Roman" w:hAnsi="Times New Roman" w:cs="Times New Roman"/>
          <w:sz w:val="24"/>
          <w:szCs w:val="24"/>
        </w:rPr>
        <w:t xml:space="preserve"> </w:t>
      </w:r>
      <w:r w:rsidR="0068652B" w:rsidRPr="00061D97">
        <w:rPr>
          <w:rFonts w:ascii="Times New Roman" w:hAnsi="Times New Roman" w:cs="Times New Roman"/>
          <w:i/>
          <w:iCs/>
          <w:sz w:val="24"/>
          <w:szCs w:val="24"/>
        </w:rPr>
        <w:t>Proteobacteria Desulfovibrionaceae</w:t>
      </w:r>
      <w:r w:rsidR="0068652B" w:rsidRPr="0068652B">
        <w:rPr>
          <w:rFonts w:ascii="Times New Roman" w:hAnsi="Times New Roman" w:cs="Times New Roman"/>
          <w:sz w:val="24"/>
          <w:szCs w:val="24"/>
        </w:rPr>
        <w:t xml:space="preserve"> significantly </w:t>
      </w:r>
      <w:r w:rsidR="00061D97">
        <w:rPr>
          <w:rFonts w:ascii="Times New Roman" w:hAnsi="Times New Roman" w:cs="Times New Roman"/>
          <w:sz w:val="24"/>
          <w:szCs w:val="24"/>
        </w:rPr>
        <w:t>higher relative abundance in the</w:t>
      </w:r>
      <w:r w:rsidR="0068652B" w:rsidRPr="0068652B">
        <w:rPr>
          <w:rFonts w:ascii="Times New Roman" w:hAnsi="Times New Roman" w:cs="Times New Roman"/>
          <w:sz w:val="24"/>
          <w:szCs w:val="24"/>
        </w:rPr>
        <w:t xml:space="preserve"> control </w:t>
      </w:r>
      <w:r w:rsidR="00061D97">
        <w:rPr>
          <w:rFonts w:ascii="Times New Roman" w:hAnsi="Times New Roman" w:cs="Times New Roman"/>
          <w:sz w:val="24"/>
          <w:szCs w:val="24"/>
        </w:rPr>
        <w:t>(</w:t>
      </w:r>
      <w:r w:rsidR="0068652B" w:rsidRPr="0068652B">
        <w:rPr>
          <w:rFonts w:ascii="Times New Roman" w:hAnsi="Times New Roman" w:cs="Times New Roman"/>
          <w:sz w:val="24"/>
          <w:szCs w:val="24"/>
        </w:rPr>
        <w:t>AIN93M</w:t>
      </w:r>
      <w:r w:rsidR="00061D97">
        <w:rPr>
          <w:rFonts w:ascii="Times New Roman" w:hAnsi="Times New Roman" w:cs="Times New Roman"/>
          <w:sz w:val="24"/>
          <w:szCs w:val="24"/>
        </w:rPr>
        <w:t>)</w:t>
      </w:r>
      <w:r w:rsidR="0068652B" w:rsidRPr="0068652B">
        <w:rPr>
          <w:rFonts w:ascii="Times New Roman" w:hAnsi="Times New Roman" w:cs="Times New Roman"/>
          <w:sz w:val="24"/>
          <w:szCs w:val="24"/>
        </w:rPr>
        <w:t xml:space="preserve"> </w:t>
      </w:r>
      <w:r w:rsidR="00061D97">
        <w:rPr>
          <w:rFonts w:ascii="Times New Roman" w:hAnsi="Times New Roman" w:cs="Times New Roman"/>
          <w:sz w:val="24"/>
          <w:szCs w:val="24"/>
        </w:rPr>
        <w:t>group</w:t>
      </w:r>
      <w:r w:rsidR="0068652B" w:rsidRPr="0068652B">
        <w:rPr>
          <w:rFonts w:ascii="Times New Roman" w:hAnsi="Times New Roman" w:cs="Times New Roman"/>
          <w:sz w:val="24"/>
          <w:szCs w:val="24"/>
        </w:rPr>
        <w:t xml:space="preserve"> while </w:t>
      </w:r>
      <w:r w:rsidR="0068652B" w:rsidRPr="00061D97">
        <w:rPr>
          <w:rFonts w:ascii="Times New Roman" w:hAnsi="Times New Roman" w:cs="Times New Roman"/>
          <w:i/>
          <w:iCs/>
          <w:sz w:val="24"/>
          <w:szCs w:val="24"/>
        </w:rPr>
        <w:t>Firmicutes Clostridiales</w:t>
      </w:r>
      <w:r w:rsidR="0068652B" w:rsidRPr="0068652B">
        <w:rPr>
          <w:rFonts w:ascii="Times New Roman" w:hAnsi="Times New Roman" w:cs="Times New Roman"/>
          <w:sz w:val="24"/>
          <w:szCs w:val="24"/>
        </w:rPr>
        <w:t xml:space="preserve">, </w:t>
      </w:r>
      <w:r w:rsidR="0068652B" w:rsidRPr="00061D97">
        <w:rPr>
          <w:rFonts w:ascii="Times New Roman" w:hAnsi="Times New Roman" w:cs="Times New Roman"/>
          <w:i/>
          <w:iCs/>
          <w:sz w:val="24"/>
          <w:szCs w:val="24"/>
        </w:rPr>
        <w:t xml:space="preserve">Firmicutes Ruminococcus </w:t>
      </w:r>
      <w:r w:rsidR="0068652B" w:rsidRPr="0068652B">
        <w:rPr>
          <w:rFonts w:ascii="Times New Roman" w:hAnsi="Times New Roman" w:cs="Times New Roman"/>
          <w:sz w:val="24"/>
          <w:szCs w:val="24"/>
        </w:rPr>
        <w:t xml:space="preserve">and </w:t>
      </w:r>
      <w:r w:rsidR="0068652B" w:rsidRPr="00061D97">
        <w:rPr>
          <w:rFonts w:ascii="Times New Roman" w:hAnsi="Times New Roman" w:cs="Times New Roman"/>
          <w:i/>
          <w:iCs/>
          <w:sz w:val="24"/>
          <w:szCs w:val="24"/>
        </w:rPr>
        <w:t>Acidobacteria Ellin 6075</w:t>
      </w:r>
      <w:r w:rsidR="0068652B" w:rsidRPr="0068652B">
        <w:rPr>
          <w:rFonts w:ascii="Times New Roman" w:hAnsi="Times New Roman" w:cs="Times New Roman"/>
          <w:sz w:val="24"/>
          <w:szCs w:val="24"/>
        </w:rPr>
        <w:t xml:space="preserve"> were </w:t>
      </w:r>
      <w:r w:rsidR="00061D97">
        <w:rPr>
          <w:rFonts w:ascii="Times New Roman" w:hAnsi="Times New Roman" w:cs="Times New Roman"/>
          <w:sz w:val="24"/>
          <w:szCs w:val="24"/>
        </w:rPr>
        <w:t xml:space="preserve">found in </w:t>
      </w:r>
      <w:r w:rsidR="0068652B" w:rsidRPr="0068652B">
        <w:rPr>
          <w:rFonts w:ascii="Times New Roman" w:hAnsi="Times New Roman" w:cs="Times New Roman"/>
          <w:sz w:val="24"/>
          <w:szCs w:val="24"/>
        </w:rPr>
        <w:t xml:space="preserve">significantly </w:t>
      </w:r>
      <w:r w:rsidR="00061D97">
        <w:rPr>
          <w:rFonts w:ascii="Times New Roman" w:hAnsi="Times New Roman" w:cs="Times New Roman"/>
          <w:sz w:val="24"/>
          <w:szCs w:val="24"/>
        </w:rPr>
        <w:t>higher abundance</w:t>
      </w:r>
      <w:r w:rsidR="0068652B" w:rsidRPr="0068652B">
        <w:rPr>
          <w:rFonts w:ascii="Times New Roman" w:hAnsi="Times New Roman" w:cs="Times New Roman"/>
          <w:sz w:val="24"/>
          <w:szCs w:val="24"/>
        </w:rPr>
        <w:t xml:space="preserve"> </w:t>
      </w:r>
      <w:r w:rsidR="00061D97">
        <w:rPr>
          <w:rFonts w:ascii="Times New Roman" w:hAnsi="Times New Roman" w:cs="Times New Roman"/>
          <w:sz w:val="24"/>
          <w:szCs w:val="24"/>
        </w:rPr>
        <w:t xml:space="preserve">in </w:t>
      </w:r>
      <w:r w:rsidR="009068C3">
        <w:rPr>
          <w:rFonts w:ascii="Times New Roman" w:hAnsi="Times New Roman" w:cs="Times New Roman"/>
          <w:sz w:val="24"/>
          <w:szCs w:val="24"/>
        </w:rPr>
        <w:t xml:space="preserve">the </w:t>
      </w:r>
      <w:r w:rsidR="009068C3" w:rsidRPr="0068652B">
        <w:rPr>
          <w:rFonts w:ascii="Times New Roman" w:hAnsi="Times New Roman" w:cs="Times New Roman"/>
          <w:sz w:val="24"/>
          <w:szCs w:val="24"/>
        </w:rPr>
        <w:t>PEITC</w:t>
      </w:r>
      <w:r w:rsidR="0068652B" w:rsidRPr="0068652B">
        <w:rPr>
          <w:rFonts w:ascii="Times New Roman" w:hAnsi="Times New Roman" w:cs="Times New Roman"/>
          <w:sz w:val="24"/>
          <w:szCs w:val="24"/>
        </w:rPr>
        <w:t xml:space="preserve"> </w:t>
      </w:r>
      <w:r w:rsidR="00061D97">
        <w:rPr>
          <w:rFonts w:ascii="Times New Roman" w:hAnsi="Times New Roman" w:cs="Times New Roman"/>
          <w:sz w:val="24"/>
          <w:szCs w:val="24"/>
        </w:rPr>
        <w:t>group</w:t>
      </w:r>
      <w:r w:rsidR="0068652B" w:rsidRPr="0068652B">
        <w:rPr>
          <w:rFonts w:ascii="Times New Roman" w:hAnsi="Times New Roman" w:cs="Times New Roman"/>
          <w:sz w:val="24"/>
          <w:szCs w:val="24"/>
        </w:rPr>
        <w:t>.</w:t>
      </w:r>
    </w:p>
    <w:p w14:paraId="558C88F9" w14:textId="75461753" w:rsidR="0068652B" w:rsidRPr="0068652B" w:rsidRDefault="0068652B" w:rsidP="00A43D9D">
      <w:pPr>
        <w:pStyle w:val="Heading2"/>
      </w:pPr>
      <w:bookmarkStart w:id="141" w:name="_Toc141698528"/>
      <w:r w:rsidRPr="0068652B">
        <w:lastRenderedPageBreak/>
        <w:t>3.5 PEITC and cranberry feeding partially reverse the DSS-induced changes in fecal metabolome</w:t>
      </w:r>
      <w:bookmarkEnd w:id="141"/>
    </w:p>
    <w:p w14:paraId="0B6FA1F6" w14:textId="77777777" w:rsidR="0068652B" w:rsidRPr="0068652B" w:rsidRDefault="0068652B" w:rsidP="0068652B">
      <w:pPr>
        <w:rPr>
          <w:rFonts w:ascii="Times New Roman" w:hAnsi="Times New Roman" w:cs="Times New Roman"/>
          <w:sz w:val="24"/>
          <w:szCs w:val="24"/>
        </w:rPr>
      </w:pPr>
      <w:r w:rsidRPr="0068652B">
        <w:rPr>
          <w:rFonts w:ascii="Times New Roman" w:hAnsi="Times New Roman" w:cs="Times New Roman"/>
          <w:sz w:val="24"/>
          <w:szCs w:val="24"/>
        </w:rPr>
        <w:t xml:space="preserve">Metabolomics profiles of DSS, DSS + PEITC, and DSS + Cranberry treatment group fecal samples collected at weeks 2 and 6 were analyzed and the concentrations of free amino acids, bile acids and short-chain fatty acids (SCFA) were quantified (Experiment 3 only). </w:t>
      </w:r>
    </w:p>
    <w:p w14:paraId="54A50440" w14:textId="645F5C1A" w:rsidR="0068652B" w:rsidRPr="0068652B" w:rsidRDefault="0068652B" w:rsidP="0068652B">
      <w:pPr>
        <w:rPr>
          <w:rFonts w:ascii="Times New Roman" w:hAnsi="Times New Roman" w:cs="Times New Roman"/>
          <w:sz w:val="24"/>
          <w:szCs w:val="24"/>
        </w:rPr>
      </w:pPr>
      <w:r w:rsidRPr="0068652B">
        <w:rPr>
          <w:rFonts w:ascii="Times New Roman" w:hAnsi="Times New Roman" w:cs="Times New Roman"/>
          <w:sz w:val="24"/>
          <w:szCs w:val="24"/>
        </w:rPr>
        <w:t xml:space="preserve">Principal components analysis showed that overall levels of all but one (taurine) amino acids were elevated in the Cranberry diet group (Figure </w:t>
      </w:r>
      <w:r w:rsidR="009068C3">
        <w:rPr>
          <w:rFonts w:ascii="Times New Roman" w:hAnsi="Times New Roman" w:cs="Times New Roman"/>
          <w:sz w:val="24"/>
          <w:szCs w:val="24"/>
        </w:rPr>
        <w:t>12A</w:t>
      </w:r>
      <w:r w:rsidRPr="0068652B">
        <w:rPr>
          <w:rFonts w:ascii="Times New Roman" w:hAnsi="Times New Roman" w:cs="Times New Roman"/>
          <w:sz w:val="24"/>
          <w:szCs w:val="24"/>
        </w:rPr>
        <w:t>). However, for bile acids genotype rather than diet played a bigger role, with higher production of all bile acids in the Nrf KO and especially increase of LCA, DCA, MCA, CDCA, GDCA and GCDCA driving the separation between the two genotypes (</w:t>
      </w:r>
      <w:r w:rsidR="0040076B">
        <w:rPr>
          <w:rFonts w:ascii="Times New Roman" w:hAnsi="Times New Roman" w:cs="Times New Roman"/>
          <w:sz w:val="24"/>
          <w:szCs w:val="24"/>
        </w:rPr>
        <w:t xml:space="preserve">Figure </w:t>
      </w:r>
      <w:r w:rsidR="009068C3">
        <w:rPr>
          <w:rFonts w:ascii="Times New Roman" w:hAnsi="Times New Roman" w:cs="Times New Roman"/>
          <w:sz w:val="24"/>
          <w:szCs w:val="24"/>
        </w:rPr>
        <w:t>12B</w:t>
      </w:r>
      <w:r w:rsidRPr="0068652B">
        <w:rPr>
          <w:rFonts w:ascii="Times New Roman" w:hAnsi="Times New Roman" w:cs="Times New Roman"/>
          <w:sz w:val="24"/>
          <w:szCs w:val="24"/>
        </w:rPr>
        <w:t xml:space="preserve">). </w:t>
      </w:r>
    </w:p>
    <w:p w14:paraId="0F97F177" w14:textId="1B06973C" w:rsidR="0068652B" w:rsidRPr="0068652B" w:rsidRDefault="0068652B" w:rsidP="0068652B">
      <w:pPr>
        <w:rPr>
          <w:rFonts w:ascii="Times New Roman" w:hAnsi="Times New Roman" w:cs="Times New Roman"/>
          <w:sz w:val="24"/>
          <w:szCs w:val="24"/>
        </w:rPr>
      </w:pPr>
      <w:r w:rsidRPr="0068652B">
        <w:rPr>
          <w:rFonts w:ascii="Times New Roman" w:hAnsi="Times New Roman" w:cs="Times New Roman"/>
          <w:sz w:val="24"/>
          <w:szCs w:val="24"/>
        </w:rPr>
        <w:t xml:space="preserve">Multinomial regression models were fitted to </w:t>
      </w:r>
      <w:r w:rsidR="00F81378">
        <w:rPr>
          <w:rFonts w:ascii="Times New Roman" w:hAnsi="Times New Roman" w:cs="Times New Roman"/>
          <w:sz w:val="24"/>
          <w:szCs w:val="24"/>
        </w:rPr>
        <w:t>classify</w:t>
      </w:r>
      <w:r w:rsidR="00F81378" w:rsidRPr="0068652B">
        <w:rPr>
          <w:rFonts w:ascii="Times New Roman" w:hAnsi="Times New Roman" w:cs="Times New Roman"/>
          <w:sz w:val="24"/>
          <w:szCs w:val="24"/>
        </w:rPr>
        <w:t xml:space="preserve"> </w:t>
      </w:r>
      <w:r w:rsidRPr="0068652B">
        <w:rPr>
          <w:rFonts w:ascii="Times New Roman" w:hAnsi="Times New Roman" w:cs="Times New Roman"/>
          <w:sz w:val="24"/>
          <w:szCs w:val="24"/>
        </w:rPr>
        <w:t xml:space="preserve">sample treatment and diet or genotype with principal components as predictors. The model with the first 3 principal components accurately classified 29 out of 48 samples (60.4%) by treatment/diet and the predictive power increased slow by adding more PC (Table </w:t>
      </w:r>
      <w:r w:rsidR="009068C3">
        <w:rPr>
          <w:rFonts w:ascii="Times New Roman" w:hAnsi="Times New Roman" w:cs="Times New Roman"/>
          <w:sz w:val="24"/>
          <w:szCs w:val="24"/>
        </w:rPr>
        <w:t>2</w:t>
      </w:r>
      <w:r w:rsidRPr="0068652B">
        <w:rPr>
          <w:rFonts w:ascii="Times New Roman" w:hAnsi="Times New Roman" w:cs="Times New Roman"/>
          <w:sz w:val="24"/>
          <w:szCs w:val="24"/>
        </w:rPr>
        <w:t xml:space="preserve">). However, the model </w:t>
      </w:r>
      <w:r w:rsidR="00F81378">
        <w:rPr>
          <w:rFonts w:ascii="Times New Roman" w:hAnsi="Times New Roman" w:cs="Times New Roman"/>
          <w:sz w:val="24"/>
          <w:szCs w:val="24"/>
        </w:rPr>
        <w:t>for</w:t>
      </w:r>
      <w:r w:rsidR="00F81378" w:rsidRPr="0068652B">
        <w:rPr>
          <w:rFonts w:ascii="Times New Roman" w:hAnsi="Times New Roman" w:cs="Times New Roman"/>
          <w:sz w:val="24"/>
          <w:szCs w:val="24"/>
        </w:rPr>
        <w:t xml:space="preserve"> </w:t>
      </w:r>
      <w:r w:rsidRPr="0068652B">
        <w:rPr>
          <w:rFonts w:ascii="Times New Roman" w:hAnsi="Times New Roman" w:cs="Times New Roman"/>
          <w:sz w:val="24"/>
          <w:szCs w:val="24"/>
        </w:rPr>
        <w:t>genotype correctly classified 34 out of 48 samples (70.8%) with just the first principal component (Table</w:t>
      </w:r>
      <w:r w:rsidR="001F645A">
        <w:rPr>
          <w:rFonts w:ascii="Times New Roman" w:hAnsi="Times New Roman" w:cs="Times New Roman"/>
          <w:sz w:val="24"/>
          <w:szCs w:val="24"/>
        </w:rPr>
        <w:t xml:space="preserve"> </w:t>
      </w:r>
      <w:r w:rsidR="009068C3">
        <w:rPr>
          <w:rFonts w:ascii="Times New Roman" w:hAnsi="Times New Roman" w:cs="Times New Roman"/>
          <w:sz w:val="24"/>
          <w:szCs w:val="24"/>
        </w:rPr>
        <w:t>3</w:t>
      </w:r>
      <w:r w:rsidRPr="0068652B">
        <w:rPr>
          <w:rFonts w:ascii="Times New Roman" w:hAnsi="Times New Roman" w:cs="Times New Roman"/>
          <w:sz w:val="24"/>
          <w:szCs w:val="24"/>
        </w:rPr>
        <w:t xml:space="preserve">) suggesting stronger separation of the samples by genotype. </w:t>
      </w:r>
    </w:p>
    <w:p w14:paraId="147D35EC" w14:textId="42517F04" w:rsidR="00BB7BFA" w:rsidRDefault="0068652B" w:rsidP="0068652B">
      <w:pPr>
        <w:rPr>
          <w:rFonts w:ascii="Times New Roman" w:hAnsi="Times New Roman" w:cs="Times New Roman"/>
          <w:sz w:val="24"/>
          <w:szCs w:val="24"/>
        </w:rPr>
      </w:pPr>
      <w:r w:rsidRPr="0068652B">
        <w:rPr>
          <w:rFonts w:ascii="Times New Roman" w:hAnsi="Times New Roman" w:cs="Times New Roman"/>
          <w:sz w:val="24"/>
          <w:szCs w:val="24"/>
        </w:rPr>
        <w:t>Examination of the metabolites individually showed that DSS treatment altered the production of</w:t>
      </w:r>
      <w:r w:rsidR="00BB7BFA">
        <w:rPr>
          <w:rFonts w:ascii="Times New Roman" w:hAnsi="Times New Roman" w:cs="Times New Roman"/>
          <w:sz w:val="24"/>
          <w:szCs w:val="24"/>
        </w:rPr>
        <w:t xml:space="preserve"> s</w:t>
      </w:r>
      <w:r w:rsidRPr="0068652B">
        <w:rPr>
          <w:rFonts w:ascii="Times New Roman" w:hAnsi="Times New Roman" w:cs="Times New Roman"/>
          <w:sz w:val="24"/>
          <w:szCs w:val="24"/>
        </w:rPr>
        <w:t>everal of them while PEITC and cranberry feeding reversed the changes (Fig</w:t>
      </w:r>
      <w:r w:rsidR="00BB7BFA">
        <w:rPr>
          <w:rFonts w:ascii="Times New Roman" w:hAnsi="Times New Roman" w:cs="Times New Roman"/>
          <w:sz w:val="24"/>
          <w:szCs w:val="24"/>
        </w:rPr>
        <w:t xml:space="preserve">ure </w:t>
      </w:r>
      <w:r w:rsidR="00F81378">
        <w:rPr>
          <w:rFonts w:ascii="Times New Roman" w:hAnsi="Times New Roman" w:cs="Times New Roman"/>
          <w:sz w:val="24"/>
          <w:szCs w:val="24"/>
        </w:rPr>
        <w:t xml:space="preserve">13 </w:t>
      </w:r>
      <w:r w:rsidR="00BB7BFA">
        <w:rPr>
          <w:rFonts w:ascii="Times New Roman" w:hAnsi="Times New Roman" w:cs="Times New Roman"/>
          <w:sz w:val="24"/>
          <w:szCs w:val="24"/>
        </w:rPr>
        <w:t>A</w:t>
      </w:r>
      <w:r w:rsidRPr="0068652B">
        <w:rPr>
          <w:rFonts w:ascii="Times New Roman" w:hAnsi="Times New Roman" w:cs="Times New Roman"/>
          <w:sz w:val="24"/>
          <w:szCs w:val="24"/>
        </w:rPr>
        <w:t>). For example, DSS decreased the concentrations of many amino acids such as glutamate, phenylalanine, and proline, but PEITC and cranberry cotreatments prevented these decreases (Fig</w:t>
      </w:r>
      <w:r w:rsidR="00BB7BFA">
        <w:rPr>
          <w:rFonts w:ascii="Times New Roman" w:hAnsi="Times New Roman" w:cs="Times New Roman"/>
          <w:sz w:val="24"/>
          <w:szCs w:val="24"/>
        </w:rPr>
        <w:t xml:space="preserve">ure </w:t>
      </w:r>
      <w:r w:rsidR="00F81378">
        <w:rPr>
          <w:rFonts w:ascii="Times New Roman" w:hAnsi="Times New Roman" w:cs="Times New Roman"/>
          <w:sz w:val="24"/>
          <w:szCs w:val="24"/>
        </w:rPr>
        <w:t xml:space="preserve">13 </w:t>
      </w:r>
      <w:r w:rsidRPr="0068652B">
        <w:rPr>
          <w:rFonts w:ascii="Times New Roman" w:hAnsi="Times New Roman" w:cs="Times New Roman"/>
          <w:sz w:val="24"/>
          <w:szCs w:val="24"/>
        </w:rPr>
        <w:t>B-D). Furthermore, PEITC and cranberry cotreatments reversed the DSS-induced increases of secondary bile acids, mainly deoxycholic acid (DCA), lithocholic acid (LCA), and muricholic acid (MCA) (Fig</w:t>
      </w:r>
      <w:r w:rsidR="00BB7BFA">
        <w:rPr>
          <w:rFonts w:ascii="Times New Roman" w:hAnsi="Times New Roman" w:cs="Times New Roman"/>
          <w:sz w:val="24"/>
          <w:szCs w:val="24"/>
        </w:rPr>
        <w:t>ure</w:t>
      </w:r>
      <w:r w:rsidRPr="0068652B">
        <w:rPr>
          <w:rFonts w:ascii="Times New Roman" w:hAnsi="Times New Roman" w:cs="Times New Roman"/>
          <w:sz w:val="24"/>
          <w:szCs w:val="24"/>
        </w:rPr>
        <w:t xml:space="preserve"> </w:t>
      </w:r>
      <w:r w:rsidR="00F81378">
        <w:rPr>
          <w:rFonts w:ascii="Times New Roman" w:hAnsi="Times New Roman" w:cs="Times New Roman"/>
          <w:sz w:val="24"/>
          <w:szCs w:val="24"/>
        </w:rPr>
        <w:t xml:space="preserve">13 </w:t>
      </w:r>
      <w:r w:rsidRPr="0068652B">
        <w:rPr>
          <w:rFonts w:ascii="Times New Roman" w:hAnsi="Times New Roman" w:cs="Times New Roman"/>
          <w:sz w:val="24"/>
          <w:szCs w:val="24"/>
        </w:rPr>
        <w:t>E-G). In contrast, PEITC and cranberry cotreatments had limited effects on the DSS-induced changes in SCFA (Fig</w:t>
      </w:r>
      <w:r w:rsidR="00BB7BFA">
        <w:rPr>
          <w:rFonts w:ascii="Times New Roman" w:hAnsi="Times New Roman" w:cs="Times New Roman"/>
          <w:sz w:val="24"/>
          <w:szCs w:val="24"/>
        </w:rPr>
        <w:t>ure</w:t>
      </w:r>
      <w:r w:rsidRPr="0068652B">
        <w:rPr>
          <w:rFonts w:ascii="Times New Roman" w:hAnsi="Times New Roman" w:cs="Times New Roman"/>
          <w:sz w:val="24"/>
          <w:szCs w:val="24"/>
        </w:rPr>
        <w:t xml:space="preserve"> </w:t>
      </w:r>
      <w:r w:rsidR="00F81378">
        <w:rPr>
          <w:rFonts w:ascii="Times New Roman" w:hAnsi="Times New Roman" w:cs="Times New Roman"/>
          <w:sz w:val="24"/>
          <w:szCs w:val="24"/>
        </w:rPr>
        <w:t xml:space="preserve">13 </w:t>
      </w:r>
      <w:r w:rsidRPr="0068652B">
        <w:rPr>
          <w:rFonts w:ascii="Times New Roman" w:hAnsi="Times New Roman" w:cs="Times New Roman"/>
          <w:sz w:val="24"/>
          <w:szCs w:val="24"/>
        </w:rPr>
        <w:t xml:space="preserve">H-J). Overall, these data indicated that PEITC and cranberry (rich in anthocyanins) are capable of modulating the metabolic responses to DSS treatment in the colorectal tract, potentially through their effects on the microbiome. </w:t>
      </w:r>
    </w:p>
    <w:p w14:paraId="208FC112" w14:textId="6B2E7407" w:rsidR="0068652B" w:rsidRPr="0068652B" w:rsidRDefault="0068652B" w:rsidP="0068652B">
      <w:pPr>
        <w:rPr>
          <w:rFonts w:ascii="Times New Roman" w:hAnsi="Times New Roman" w:cs="Times New Roman"/>
          <w:sz w:val="24"/>
          <w:szCs w:val="24"/>
        </w:rPr>
      </w:pPr>
      <w:r w:rsidRPr="0068652B">
        <w:rPr>
          <w:rFonts w:ascii="Times New Roman" w:hAnsi="Times New Roman" w:cs="Times New Roman"/>
          <w:sz w:val="24"/>
          <w:szCs w:val="24"/>
        </w:rPr>
        <w:t xml:space="preserve">In addition, the concentrations of fecal metabolites were compared between WT and Nrf2 KO mice. Interestingly, compared to WT, </w:t>
      </w:r>
      <w:r w:rsidR="00D735B0">
        <w:rPr>
          <w:rFonts w:ascii="Times New Roman" w:hAnsi="Times New Roman" w:cs="Times New Roman"/>
          <w:sz w:val="24"/>
          <w:szCs w:val="24"/>
        </w:rPr>
        <w:t xml:space="preserve">Nrf2 </w:t>
      </w:r>
      <w:r w:rsidRPr="0068652B">
        <w:rPr>
          <w:rFonts w:ascii="Times New Roman" w:hAnsi="Times New Roman" w:cs="Times New Roman"/>
          <w:sz w:val="24"/>
          <w:szCs w:val="24"/>
        </w:rPr>
        <w:t>KO mice had lower levels of amino acids (shown by glutamate, phenylalanine, and proline) and SCFA, and higher levels of secondary bile acids (shown by DCA, LCA, and MCA) than WT mice (</w:t>
      </w:r>
      <w:r w:rsidRPr="00D735B0">
        <w:rPr>
          <w:rFonts w:ascii="Times New Roman" w:hAnsi="Times New Roman" w:cs="Times New Roman"/>
          <w:sz w:val="24"/>
          <w:szCs w:val="24"/>
        </w:rPr>
        <w:t>Fig</w:t>
      </w:r>
      <w:r w:rsidR="0036491A" w:rsidRPr="00D735B0">
        <w:rPr>
          <w:rFonts w:ascii="Times New Roman" w:hAnsi="Times New Roman" w:cs="Times New Roman"/>
          <w:sz w:val="24"/>
          <w:szCs w:val="24"/>
        </w:rPr>
        <w:t>ure</w:t>
      </w:r>
      <w:r w:rsidRPr="00D735B0">
        <w:rPr>
          <w:rFonts w:ascii="Times New Roman" w:hAnsi="Times New Roman" w:cs="Times New Roman"/>
          <w:sz w:val="24"/>
          <w:szCs w:val="24"/>
        </w:rPr>
        <w:t xml:space="preserve"> </w:t>
      </w:r>
      <w:r w:rsidR="00F81378">
        <w:rPr>
          <w:rFonts w:ascii="Times New Roman" w:hAnsi="Times New Roman" w:cs="Times New Roman"/>
          <w:sz w:val="24"/>
          <w:szCs w:val="24"/>
        </w:rPr>
        <w:t>14</w:t>
      </w:r>
      <w:r w:rsidR="00F81378" w:rsidRPr="00D735B0">
        <w:rPr>
          <w:rFonts w:ascii="Times New Roman" w:hAnsi="Times New Roman" w:cs="Times New Roman"/>
          <w:sz w:val="24"/>
          <w:szCs w:val="24"/>
        </w:rPr>
        <w:t>A</w:t>
      </w:r>
      <w:r w:rsidRPr="00D735B0">
        <w:rPr>
          <w:rFonts w:ascii="Times New Roman" w:hAnsi="Times New Roman" w:cs="Times New Roman"/>
          <w:sz w:val="24"/>
          <w:szCs w:val="24"/>
        </w:rPr>
        <w:t>-I</w:t>
      </w:r>
      <w:r w:rsidRPr="0068652B">
        <w:rPr>
          <w:rFonts w:ascii="Times New Roman" w:hAnsi="Times New Roman" w:cs="Times New Roman"/>
          <w:sz w:val="24"/>
          <w:szCs w:val="24"/>
        </w:rPr>
        <w:t xml:space="preserve">), which </w:t>
      </w:r>
      <w:r w:rsidR="004A2AF9">
        <w:rPr>
          <w:rFonts w:ascii="Times New Roman" w:hAnsi="Times New Roman" w:cs="Times New Roman"/>
          <w:sz w:val="24"/>
          <w:szCs w:val="24"/>
        </w:rPr>
        <w:t>were</w:t>
      </w:r>
      <w:r w:rsidRPr="0068652B">
        <w:rPr>
          <w:rFonts w:ascii="Times New Roman" w:hAnsi="Times New Roman" w:cs="Times New Roman"/>
          <w:sz w:val="24"/>
          <w:szCs w:val="24"/>
        </w:rPr>
        <w:t xml:space="preserve"> similar to the metabolite profile of DSS-treated WT mice.</w:t>
      </w:r>
    </w:p>
    <w:p w14:paraId="237A16EB" w14:textId="4B1B5811" w:rsidR="00AB6127" w:rsidRDefault="00AB6127" w:rsidP="00A43D9D">
      <w:pPr>
        <w:pStyle w:val="Heading1"/>
      </w:pPr>
      <w:bookmarkStart w:id="142" w:name="_Toc128143907"/>
      <w:bookmarkStart w:id="143" w:name="_Toc141698529"/>
      <w:r>
        <w:t>4 Discussion</w:t>
      </w:r>
      <w:bookmarkEnd w:id="142"/>
      <w:bookmarkEnd w:id="143"/>
    </w:p>
    <w:p w14:paraId="64C171A2" w14:textId="3DD1058D" w:rsidR="00D4766B" w:rsidRPr="00137FBE" w:rsidRDefault="00D4766B" w:rsidP="00D4766B">
      <w:pPr>
        <w:rPr>
          <w:rFonts w:ascii="Times New Roman" w:hAnsi="Times New Roman" w:cs="Times New Roman"/>
          <w:sz w:val="24"/>
          <w:szCs w:val="24"/>
        </w:rPr>
      </w:pPr>
      <w:r w:rsidRPr="00137FBE">
        <w:rPr>
          <w:rFonts w:ascii="Times New Roman" w:hAnsi="Times New Roman" w:cs="Times New Roman"/>
          <w:sz w:val="24"/>
          <w:szCs w:val="24"/>
        </w:rPr>
        <w:t>Systematic studies of gut microbiome</w:t>
      </w:r>
      <w:r>
        <w:rPr>
          <w:rFonts w:ascii="Times New Roman" w:hAnsi="Times New Roman" w:cs="Times New Roman"/>
          <w:sz w:val="24"/>
          <w:szCs w:val="24"/>
        </w:rPr>
        <w:t xml:space="preserve"> regulators</w:t>
      </w:r>
      <w:r w:rsidRPr="00137FBE">
        <w:rPr>
          <w:rFonts w:ascii="Times New Roman" w:hAnsi="Times New Roman" w:cs="Times New Roman"/>
          <w:sz w:val="24"/>
          <w:szCs w:val="24"/>
        </w:rPr>
        <w:t xml:space="preserve"> have </w:t>
      </w:r>
      <w:r>
        <w:rPr>
          <w:rFonts w:ascii="Times New Roman" w:hAnsi="Times New Roman" w:cs="Times New Roman"/>
          <w:sz w:val="24"/>
          <w:szCs w:val="24"/>
        </w:rPr>
        <w:t>shown</w:t>
      </w:r>
      <w:r w:rsidRPr="00137FBE">
        <w:rPr>
          <w:rFonts w:ascii="Times New Roman" w:hAnsi="Times New Roman" w:cs="Times New Roman"/>
          <w:sz w:val="24"/>
          <w:szCs w:val="24"/>
        </w:rPr>
        <w:t xml:space="preserve"> that diet and host genotype play important role in host-diet-microbiome interaction. For instance, a rapid and consistent dietary response to low fat/high</w:t>
      </w:r>
      <w:r>
        <w:rPr>
          <w:rFonts w:ascii="Times New Roman" w:hAnsi="Times New Roman" w:cs="Times New Roman"/>
          <w:sz w:val="24"/>
          <w:szCs w:val="24"/>
        </w:rPr>
        <w:t xml:space="preserve"> </w:t>
      </w:r>
      <w:r w:rsidRPr="00137FBE">
        <w:rPr>
          <w:rFonts w:ascii="Times New Roman" w:hAnsi="Times New Roman" w:cs="Times New Roman"/>
          <w:sz w:val="24"/>
          <w:szCs w:val="24"/>
        </w:rPr>
        <w:t>plant</w:t>
      </w:r>
      <w:r>
        <w:rPr>
          <w:rFonts w:ascii="Times New Roman" w:hAnsi="Times New Roman" w:cs="Times New Roman"/>
          <w:sz w:val="24"/>
          <w:szCs w:val="24"/>
        </w:rPr>
        <w:t xml:space="preserve"> </w:t>
      </w:r>
      <w:r w:rsidRPr="00137FBE">
        <w:rPr>
          <w:rFonts w:ascii="Times New Roman" w:hAnsi="Times New Roman" w:cs="Times New Roman"/>
          <w:sz w:val="24"/>
          <w:szCs w:val="24"/>
        </w:rPr>
        <w:t xml:space="preserve">polysaccharide, and high fat/sugar diet on gene deficient mice has been reported to co-occur with significant increase of relative abundance of </w:t>
      </w:r>
      <w:r w:rsidRPr="00555DE6">
        <w:rPr>
          <w:rFonts w:ascii="Times New Roman" w:hAnsi="Times New Roman" w:cs="Times New Roman"/>
          <w:i/>
          <w:iCs/>
          <w:sz w:val="24"/>
          <w:szCs w:val="24"/>
        </w:rPr>
        <w:t>Firmicutes</w:t>
      </w:r>
      <w:r w:rsidRPr="00137FBE">
        <w:rPr>
          <w:rFonts w:ascii="Times New Roman" w:hAnsi="Times New Roman" w:cs="Times New Roman"/>
          <w:sz w:val="24"/>
          <w:szCs w:val="24"/>
        </w:rPr>
        <w:t xml:space="preserve"> (</w:t>
      </w:r>
      <w:r w:rsidRPr="00555DE6">
        <w:rPr>
          <w:rFonts w:ascii="Times New Roman" w:hAnsi="Times New Roman" w:cs="Times New Roman"/>
          <w:i/>
          <w:iCs/>
          <w:sz w:val="24"/>
          <w:szCs w:val="24"/>
        </w:rPr>
        <w:t>Clostridiales</w:t>
      </w:r>
      <w:r w:rsidRPr="00137FBE">
        <w:rPr>
          <w:rFonts w:ascii="Times New Roman" w:hAnsi="Times New Roman" w:cs="Times New Roman"/>
          <w:sz w:val="24"/>
          <w:szCs w:val="24"/>
        </w:rPr>
        <w:t xml:space="preserve">, </w:t>
      </w:r>
      <w:r w:rsidRPr="00555DE6">
        <w:rPr>
          <w:rFonts w:ascii="Times New Roman" w:hAnsi="Times New Roman" w:cs="Times New Roman"/>
          <w:i/>
          <w:iCs/>
          <w:sz w:val="24"/>
          <w:szCs w:val="24"/>
        </w:rPr>
        <w:t>Lactobacillales</w:t>
      </w:r>
      <w:r w:rsidRPr="00137FBE">
        <w:rPr>
          <w:rFonts w:ascii="Times New Roman" w:hAnsi="Times New Roman" w:cs="Times New Roman"/>
          <w:sz w:val="24"/>
          <w:szCs w:val="24"/>
        </w:rPr>
        <w:t xml:space="preserve">, </w:t>
      </w:r>
      <w:r w:rsidRPr="00555DE6">
        <w:rPr>
          <w:rFonts w:ascii="Times New Roman" w:hAnsi="Times New Roman" w:cs="Times New Roman"/>
          <w:i/>
          <w:iCs/>
          <w:sz w:val="24"/>
          <w:szCs w:val="24"/>
        </w:rPr>
        <w:t>Turicibacterales</w:t>
      </w:r>
      <w:r w:rsidRPr="00137FBE">
        <w:rPr>
          <w:rFonts w:ascii="Times New Roman" w:hAnsi="Times New Roman" w:cs="Times New Roman"/>
          <w:sz w:val="24"/>
          <w:szCs w:val="24"/>
        </w:rPr>
        <w:t xml:space="preserve">) and </w:t>
      </w:r>
      <w:r w:rsidRPr="00555DE6">
        <w:rPr>
          <w:rFonts w:ascii="Times New Roman" w:hAnsi="Times New Roman" w:cs="Times New Roman"/>
          <w:i/>
          <w:iCs/>
          <w:sz w:val="24"/>
          <w:szCs w:val="24"/>
        </w:rPr>
        <w:t>Verrucomicrobia</w:t>
      </w:r>
      <w:r w:rsidRPr="00137FBE">
        <w:rPr>
          <w:rFonts w:ascii="Times New Roman" w:hAnsi="Times New Roman" w:cs="Times New Roman"/>
          <w:sz w:val="24"/>
          <w:szCs w:val="24"/>
        </w:rPr>
        <w:t xml:space="preserve"> (</w:t>
      </w:r>
      <w:r w:rsidRPr="00555DE6">
        <w:rPr>
          <w:rFonts w:ascii="Times New Roman" w:hAnsi="Times New Roman" w:cs="Times New Roman"/>
          <w:i/>
          <w:iCs/>
          <w:sz w:val="24"/>
          <w:szCs w:val="24"/>
        </w:rPr>
        <w:t>Verrucomicrobiales</w:t>
      </w:r>
      <w:r w:rsidRPr="00137FBE">
        <w:rPr>
          <w:rFonts w:ascii="Times New Roman" w:hAnsi="Times New Roman" w:cs="Times New Roman"/>
          <w:sz w:val="24"/>
          <w:szCs w:val="24"/>
        </w:rPr>
        <w:t xml:space="preserve">) . In contrast, </w:t>
      </w:r>
      <w:r w:rsidRPr="00555DE6">
        <w:rPr>
          <w:rFonts w:ascii="Times New Roman" w:hAnsi="Times New Roman" w:cs="Times New Roman"/>
          <w:i/>
          <w:iCs/>
          <w:sz w:val="24"/>
          <w:szCs w:val="24"/>
        </w:rPr>
        <w:t>Bacterioidetes</w:t>
      </w:r>
      <w:r w:rsidRPr="00137FBE">
        <w:rPr>
          <w:rFonts w:ascii="Times New Roman" w:hAnsi="Times New Roman" w:cs="Times New Roman"/>
          <w:sz w:val="24"/>
          <w:szCs w:val="24"/>
        </w:rPr>
        <w:t xml:space="preserve"> (</w:t>
      </w:r>
      <w:r w:rsidRPr="00555DE6">
        <w:rPr>
          <w:rFonts w:ascii="Times New Roman" w:hAnsi="Times New Roman" w:cs="Times New Roman"/>
          <w:i/>
          <w:iCs/>
          <w:sz w:val="24"/>
          <w:szCs w:val="24"/>
        </w:rPr>
        <w:t>Bacteroidales</w:t>
      </w:r>
      <w:r w:rsidRPr="00137FBE">
        <w:rPr>
          <w:rFonts w:ascii="Times New Roman" w:hAnsi="Times New Roman" w:cs="Times New Roman"/>
          <w:sz w:val="24"/>
          <w:szCs w:val="24"/>
        </w:rPr>
        <w:t xml:space="preserve">) significantly decreased in high fat/sugar diet group. </w:t>
      </w:r>
      <w:r w:rsidRPr="00137FBE">
        <w:rPr>
          <w:rFonts w:ascii="Times New Roman" w:hAnsi="Times New Roman" w:cs="Times New Roman"/>
          <w:sz w:val="24"/>
          <w:szCs w:val="24"/>
        </w:rPr>
        <w:lastRenderedPageBreak/>
        <w:t xml:space="preserve">Additionally, </w:t>
      </w:r>
      <w:r w:rsidRPr="00555DE6">
        <w:rPr>
          <w:rFonts w:ascii="Times New Roman" w:hAnsi="Times New Roman" w:cs="Times New Roman"/>
          <w:i/>
          <w:iCs/>
          <w:sz w:val="24"/>
          <w:szCs w:val="24"/>
        </w:rPr>
        <w:t>Clostridiales</w:t>
      </w:r>
      <w:r w:rsidRPr="00137FBE">
        <w:rPr>
          <w:rFonts w:ascii="Times New Roman" w:hAnsi="Times New Roman" w:cs="Times New Roman"/>
          <w:sz w:val="24"/>
          <w:szCs w:val="24"/>
        </w:rPr>
        <w:t xml:space="preserve"> and </w:t>
      </w:r>
      <w:r w:rsidRPr="00555DE6">
        <w:rPr>
          <w:rFonts w:ascii="Times New Roman" w:hAnsi="Times New Roman" w:cs="Times New Roman"/>
          <w:i/>
          <w:iCs/>
          <w:sz w:val="24"/>
          <w:szCs w:val="24"/>
        </w:rPr>
        <w:t>Bacterioidales</w:t>
      </w:r>
      <w:r w:rsidRPr="00137FBE">
        <w:rPr>
          <w:rFonts w:ascii="Times New Roman" w:hAnsi="Times New Roman" w:cs="Times New Roman"/>
          <w:sz w:val="24"/>
          <w:szCs w:val="24"/>
        </w:rPr>
        <w:t xml:space="preserve"> significantly altered composition of bacterial orders during the dietary shift between low fat/high</w:t>
      </w:r>
      <w:r>
        <w:rPr>
          <w:rFonts w:ascii="Times New Roman" w:hAnsi="Times New Roman" w:cs="Times New Roman"/>
          <w:sz w:val="24"/>
          <w:szCs w:val="24"/>
        </w:rPr>
        <w:t xml:space="preserve"> </w:t>
      </w:r>
      <w:r w:rsidRPr="00137FBE">
        <w:rPr>
          <w:rFonts w:ascii="Times New Roman" w:hAnsi="Times New Roman" w:cs="Times New Roman"/>
          <w:sz w:val="24"/>
          <w:szCs w:val="24"/>
        </w:rPr>
        <w:t>plant</w:t>
      </w:r>
      <w:r>
        <w:rPr>
          <w:rFonts w:ascii="Times New Roman" w:hAnsi="Times New Roman" w:cs="Times New Roman"/>
          <w:sz w:val="24"/>
          <w:szCs w:val="24"/>
        </w:rPr>
        <w:t xml:space="preserve"> </w:t>
      </w:r>
      <w:r w:rsidRPr="00137FBE">
        <w:rPr>
          <w:rFonts w:ascii="Times New Roman" w:hAnsi="Times New Roman" w:cs="Times New Roman"/>
          <w:sz w:val="24"/>
          <w:szCs w:val="24"/>
        </w:rPr>
        <w:t>polysaccharide diet and high fat/sugar diet. Utilizing gnotobiotic mouse model with transplantation of healthy human fecal sample, the low fat/high</w:t>
      </w:r>
      <w:r>
        <w:rPr>
          <w:rFonts w:ascii="Times New Roman" w:hAnsi="Times New Roman" w:cs="Times New Roman"/>
          <w:sz w:val="24"/>
          <w:szCs w:val="24"/>
        </w:rPr>
        <w:t xml:space="preserve"> </w:t>
      </w:r>
      <w:r w:rsidRPr="00137FBE">
        <w:rPr>
          <w:rFonts w:ascii="Times New Roman" w:hAnsi="Times New Roman" w:cs="Times New Roman"/>
          <w:sz w:val="24"/>
          <w:szCs w:val="24"/>
        </w:rPr>
        <w:t>plant</w:t>
      </w:r>
      <w:r>
        <w:rPr>
          <w:rFonts w:ascii="Times New Roman" w:hAnsi="Times New Roman" w:cs="Times New Roman"/>
          <w:sz w:val="24"/>
          <w:szCs w:val="24"/>
        </w:rPr>
        <w:t xml:space="preserve"> </w:t>
      </w:r>
      <w:r w:rsidRPr="00137FBE">
        <w:rPr>
          <w:rFonts w:ascii="Times New Roman" w:hAnsi="Times New Roman" w:cs="Times New Roman"/>
          <w:sz w:val="24"/>
          <w:szCs w:val="24"/>
        </w:rPr>
        <w:t xml:space="preserve">polysaccharide diet decreased the relative abundance of </w:t>
      </w:r>
      <w:r w:rsidRPr="00555DE6">
        <w:rPr>
          <w:rFonts w:ascii="Times New Roman" w:hAnsi="Times New Roman" w:cs="Times New Roman"/>
          <w:i/>
          <w:iCs/>
          <w:sz w:val="24"/>
          <w:szCs w:val="24"/>
        </w:rPr>
        <w:t>Firmicutes</w:t>
      </w:r>
      <w:r w:rsidRPr="00137FBE">
        <w:rPr>
          <w:rFonts w:ascii="Times New Roman" w:hAnsi="Times New Roman" w:cs="Times New Roman"/>
          <w:sz w:val="24"/>
          <w:szCs w:val="24"/>
        </w:rPr>
        <w:t xml:space="preserve"> </w:t>
      </w:r>
      <w:r w:rsidRPr="00555DE6">
        <w:rPr>
          <w:rFonts w:ascii="Times New Roman" w:hAnsi="Times New Roman" w:cs="Times New Roman"/>
          <w:i/>
          <w:iCs/>
          <w:sz w:val="24"/>
          <w:szCs w:val="24"/>
        </w:rPr>
        <w:t>Erysipelotrichi</w:t>
      </w:r>
      <w:r w:rsidRPr="00137FBE">
        <w:rPr>
          <w:rFonts w:ascii="Times New Roman" w:hAnsi="Times New Roman" w:cs="Times New Roman"/>
          <w:sz w:val="24"/>
          <w:szCs w:val="24"/>
        </w:rPr>
        <w:t xml:space="preserve">, </w:t>
      </w:r>
      <w:r w:rsidRPr="00555DE6">
        <w:rPr>
          <w:rFonts w:ascii="Times New Roman" w:hAnsi="Times New Roman" w:cs="Times New Roman"/>
          <w:i/>
          <w:iCs/>
          <w:sz w:val="24"/>
          <w:szCs w:val="24"/>
        </w:rPr>
        <w:t>Firmicutes Bacilli</w:t>
      </w:r>
      <w:r w:rsidRPr="00137FBE">
        <w:rPr>
          <w:rFonts w:ascii="Times New Roman" w:hAnsi="Times New Roman" w:cs="Times New Roman"/>
          <w:sz w:val="24"/>
          <w:szCs w:val="24"/>
        </w:rPr>
        <w:t xml:space="preserve">, and increased the relative abundance of </w:t>
      </w:r>
      <w:r w:rsidRPr="00555DE6">
        <w:rPr>
          <w:rFonts w:ascii="Times New Roman" w:hAnsi="Times New Roman" w:cs="Times New Roman"/>
          <w:i/>
          <w:iCs/>
          <w:sz w:val="24"/>
          <w:szCs w:val="24"/>
        </w:rPr>
        <w:t>Bacteroidetes Bacteroidetes</w:t>
      </w:r>
      <w:r w:rsidRPr="00137FBE">
        <w:rPr>
          <w:rFonts w:ascii="Times New Roman" w:hAnsi="Times New Roman" w:cs="Times New Roman"/>
          <w:sz w:val="24"/>
          <w:szCs w:val="24"/>
        </w:rPr>
        <w:t xml:space="preserve"> compared with high fat/sugar Western diet. Twenty-eight healthy subjects were given 60 g of whole grain barley, brown rice or equal mixture of two ingredients every day for 4 weeks </w:t>
      </w:r>
      <w:r>
        <w:rPr>
          <w:rFonts w:ascii="Times New Roman" w:hAnsi="Times New Roman" w:cs="Times New Roman"/>
          <w:sz w:val="24"/>
          <w:szCs w:val="24"/>
        </w:rPr>
        <w:fldChar w:fldCharType="begin">
          <w:fldData xml:space="preserve">PEVuZE5vdGU+PENpdGU+PEF1dGhvcj5NYXJ0aW5lejwvQXV0aG9yPjxZZWFyPjIwMTM8L1llYXI+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</w:fldData>
        </w:fldChar>
      </w:r>
      <w:r w:rsidR="00486769">
        <w:rPr>
          <w:rFonts w:ascii="Times New Roman" w:hAnsi="Times New Roman" w:cs="Times New Roman"/>
          <w:sz w:val="24"/>
          <w:szCs w:val="24"/>
        </w:rPr>
        <w:instrText xml:space="preserve"> ADDIN EN.CITE </w:instrText>
      </w:r>
      <w:r w:rsidR="00486769">
        <w:rPr>
          <w:rFonts w:ascii="Times New Roman" w:hAnsi="Times New Roman" w:cs="Times New Roman"/>
          <w:sz w:val="24"/>
          <w:szCs w:val="24"/>
        </w:rPr>
        <w:fldChar w:fldCharType="begin">
          <w:fldData xml:space="preserve">PEVuZE5vdGU+PENpdGU+PEF1dGhvcj5NYXJ0aW5lejwvQXV0aG9yPjxZZWFyPjIwMTM8L1llYXI+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</w:fldData>
        </w:fldChar>
      </w:r>
      <w:r w:rsidR="00486769">
        <w:rPr>
          <w:rFonts w:ascii="Times New Roman" w:hAnsi="Times New Roman" w:cs="Times New Roman"/>
          <w:sz w:val="24"/>
          <w:szCs w:val="24"/>
        </w:rPr>
        <w:instrText xml:space="preserve"> ADDIN EN.CITE.DATA </w:instrText>
      </w:r>
      <w:r w:rsidR="00486769">
        <w:rPr>
          <w:rFonts w:ascii="Times New Roman" w:hAnsi="Times New Roman" w:cs="Times New Roman"/>
          <w:sz w:val="24"/>
          <w:szCs w:val="24"/>
        </w:rPr>
      </w:r>
      <w:r w:rsidR="00486769">
        <w:rPr>
          <w:rFonts w:ascii="Times New Roman" w:hAnsi="Times New Roman" w:cs="Times New Roman"/>
          <w:sz w:val="24"/>
          <w:szCs w:val="24"/>
        </w:rPr>
        <w:fldChar w:fldCharType="end"/>
      </w:r>
      <w:r>
        <w:rPr>
          <w:rFonts w:ascii="Times New Roman" w:hAnsi="Times New Roman" w:cs="Times New Roman"/>
          <w:sz w:val="24"/>
          <w:szCs w:val="24"/>
        </w:rPr>
        <w:fldChar w:fldCharType="separate"/>
      </w:r>
      <w:r w:rsidR="00486769">
        <w:rPr>
          <w:rFonts w:ascii="Times New Roman" w:hAnsi="Times New Roman" w:cs="Times New Roman"/>
          <w:noProof/>
          <w:sz w:val="24"/>
          <w:szCs w:val="24"/>
        </w:rPr>
        <w:t>[68]</w:t>
      </w:r>
      <w:r>
        <w:rPr>
          <w:rFonts w:ascii="Times New Roman" w:hAnsi="Times New Roman" w:cs="Times New Roman"/>
          <w:sz w:val="24"/>
          <w:szCs w:val="24"/>
        </w:rPr>
        <w:fldChar w:fldCharType="end"/>
      </w:r>
      <w:r w:rsidRPr="00137FBE">
        <w:rPr>
          <w:rFonts w:ascii="Times New Roman" w:hAnsi="Times New Roman" w:cs="Times New Roman"/>
          <w:sz w:val="24"/>
          <w:szCs w:val="24"/>
        </w:rPr>
        <w:t>. All three whole</w:t>
      </w:r>
      <w:r>
        <w:rPr>
          <w:rFonts w:ascii="Times New Roman" w:hAnsi="Times New Roman" w:cs="Times New Roman"/>
          <w:sz w:val="24"/>
          <w:szCs w:val="24"/>
        </w:rPr>
        <w:t xml:space="preserve"> </w:t>
      </w:r>
      <w:r w:rsidRPr="00137FBE">
        <w:rPr>
          <w:rFonts w:ascii="Times New Roman" w:hAnsi="Times New Roman" w:cs="Times New Roman"/>
          <w:sz w:val="24"/>
          <w:szCs w:val="24"/>
        </w:rPr>
        <w:t xml:space="preserve">grain diets significantly increased the gut bacterial diversity (Shannon’s and Simpson’s indices), and the proportion of phylum </w:t>
      </w:r>
      <w:r w:rsidRPr="00555DE6">
        <w:rPr>
          <w:rFonts w:ascii="Times New Roman" w:hAnsi="Times New Roman" w:cs="Times New Roman"/>
          <w:i/>
          <w:iCs/>
          <w:sz w:val="24"/>
          <w:szCs w:val="24"/>
        </w:rPr>
        <w:t>Firmicutes</w:t>
      </w:r>
      <w:r w:rsidRPr="00137FBE">
        <w:rPr>
          <w:rFonts w:ascii="Times New Roman" w:hAnsi="Times New Roman" w:cs="Times New Roman"/>
          <w:sz w:val="24"/>
          <w:szCs w:val="24"/>
        </w:rPr>
        <w:t xml:space="preserve">, while decreases the proportion of phylum </w:t>
      </w:r>
      <w:r w:rsidRPr="00555DE6">
        <w:rPr>
          <w:rFonts w:ascii="Times New Roman" w:hAnsi="Times New Roman" w:cs="Times New Roman"/>
          <w:i/>
          <w:iCs/>
          <w:sz w:val="24"/>
          <w:szCs w:val="24"/>
        </w:rPr>
        <w:t>Bacterioidetes</w:t>
      </w:r>
      <w:r w:rsidRPr="00137FBE">
        <w:rPr>
          <w:rFonts w:ascii="Times New Roman" w:hAnsi="Times New Roman" w:cs="Times New Roman"/>
          <w:sz w:val="24"/>
          <w:szCs w:val="24"/>
        </w:rPr>
        <w:t xml:space="preserve">. At the individual level, genus </w:t>
      </w:r>
      <w:r w:rsidRPr="00555DE6">
        <w:rPr>
          <w:rFonts w:ascii="Times New Roman" w:hAnsi="Times New Roman" w:cs="Times New Roman"/>
          <w:i/>
          <w:iCs/>
          <w:sz w:val="24"/>
          <w:szCs w:val="24"/>
        </w:rPr>
        <w:t xml:space="preserve">Bacerioides </w:t>
      </w:r>
      <w:r w:rsidRPr="00137FBE">
        <w:rPr>
          <w:rFonts w:ascii="Times New Roman" w:hAnsi="Times New Roman" w:cs="Times New Roman"/>
          <w:sz w:val="24"/>
          <w:szCs w:val="24"/>
        </w:rPr>
        <w:t xml:space="preserve">were significantly decreased by whole barley and brown rice mix diet but were not affected by either of the single ingredient diet. In addition, genus </w:t>
      </w:r>
      <w:r w:rsidRPr="00555DE6">
        <w:rPr>
          <w:rFonts w:ascii="Times New Roman" w:hAnsi="Times New Roman" w:cs="Times New Roman"/>
          <w:i/>
          <w:iCs/>
          <w:sz w:val="24"/>
          <w:szCs w:val="24"/>
        </w:rPr>
        <w:t>Roseburia</w:t>
      </w:r>
      <w:r w:rsidRPr="00137FBE">
        <w:rPr>
          <w:rFonts w:ascii="Times New Roman" w:hAnsi="Times New Roman" w:cs="Times New Roman"/>
          <w:sz w:val="24"/>
          <w:szCs w:val="24"/>
        </w:rPr>
        <w:t xml:space="preserve">, </w:t>
      </w:r>
      <w:r w:rsidRPr="00555DE6">
        <w:rPr>
          <w:rFonts w:ascii="Times New Roman" w:hAnsi="Times New Roman" w:cs="Times New Roman"/>
          <w:i/>
          <w:iCs/>
          <w:sz w:val="24"/>
          <w:szCs w:val="24"/>
        </w:rPr>
        <w:t>Bifidobacterium</w:t>
      </w:r>
      <w:r w:rsidRPr="00137FBE">
        <w:rPr>
          <w:rFonts w:ascii="Times New Roman" w:hAnsi="Times New Roman" w:cs="Times New Roman"/>
          <w:sz w:val="24"/>
          <w:szCs w:val="24"/>
        </w:rPr>
        <w:t xml:space="preserve">, </w:t>
      </w:r>
      <w:r w:rsidRPr="00555DE6">
        <w:rPr>
          <w:rFonts w:ascii="Times New Roman" w:hAnsi="Times New Roman" w:cs="Times New Roman"/>
          <w:i/>
          <w:iCs/>
          <w:sz w:val="24"/>
          <w:szCs w:val="24"/>
        </w:rPr>
        <w:t>Dialister</w:t>
      </w:r>
      <w:r w:rsidRPr="00137FBE">
        <w:rPr>
          <w:rFonts w:ascii="Times New Roman" w:hAnsi="Times New Roman" w:cs="Times New Roman"/>
          <w:sz w:val="24"/>
          <w:szCs w:val="24"/>
        </w:rPr>
        <w:t xml:space="preserve"> and </w:t>
      </w:r>
      <w:r w:rsidRPr="00555DE6">
        <w:rPr>
          <w:rFonts w:ascii="Times New Roman" w:hAnsi="Times New Roman" w:cs="Times New Roman"/>
          <w:i/>
          <w:iCs/>
          <w:sz w:val="24"/>
          <w:szCs w:val="24"/>
        </w:rPr>
        <w:t>Odoribacter</w:t>
      </w:r>
      <w:r w:rsidRPr="00137FBE">
        <w:rPr>
          <w:rFonts w:ascii="Times New Roman" w:hAnsi="Times New Roman" w:cs="Times New Roman"/>
          <w:sz w:val="24"/>
          <w:szCs w:val="24"/>
        </w:rPr>
        <w:t xml:space="preserve"> were significantly altered only by whole grain barley diet, and genus </w:t>
      </w:r>
      <w:r w:rsidRPr="00555DE6">
        <w:rPr>
          <w:rFonts w:ascii="Times New Roman" w:hAnsi="Times New Roman" w:cs="Times New Roman"/>
          <w:i/>
          <w:iCs/>
          <w:sz w:val="24"/>
          <w:szCs w:val="24"/>
        </w:rPr>
        <w:t>Blautia</w:t>
      </w:r>
      <w:r w:rsidRPr="00137FBE">
        <w:rPr>
          <w:rFonts w:ascii="Times New Roman" w:hAnsi="Times New Roman" w:cs="Times New Roman"/>
          <w:sz w:val="24"/>
          <w:szCs w:val="24"/>
        </w:rPr>
        <w:t xml:space="preserve"> by both, mix diet and whole grain barley diet. </w:t>
      </w:r>
    </w:p>
    <w:p w14:paraId="6C314FEE" w14:textId="6912BF94" w:rsidR="00D4766B" w:rsidRPr="00137FBE" w:rsidRDefault="00D4766B" w:rsidP="00D4766B">
      <w:pPr>
        <w:rPr>
          <w:rFonts w:ascii="Times New Roman" w:hAnsi="Times New Roman" w:cs="Times New Roman"/>
          <w:sz w:val="24"/>
          <w:szCs w:val="24"/>
        </w:rPr>
      </w:pPr>
      <w:r w:rsidRPr="00137FBE">
        <w:rPr>
          <w:rFonts w:ascii="Times New Roman" w:hAnsi="Times New Roman" w:cs="Times New Roman"/>
          <w:sz w:val="24"/>
          <w:szCs w:val="24"/>
        </w:rPr>
        <w:t xml:space="preserve">Host genotype may also influence the human gut microbiota, </w:t>
      </w:r>
      <w:r>
        <w:rPr>
          <w:rFonts w:ascii="Times New Roman" w:hAnsi="Times New Roman" w:cs="Times New Roman"/>
          <w:sz w:val="24"/>
          <w:szCs w:val="24"/>
        </w:rPr>
        <w:t>although</w:t>
      </w:r>
      <w:r w:rsidRPr="00137FBE">
        <w:rPr>
          <w:rFonts w:ascii="Times New Roman" w:hAnsi="Times New Roman" w:cs="Times New Roman"/>
          <w:sz w:val="24"/>
          <w:szCs w:val="24"/>
        </w:rPr>
        <w:t xml:space="preserve"> opinions regarding its contribution </w:t>
      </w:r>
      <w:r>
        <w:rPr>
          <w:rFonts w:ascii="Times New Roman" w:hAnsi="Times New Roman" w:cs="Times New Roman"/>
          <w:sz w:val="24"/>
          <w:szCs w:val="24"/>
        </w:rPr>
        <w:t xml:space="preserve">diverge </w:t>
      </w:r>
      <w:r w:rsidRPr="00137FBE">
        <w:rPr>
          <w:rFonts w:ascii="Times New Roman" w:hAnsi="Times New Roman" w:cs="Times New Roman"/>
          <w:sz w:val="24"/>
          <w:szCs w:val="24"/>
        </w:rPr>
        <w:t xml:space="preserve">due to the potential confounding factors such as the diet . Simplified animal model using the same diet and living environment can help reveal the potential </w:t>
      </w:r>
      <w:r>
        <w:rPr>
          <w:rFonts w:ascii="Times New Roman" w:hAnsi="Times New Roman" w:cs="Times New Roman"/>
          <w:sz w:val="24"/>
          <w:szCs w:val="24"/>
        </w:rPr>
        <w:t>relationship between</w:t>
      </w:r>
      <w:r w:rsidRPr="00137FBE">
        <w:rPr>
          <w:rFonts w:ascii="Times New Roman" w:hAnsi="Times New Roman" w:cs="Times New Roman"/>
          <w:sz w:val="24"/>
          <w:szCs w:val="24"/>
        </w:rPr>
        <w:t xml:space="preserve"> genotype </w:t>
      </w:r>
      <w:r>
        <w:rPr>
          <w:rFonts w:ascii="Times New Roman" w:hAnsi="Times New Roman" w:cs="Times New Roman"/>
          <w:sz w:val="24"/>
          <w:szCs w:val="24"/>
        </w:rPr>
        <w:t>and</w:t>
      </w:r>
      <w:r w:rsidRPr="00137FBE">
        <w:rPr>
          <w:rFonts w:ascii="Times New Roman" w:hAnsi="Times New Roman" w:cs="Times New Roman"/>
          <w:sz w:val="24"/>
          <w:szCs w:val="24"/>
        </w:rPr>
        <w:t xml:space="preserve"> gut microbiota</w:t>
      </w:r>
      <w:r>
        <w:rPr>
          <w:rFonts w:ascii="Times New Roman" w:hAnsi="Times New Roman" w:cs="Times New Roman"/>
          <w:sz w:val="24"/>
          <w:szCs w:val="24"/>
        </w:rPr>
        <w:t xml:space="preserve"> and</w:t>
      </w:r>
      <w:r w:rsidRPr="00137FBE">
        <w:rPr>
          <w:rFonts w:ascii="Times New Roman" w:hAnsi="Times New Roman" w:cs="Times New Roman"/>
          <w:sz w:val="24"/>
          <w:szCs w:val="24"/>
        </w:rPr>
        <w:t xml:space="preserve"> helps remov</w:t>
      </w:r>
      <w:r>
        <w:rPr>
          <w:rFonts w:ascii="Times New Roman" w:hAnsi="Times New Roman" w:cs="Times New Roman"/>
          <w:sz w:val="24"/>
          <w:szCs w:val="24"/>
        </w:rPr>
        <w:t>e</w:t>
      </w:r>
      <w:r w:rsidRPr="00137FBE">
        <w:rPr>
          <w:rFonts w:ascii="Times New Roman" w:hAnsi="Times New Roman" w:cs="Times New Roman"/>
          <w:sz w:val="24"/>
          <w:szCs w:val="24"/>
        </w:rPr>
        <w:t xml:space="preserve"> some of the doubts. Results from a mice study conducted in 2011</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sidR="00486769">
        <w:rPr>
          <w:rFonts w:ascii="Times New Roman" w:hAnsi="Times New Roman" w:cs="Times New Roman"/>
          <w:sz w:val="24"/>
          <w:szCs w:val="24"/>
        </w:rPr>
        <w:instrText xml:space="preserve"> ADDIN EN.CITE &lt;EndNote&gt;&lt;Cite&gt;&lt;Author&gt;Kovacs&lt;/Author&gt;&lt;Year&gt;2011&lt;/Year&gt;&lt;RecNum&gt;217&lt;/RecNum&gt;&lt;DisplayText&gt;[69]&lt;/DisplayText&gt;&lt;record&gt;&lt;rec-number&gt;217&lt;/rec-number&gt;&lt;foreign-keys&gt;&lt;key app="EN" db-id="p5x02z22jstaavezs2optfptvxdv9padpft5" timestamp="1674511025"&gt;217&lt;/key&gt;&lt;/foreign-keys&gt;&lt;ref-type name="Journal Article"&gt;17&lt;/ref-type&gt;&lt;contributors&gt;&lt;authors&gt;&lt;author&gt;Kovacs, A.&lt;/author&gt;&lt;author&gt;Ben-Jacob, N.&lt;/author&gt;&lt;author&gt;Tayem, H.&lt;/author&gt;&lt;author&gt;Halperin, E.&lt;/author&gt;&lt;author&gt;Iraqi, F. A.&lt;/author&gt;&lt;author&gt;Gophna, U.&lt;/author&gt;&lt;/authors&gt;&lt;/contributors&gt;&lt;auth-address&gt;Tel Aviv Univ, George S Wise Fac Life Sci, Dept Mol Microbiol &amp;amp; Biotechnol, IL-69978 Tel Aviv, Israel&amp;#xD;Tel Aviv Univ, Sackler Fac Med, Dept Clin Microbiol &amp;amp; Immunol, IL-69978 Tel Aviv, Israel&lt;/auth-address&gt;&lt;titles&gt;&lt;title&gt;Genotype Is a Stronger Determinant than Sex of the Mouse Gut Microbiota&lt;/title&gt;&lt;secondary-title&gt;Microbial Ecology&lt;/secondary-title&gt;&lt;alt-title&gt;Microb Ecol&lt;/alt-title&gt;&lt;/titles&gt;&lt;pages&gt;423-428&lt;/pages&gt;&lt;volume&gt;61&lt;/volume&gt;&lt;number&gt;2&lt;/number&gt;&lt;keywords&gt;&lt;keyword&gt;listeria-monocytogenes infection&lt;/keyword&gt;&lt;keyword&gt;invasive escherichia-coli&lt;/keyword&gt;&lt;keyword&gt;irritable-bowel-syndrome&lt;/keyword&gt;&lt;keyword&gt;fecal microbiota&lt;/keyword&gt;&lt;keyword&gt;crohns-disease&lt;/keyword&gt;&lt;keyword&gt;collaborative cross&lt;/keyword&gt;&lt;keyword&gt;community structure&lt;/keyword&gt;&lt;keyword&gt;systems genetics&lt;/keyword&gt;&lt;keyword&gt;host genetics&lt;/keyword&gt;&lt;keyword&gt;ileal mucosa&lt;/keyword&gt;&lt;/keywords&gt;&lt;dates&gt;&lt;year&gt;2011&lt;/year&gt;&lt;pub-dates&gt;&lt;date&gt;Feb&lt;/date&gt;&lt;/pub-dates&gt;&lt;/dates&gt;&lt;isbn&gt;0095-3628&lt;/isbn&gt;&lt;accession-num&gt;WOS:000287251000017&lt;/accession-num&gt;&lt;urls&gt;&lt;related-urls&gt;&lt;url&gt;&amp;lt;Go to ISI&amp;gt;://WOS:000287251000017&lt;/url&gt;&lt;/related-urls&gt;&lt;/urls&gt;&lt;electronic-resource-num&gt;10.1007/s00248-010-9787-2&lt;/electronic-resource-num&gt;&lt;language&gt;English&lt;/language&gt;&lt;/record&gt;&lt;/Cite&gt;&lt;/EndNote&gt;</w:instrText>
      </w:r>
      <w:r>
        <w:rPr>
          <w:rFonts w:ascii="Times New Roman" w:hAnsi="Times New Roman" w:cs="Times New Roman"/>
          <w:sz w:val="24"/>
          <w:szCs w:val="24"/>
        </w:rPr>
        <w:fldChar w:fldCharType="separate"/>
      </w:r>
      <w:r w:rsidR="00486769">
        <w:rPr>
          <w:rFonts w:ascii="Times New Roman" w:hAnsi="Times New Roman" w:cs="Times New Roman"/>
          <w:noProof/>
          <w:sz w:val="24"/>
          <w:szCs w:val="24"/>
        </w:rPr>
        <w:t>[69]</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sidRPr="00137FBE">
        <w:rPr>
          <w:rFonts w:ascii="Times New Roman" w:hAnsi="Times New Roman" w:cs="Times New Roman"/>
          <w:sz w:val="24"/>
          <w:szCs w:val="24"/>
        </w:rPr>
        <w:t xml:space="preserve">that used automated ribosomal intergenic spacer analysis and </w:t>
      </w:r>
      <w:r>
        <w:rPr>
          <w:rFonts w:ascii="Times New Roman" w:hAnsi="Times New Roman" w:cs="Times New Roman"/>
          <w:sz w:val="24"/>
          <w:szCs w:val="24"/>
        </w:rPr>
        <w:t>l</w:t>
      </w:r>
      <w:r w:rsidRPr="00137FBE">
        <w:rPr>
          <w:rFonts w:ascii="Times New Roman" w:hAnsi="Times New Roman" w:cs="Times New Roman"/>
          <w:sz w:val="24"/>
          <w:szCs w:val="24"/>
        </w:rPr>
        <w:t>ength</w:t>
      </w:r>
      <w:r>
        <w:rPr>
          <w:rFonts w:ascii="Times New Roman" w:hAnsi="Times New Roman" w:cs="Times New Roman"/>
          <w:sz w:val="24"/>
          <w:szCs w:val="24"/>
        </w:rPr>
        <w:t>-h</w:t>
      </w:r>
      <w:r w:rsidRPr="00137FBE">
        <w:rPr>
          <w:rFonts w:ascii="Times New Roman" w:hAnsi="Times New Roman" w:cs="Times New Roman"/>
          <w:sz w:val="24"/>
          <w:szCs w:val="24"/>
        </w:rPr>
        <w:t xml:space="preserve">eterogeneity </w:t>
      </w:r>
      <w:r>
        <w:rPr>
          <w:rFonts w:ascii="Times New Roman" w:hAnsi="Times New Roman" w:cs="Times New Roman"/>
          <w:sz w:val="24"/>
          <w:szCs w:val="24"/>
        </w:rPr>
        <w:t>p</w:t>
      </w:r>
      <w:r w:rsidRPr="00137FBE">
        <w:rPr>
          <w:rFonts w:ascii="Times New Roman" w:hAnsi="Times New Roman" w:cs="Times New Roman"/>
          <w:sz w:val="24"/>
          <w:szCs w:val="24"/>
        </w:rPr>
        <w:t xml:space="preserve">olymerase </w:t>
      </w:r>
      <w:r>
        <w:rPr>
          <w:rFonts w:ascii="Times New Roman" w:hAnsi="Times New Roman" w:cs="Times New Roman"/>
          <w:sz w:val="24"/>
          <w:szCs w:val="24"/>
        </w:rPr>
        <w:t>C</w:t>
      </w:r>
      <w:r w:rsidRPr="00137FBE">
        <w:rPr>
          <w:rFonts w:ascii="Times New Roman" w:hAnsi="Times New Roman" w:cs="Times New Roman"/>
          <w:sz w:val="24"/>
          <w:szCs w:val="24"/>
        </w:rPr>
        <w:t xml:space="preserve">hain </w:t>
      </w:r>
      <w:r>
        <w:rPr>
          <w:rFonts w:ascii="Times New Roman" w:hAnsi="Times New Roman" w:cs="Times New Roman"/>
          <w:sz w:val="24"/>
          <w:szCs w:val="24"/>
        </w:rPr>
        <w:t>R</w:t>
      </w:r>
      <w:r w:rsidRPr="00137FBE">
        <w:rPr>
          <w:rFonts w:ascii="Times New Roman" w:hAnsi="Times New Roman" w:cs="Times New Roman"/>
          <w:sz w:val="24"/>
          <w:szCs w:val="24"/>
        </w:rPr>
        <w:t xml:space="preserve">eaction </w:t>
      </w:r>
      <w:r>
        <w:rPr>
          <w:rFonts w:ascii="Times New Roman" w:hAnsi="Times New Roman" w:cs="Times New Roman"/>
          <w:sz w:val="24"/>
          <w:szCs w:val="24"/>
        </w:rPr>
        <w:t xml:space="preserve">(L-H PCR) </w:t>
      </w:r>
      <w:r>
        <w:rPr>
          <w:rFonts w:ascii="Times New Roman" w:hAnsi="Times New Roman" w:cs="Times New Roman"/>
          <w:sz w:val="24"/>
          <w:szCs w:val="24"/>
        </w:rPr>
        <w:fldChar w:fldCharType="begin"/>
      </w:r>
      <w:r w:rsidR="00486769">
        <w:rPr>
          <w:rFonts w:ascii="Times New Roman" w:hAnsi="Times New Roman" w:cs="Times New Roman"/>
          <w:sz w:val="24"/>
          <w:szCs w:val="24"/>
        </w:rPr>
        <w:instrText xml:space="preserve"> ADDIN EN.CITE &lt;EndNote&gt;&lt;Cite&gt;&lt;Author&gt;Ritchie&lt;/Author&gt;&lt;Year&gt;2000&lt;/Year&gt;&lt;RecNum&gt;261&lt;/RecNum&gt;&lt;DisplayText&gt;[70]&lt;/DisplayText&gt;&lt;record&gt;&lt;rec-number&gt;261&lt;/rec-number&gt;&lt;foreign-keys&gt;&lt;key app="EN" db-id="p5x02z22jstaavezs2optfptvxdv9padpft5" timestamp="1676920710"&gt;261&lt;/key&gt;&lt;/foreign-keys&gt;&lt;ref-type name="Journal Article"&gt;17&lt;/ref-type&gt;&lt;contributors&gt;&lt;authors&gt;&lt;author&gt;Ritchie, N. J.&lt;/author&gt;&lt;author&gt;Schutter, M. E.&lt;/author&gt;&lt;author&gt;Dick, R. P.&lt;/author&gt;&lt;author&gt;Myrold, D. D.&lt;/author&gt;&lt;/authors&gt;&lt;/contributors&gt;&lt;auth-address&gt;Department of Crop and Soil Science, Oregon State University, Corvallis, Oregon 97331-7306, USA.&lt;/auth-address&gt;&lt;titles&gt;&lt;title&gt;Use of length heterogeneity PCR and fatty acid methyl ester profiles to characterize microbial communities in soil&lt;/title&gt;&lt;secondary-title&gt;Appl Environ Microbiol&lt;/secondary-title&gt;&lt;/titles&gt;&lt;pages&gt;1668-75&lt;/pages&gt;&lt;volume&gt;66&lt;/volume&gt;&lt;number&gt;4&lt;/number&gt;&lt;keywords&gt;&lt;keyword&gt;Bacteria/chemistry/*classification/genetics/isolation &amp;amp; purification&lt;/keyword&gt;&lt;keyword&gt;Bacterial Typing Techniques&lt;/keyword&gt;&lt;keyword&gt;DNA, Bacterial/analysis/genetics&lt;/keyword&gt;&lt;keyword&gt;*Ecosystem&lt;/keyword&gt;&lt;keyword&gt;Fatty Acids/analysis&lt;/keyword&gt;&lt;keyword&gt;Polymerase Chain Reaction&lt;/keyword&gt;&lt;keyword&gt;RNA, Ribosomal, 16S/genetics&lt;/keyword&gt;&lt;keyword&gt;Sequence Analysis, DNA&lt;/keyword&gt;&lt;keyword&gt;*Soil Microbiology&lt;/keyword&gt;&lt;/keywords&gt;&lt;dates&gt;&lt;year&gt;2000&lt;/year&gt;&lt;pub-dates&gt;&lt;date&gt;Apr&lt;/date&gt;&lt;/pub-dates&gt;&lt;/dates&gt;&lt;isbn&gt;0099-2240 (Print)&amp;#xD;1098-5336 (Electronic)&amp;#xD;0099-2240 (Linking)&lt;/isbn&gt;&lt;accession-num&gt;10742258&lt;/accession-num&gt;&lt;urls&gt;&lt;related-urls&gt;&lt;url&gt;https://www.ncbi.nlm.nih.gov/pubmed/10742258&lt;/url&gt;&lt;/related-urls&gt;&lt;/urls&gt;&lt;custom2&gt;PMC92039&lt;/custom2&gt;&lt;electronic-resource-num&gt;10.1128/AEM.66.4.1668-1675.2000&lt;/electronic-resource-num&gt;&lt;remote-database-name&gt;Medline&lt;/remote-database-name&gt;&lt;remote-database-provider&gt;NLM&lt;/remote-database-provider&gt;&lt;/record&gt;&lt;/Cite&gt;&lt;/EndNote&gt;</w:instrText>
      </w:r>
      <w:r>
        <w:rPr>
          <w:rFonts w:ascii="Times New Roman" w:hAnsi="Times New Roman" w:cs="Times New Roman"/>
          <w:sz w:val="24"/>
          <w:szCs w:val="24"/>
        </w:rPr>
        <w:fldChar w:fldCharType="separate"/>
      </w:r>
      <w:r w:rsidR="00486769">
        <w:rPr>
          <w:rFonts w:ascii="Times New Roman" w:hAnsi="Times New Roman" w:cs="Times New Roman"/>
          <w:noProof/>
          <w:sz w:val="24"/>
          <w:szCs w:val="24"/>
        </w:rPr>
        <w:t>[70]</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sidRPr="00137FBE">
        <w:rPr>
          <w:rFonts w:ascii="Times New Roman" w:hAnsi="Times New Roman" w:cs="Times New Roman"/>
          <w:sz w:val="24"/>
          <w:szCs w:val="24"/>
        </w:rPr>
        <w:t>suggested that the observed gut microbiota alterations were genotype</w:t>
      </w:r>
      <w:r>
        <w:rPr>
          <w:rFonts w:ascii="Times New Roman" w:hAnsi="Times New Roman" w:cs="Times New Roman"/>
          <w:sz w:val="24"/>
          <w:szCs w:val="24"/>
        </w:rPr>
        <w:t>-</w:t>
      </w:r>
      <w:r w:rsidRPr="00137FBE">
        <w:rPr>
          <w:rFonts w:ascii="Times New Roman" w:hAnsi="Times New Roman" w:cs="Times New Roman"/>
          <w:sz w:val="24"/>
          <w:szCs w:val="24"/>
        </w:rPr>
        <w:t xml:space="preserve">dependent as all animals were housed at the same facility and given the same diet. </w:t>
      </w:r>
      <w:r>
        <w:rPr>
          <w:rFonts w:ascii="Times New Roman" w:hAnsi="Times New Roman" w:cs="Times New Roman"/>
          <w:sz w:val="24"/>
          <w:szCs w:val="24"/>
        </w:rPr>
        <w:t>H</w:t>
      </w:r>
      <w:r w:rsidRPr="00137FBE">
        <w:rPr>
          <w:rFonts w:ascii="Times New Roman" w:hAnsi="Times New Roman" w:cs="Times New Roman"/>
          <w:sz w:val="24"/>
          <w:szCs w:val="24"/>
        </w:rPr>
        <w:t>igher dissimilarit</w:t>
      </w:r>
      <w:r>
        <w:rPr>
          <w:rFonts w:ascii="Times New Roman" w:hAnsi="Times New Roman" w:cs="Times New Roman"/>
          <w:sz w:val="24"/>
          <w:szCs w:val="24"/>
        </w:rPr>
        <w:t>ies</w:t>
      </w:r>
      <w:r w:rsidRPr="00137FBE">
        <w:rPr>
          <w:rFonts w:ascii="Times New Roman" w:hAnsi="Times New Roman" w:cs="Times New Roman"/>
          <w:sz w:val="24"/>
          <w:szCs w:val="24"/>
        </w:rPr>
        <w:t xml:space="preserve"> between genotypes than sexes</w:t>
      </w:r>
      <w:r>
        <w:rPr>
          <w:rFonts w:ascii="Times New Roman" w:hAnsi="Times New Roman" w:cs="Times New Roman"/>
          <w:sz w:val="24"/>
          <w:szCs w:val="24"/>
        </w:rPr>
        <w:t xml:space="preserve"> were observed</w:t>
      </w:r>
      <w:r w:rsidRPr="00137FBE">
        <w:rPr>
          <w:rFonts w:ascii="Times New Roman" w:hAnsi="Times New Roman" w:cs="Times New Roman"/>
          <w:sz w:val="24"/>
          <w:szCs w:val="24"/>
        </w:rPr>
        <w:t xml:space="preserve"> suggesting that genotype is a stronger factor than gender in regulating gut microbiota. Another evidence of gut microbiota determined by genotype comes from a genetic defect of toll-like receptor 2 (TLR2)-deficient mouse study </w:t>
      </w:r>
      <w:r>
        <w:rPr>
          <w:rFonts w:ascii="Times New Roman" w:hAnsi="Times New Roman" w:cs="Times New Roman"/>
          <w:sz w:val="24"/>
          <w:szCs w:val="24"/>
        </w:rPr>
        <w:fldChar w:fldCharType="begin"/>
      </w:r>
      <w:r w:rsidR="00486769">
        <w:rPr>
          <w:rFonts w:ascii="Times New Roman" w:hAnsi="Times New Roman" w:cs="Times New Roman"/>
          <w:sz w:val="24"/>
          <w:szCs w:val="24"/>
        </w:rPr>
        <w:instrText xml:space="preserve"> ADDIN EN.CITE &lt;EndNote&gt;&lt;Cite&gt;&lt;Author&gt;Albert&lt;/Author&gt;&lt;Year&gt;2009&lt;/Year&gt;&lt;RecNum&gt;218&lt;/RecNum&gt;&lt;DisplayText&gt;[71]&lt;/DisplayText&gt;&lt;record&gt;&lt;rec-number&gt;218&lt;/rec-number&gt;&lt;foreign-keys&gt;&lt;key app="EN" db-id="p5x02z22jstaavezs2optfptvxdv9padpft5" timestamp="1674511025"&gt;218&lt;/key&gt;&lt;/foreign-keys&gt;&lt;ref-type name="Journal Article"&gt;17&lt;/ref-type&gt;&lt;contributors&gt;&lt;authors&gt;&lt;author&gt;Albert, E. J.&lt;/author&gt;&lt;author&gt;Sommerfeld, K.&lt;/author&gt;&lt;author&gt;Gophna, S.&lt;/author&gt;&lt;author&gt;Marshall, J. S.&lt;/author&gt;&lt;author&gt;Gophna, U.&lt;/author&gt;&lt;/authors&gt;&lt;/contributors&gt;&lt;auth-address&gt;Dalhousie Inflammation Group, Departments of Pathology and Microbiology &amp;amp; Immunology, and Genome Atlantic and Department of Biochemistry and Molecular Biology, Dalhousie University, Halifax, NS, Canada. Department of Molecular Microbiology and Biotechnology, The George S. Wise Faculty of Life Sciences, Tel-Aviv University, Tel-Aviv 69978, Israel.&lt;/auth-address&gt;&lt;titles&gt;&lt;title&gt;The gut microbiota of toll-like receptor 2-deficient mice exhibits lineage-specific modifications&lt;/title&gt;&lt;secondary-title&gt;Environ Microbiol Rep&lt;/secondary-title&gt;&lt;/titles&gt;&lt;pages&gt;65-70&lt;/pages&gt;&lt;volume&gt;1&lt;/volume&gt;&lt;number&gt;1&lt;/number&gt;&lt;edition&gt;2009/02/01&lt;/edition&gt;&lt;dates&gt;&lt;year&gt;2009&lt;/year&gt;&lt;pub-dates&gt;&lt;date&gt;Feb&lt;/date&gt;&lt;/pub-dates&gt;&lt;/dates&gt;&lt;isbn&gt;1758-2229 (Print)&amp;#xD;1758-2229 (Linking)&lt;/isbn&gt;&lt;accession-num&gt;23765722&lt;/accession-num&gt;&lt;urls&gt;&lt;related-urls&gt;&lt;url&gt;https://www.ncbi.nlm.nih.gov/pubmed/23765722&lt;/url&gt;&lt;/related-urls&gt;&lt;/urls&gt;&lt;electronic-resource-num&gt;10.1111/j.1758-2229.2008.00006.x&lt;/electronic-resource-num&gt;&lt;/record&gt;&lt;/Cite&gt;&lt;/EndNote&gt;</w:instrText>
      </w:r>
      <w:r>
        <w:rPr>
          <w:rFonts w:ascii="Times New Roman" w:hAnsi="Times New Roman" w:cs="Times New Roman"/>
          <w:sz w:val="24"/>
          <w:szCs w:val="24"/>
        </w:rPr>
        <w:fldChar w:fldCharType="separate"/>
      </w:r>
      <w:r w:rsidR="00486769">
        <w:rPr>
          <w:rFonts w:ascii="Times New Roman" w:hAnsi="Times New Roman" w:cs="Times New Roman"/>
          <w:noProof/>
          <w:sz w:val="24"/>
          <w:szCs w:val="24"/>
        </w:rPr>
        <w:t>[71]</w:t>
      </w:r>
      <w:r>
        <w:rPr>
          <w:rFonts w:ascii="Times New Roman" w:hAnsi="Times New Roman" w:cs="Times New Roman"/>
          <w:sz w:val="24"/>
          <w:szCs w:val="24"/>
        </w:rPr>
        <w:fldChar w:fldCharType="end"/>
      </w:r>
      <w:r w:rsidRPr="00137FBE">
        <w:rPr>
          <w:rFonts w:ascii="Times New Roman" w:hAnsi="Times New Roman" w:cs="Times New Roman"/>
          <w:sz w:val="24"/>
          <w:szCs w:val="24"/>
        </w:rPr>
        <w:t xml:space="preserve">. The genus level of </w:t>
      </w:r>
      <w:r w:rsidRPr="0008782D">
        <w:rPr>
          <w:rFonts w:ascii="Times New Roman" w:hAnsi="Times New Roman" w:cs="Times New Roman"/>
          <w:i/>
          <w:iCs/>
          <w:sz w:val="24"/>
          <w:szCs w:val="24"/>
        </w:rPr>
        <w:t>Helicobacter</w:t>
      </w:r>
      <w:r w:rsidRPr="00137FBE">
        <w:rPr>
          <w:rFonts w:ascii="Times New Roman" w:hAnsi="Times New Roman" w:cs="Times New Roman"/>
          <w:sz w:val="24"/>
          <w:szCs w:val="24"/>
        </w:rPr>
        <w:t xml:space="preserve"> was significantly elevated in TLR2 knock-out mice compared to the wide</w:t>
      </w:r>
      <w:r>
        <w:rPr>
          <w:rFonts w:ascii="Times New Roman" w:hAnsi="Times New Roman" w:cs="Times New Roman"/>
          <w:sz w:val="24"/>
          <w:szCs w:val="24"/>
        </w:rPr>
        <w:t xml:space="preserve"> </w:t>
      </w:r>
      <w:r w:rsidRPr="00137FBE">
        <w:rPr>
          <w:rFonts w:ascii="Times New Roman" w:hAnsi="Times New Roman" w:cs="Times New Roman"/>
          <w:sz w:val="24"/>
          <w:szCs w:val="24"/>
        </w:rPr>
        <w:t>type. Moreover, some genetic defect such as NOD2 and ATG16L1 were linked to inflammatory bowel diseases and s</w:t>
      </w:r>
      <w:r>
        <w:rPr>
          <w:rFonts w:ascii="Times New Roman" w:hAnsi="Times New Roman" w:cs="Times New Roman"/>
          <w:sz w:val="24"/>
          <w:szCs w:val="24"/>
        </w:rPr>
        <w:t>uggested</w:t>
      </w:r>
      <w:r w:rsidRPr="00137FBE">
        <w:rPr>
          <w:rFonts w:ascii="Times New Roman" w:hAnsi="Times New Roman" w:cs="Times New Roman"/>
          <w:sz w:val="24"/>
          <w:szCs w:val="24"/>
        </w:rPr>
        <w:t xml:space="preserve"> the host-microbiota interaction by shifting bacterial composition including relative abundance of </w:t>
      </w:r>
      <w:r w:rsidRPr="0008782D">
        <w:rPr>
          <w:rFonts w:ascii="Times New Roman" w:hAnsi="Times New Roman" w:cs="Times New Roman"/>
          <w:i/>
          <w:iCs/>
          <w:sz w:val="24"/>
          <w:szCs w:val="24"/>
        </w:rPr>
        <w:t>Actinobacteria</w:t>
      </w:r>
      <w:r w:rsidRPr="00137FBE">
        <w:rPr>
          <w:rFonts w:ascii="Times New Roman" w:hAnsi="Times New Roman" w:cs="Times New Roman"/>
          <w:sz w:val="24"/>
          <w:szCs w:val="24"/>
        </w:rPr>
        <w:t xml:space="preserve">, </w:t>
      </w:r>
      <w:r w:rsidRPr="0008782D">
        <w:rPr>
          <w:rFonts w:ascii="Times New Roman" w:hAnsi="Times New Roman" w:cs="Times New Roman"/>
          <w:i/>
          <w:iCs/>
          <w:sz w:val="24"/>
          <w:szCs w:val="24"/>
        </w:rPr>
        <w:t>Firmicutes</w:t>
      </w:r>
      <w:r w:rsidRPr="00137FBE">
        <w:rPr>
          <w:rFonts w:ascii="Times New Roman" w:hAnsi="Times New Roman" w:cs="Times New Roman"/>
          <w:sz w:val="24"/>
          <w:szCs w:val="24"/>
        </w:rPr>
        <w:t xml:space="preserve">, and </w:t>
      </w:r>
      <w:r w:rsidRPr="0008782D">
        <w:rPr>
          <w:rFonts w:ascii="Times New Roman" w:hAnsi="Times New Roman" w:cs="Times New Roman"/>
          <w:i/>
          <w:iCs/>
          <w:sz w:val="24"/>
          <w:szCs w:val="24"/>
        </w:rPr>
        <w:t>Proteobacteria</w:t>
      </w:r>
      <w:r w:rsidRPr="00137FBE">
        <w:rPr>
          <w:rFonts w:ascii="Times New Roman" w:hAnsi="Times New Roman" w:cs="Times New Roman"/>
          <w:sz w:val="24"/>
          <w:szCs w:val="24"/>
        </w:rPr>
        <w:t xml:space="preserve">. </w:t>
      </w:r>
    </w:p>
    <w:p w14:paraId="0DA6FA00" w14:textId="77777777" w:rsidR="00D4766B" w:rsidRPr="00851EF1" w:rsidRDefault="00D4766B" w:rsidP="00851EF1">
      <w:pPr>
        <w:spacing w:after="120" w:line="240" w:lineRule="auto"/>
        <w:jc w:val="both"/>
        <w:rPr>
          <w:rFonts w:ascii="Times New Roman" w:hAnsi="Times New Roman" w:cs="Times New Roman"/>
          <w:color w:val="FF0000"/>
          <w:sz w:val="24"/>
          <w:szCs w:val="24"/>
        </w:rPr>
      </w:pPr>
    </w:p>
    <w:p w14:paraId="300A60D6" w14:textId="52DC3B53" w:rsidR="0068652B" w:rsidRPr="0068652B" w:rsidRDefault="0068652B" w:rsidP="0068652B">
      <w:pPr>
        <w:rPr>
          <w:rFonts w:ascii="Times New Roman" w:hAnsi="Times New Roman" w:cs="Times New Roman"/>
          <w:sz w:val="24"/>
          <w:szCs w:val="24"/>
        </w:rPr>
      </w:pPr>
      <w:r w:rsidRPr="0068652B">
        <w:rPr>
          <w:rFonts w:ascii="Times New Roman" w:hAnsi="Times New Roman" w:cs="Times New Roman"/>
          <w:sz w:val="24"/>
          <w:szCs w:val="24"/>
        </w:rPr>
        <w:t xml:space="preserve">Gut bacteria have been appreciated for many years with its potential beneficial effects in metabolizing essential nutrients, providing energy and enhancing immune system </w:t>
      </w:r>
      <w:r w:rsidR="00A05FB0">
        <w:rPr>
          <w:rFonts w:ascii="Times New Roman" w:hAnsi="Times New Roman" w:cs="Times New Roman"/>
          <w:sz w:val="24"/>
          <w:szCs w:val="24"/>
        </w:rPr>
        <w:fldChar w:fldCharType="begin">
          <w:fldData xml:space="preserve">PEVuZE5vdGU+PENpdGU+PEF1dGhvcj5SYW1ha3Jpc2huYTwvQXV0aG9yPjxZZWFyPjIwMTM8L1ll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</w:fldData>
        </w:fldChar>
      </w:r>
      <w:r w:rsidR="00592F0C">
        <w:rPr>
          <w:rFonts w:ascii="Times New Roman" w:hAnsi="Times New Roman" w:cs="Times New Roman"/>
          <w:sz w:val="24"/>
          <w:szCs w:val="24"/>
        </w:rPr>
        <w:instrText xml:space="preserve"> ADDIN EN.CITE </w:instrText>
      </w:r>
      <w:r w:rsidR="00592F0C">
        <w:rPr>
          <w:rFonts w:ascii="Times New Roman" w:hAnsi="Times New Roman" w:cs="Times New Roman"/>
          <w:sz w:val="24"/>
          <w:szCs w:val="24"/>
        </w:rPr>
        <w:fldChar w:fldCharType="begin">
          <w:fldData xml:space="preserve">PEVuZE5vdGU+PENpdGU+PEF1dGhvcj5SYW1ha3Jpc2huYTwvQXV0aG9yPjxZZWFyPjIwMTM8L1ll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</w:fldData>
        </w:fldChar>
      </w:r>
      <w:r w:rsidR="00592F0C">
        <w:rPr>
          <w:rFonts w:ascii="Times New Roman" w:hAnsi="Times New Roman" w:cs="Times New Roman"/>
          <w:sz w:val="24"/>
          <w:szCs w:val="24"/>
        </w:rPr>
        <w:instrText xml:space="preserve"> ADDIN EN.CITE.DATA </w:instrText>
      </w:r>
      <w:r w:rsidR="00592F0C">
        <w:rPr>
          <w:rFonts w:ascii="Times New Roman" w:hAnsi="Times New Roman" w:cs="Times New Roman"/>
          <w:sz w:val="24"/>
          <w:szCs w:val="24"/>
        </w:rPr>
      </w:r>
      <w:r w:rsidR="00592F0C">
        <w:rPr>
          <w:rFonts w:ascii="Times New Roman" w:hAnsi="Times New Roman" w:cs="Times New Roman"/>
          <w:sz w:val="24"/>
          <w:szCs w:val="24"/>
        </w:rPr>
        <w:fldChar w:fldCharType="end"/>
      </w:r>
      <w:r w:rsidR="00A05FB0">
        <w:rPr>
          <w:rFonts w:ascii="Times New Roman" w:hAnsi="Times New Roman" w:cs="Times New Roman"/>
          <w:sz w:val="24"/>
          <w:szCs w:val="24"/>
        </w:rPr>
      </w:r>
      <w:r w:rsidR="00A05FB0">
        <w:rPr>
          <w:rFonts w:ascii="Times New Roman" w:hAnsi="Times New Roman" w:cs="Times New Roman"/>
          <w:sz w:val="24"/>
          <w:szCs w:val="24"/>
        </w:rPr>
        <w:fldChar w:fldCharType="separate"/>
      </w:r>
      <w:r w:rsidR="00A43D9D">
        <w:rPr>
          <w:rFonts w:ascii="Times New Roman" w:hAnsi="Times New Roman" w:cs="Times New Roman"/>
          <w:noProof/>
          <w:sz w:val="24"/>
          <w:szCs w:val="24"/>
        </w:rPr>
        <w:t>[2-4]</w:t>
      </w:r>
      <w:r w:rsidR="00A05FB0">
        <w:rPr>
          <w:rFonts w:ascii="Times New Roman" w:hAnsi="Times New Roman" w:cs="Times New Roman"/>
          <w:sz w:val="24"/>
          <w:szCs w:val="24"/>
        </w:rPr>
        <w:fldChar w:fldCharType="end"/>
      </w:r>
      <w:r w:rsidRPr="0068652B">
        <w:rPr>
          <w:rFonts w:ascii="Times New Roman" w:hAnsi="Times New Roman" w:cs="Times New Roman"/>
          <w:sz w:val="24"/>
          <w:szCs w:val="24"/>
        </w:rPr>
        <w:t xml:space="preserve">. For instance, gut bacteria </w:t>
      </w:r>
      <w:r w:rsidR="004A2AF9" w:rsidRPr="004A2AF9">
        <w:rPr>
          <w:rFonts w:ascii="Times New Roman" w:hAnsi="Times New Roman" w:cs="Times New Roman"/>
          <w:i/>
          <w:iCs/>
          <w:sz w:val="24"/>
          <w:szCs w:val="24"/>
        </w:rPr>
        <w:t>B</w:t>
      </w:r>
      <w:r w:rsidRPr="004A2AF9">
        <w:rPr>
          <w:rFonts w:ascii="Times New Roman" w:hAnsi="Times New Roman" w:cs="Times New Roman"/>
          <w:i/>
          <w:iCs/>
          <w:sz w:val="24"/>
          <w:szCs w:val="24"/>
        </w:rPr>
        <w:t xml:space="preserve">utyricicoccus </w:t>
      </w:r>
      <w:r w:rsidR="004A2AF9" w:rsidRPr="004A2AF9">
        <w:rPr>
          <w:rFonts w:ascii="Times New Roman" w:hAnsi="Times New Roman" w:cs="Times New Roman"/>
          <w:i/>
          <w:iCs/>
          <w:sz w:val="24"/>
          <w:szCs w:val="24"/>
        </w:rPr>
        <w:t>P</w:t>
      </w:r>
      <w:r w:rsidRPr="004A2AF9">
        <w:rPr>
          <w:rFonts w:ascii="Times New Roman" w:hAnsi="Times New Roman" w:cs="Times New Roman"/>
          <w:i/>
          <w:iCs/>
          <w:sz w:val="24"/>
          <w:szCs w:val="24"/>
        </w:rPr>
        <w:t>ullicaecorum</w:t>
      </w:r>
      <w:r w:rsidRPr="0068652B">
        <w:rPr>
          <w:rFonts w:ascii="Times New Roman" w:hAnsi="Times New Roman" w:cs="Times New Roman"/>
          <w:sz w:val="24"/>
          <w:szCs w:val="24"/>
        </w:rPr>
        <w:t xml:space="preserve"> and </w:t>
      </w:r>
      <w:r w:rsidR="004A2AF9" w:rsidRPr="004A2AF9">
        <w:rPr>
          <w:rFonts w:ascii="Times New Roman" w:hAnsi="Times New Roman" w:cs="Times New Roman"/>
          <w:i/>
          <w:iCs/>
          <w:sz w:val="24"/>
          <w:szCs w:val="24"/>
        </w:rPr>
        <w:t>B</w:t>
      </w:r>
      <w:r w:rsidRPr="004A2AF9">
        <w:rPr>
          <w:rFonts w:ascii="Times New Roman" w:hAnsi="Times New Roman" w:cs="Times New Roman"/>
          <w:i/>
          <w:iCs/>
          <w:sz w:val="24"/>
          <w:szCs w:val="24"/>
        </w:rPr>
        <w:t xml:space="preserve">utyricicoccus </w:t>
      </w:r>
      <w:r w:rsidR="004A2AF9" w:rsidRPr="004A2AF9">
        <w:rPr>
          <w:rFonts w:ascii="Times New Roman" w:hAnsi="Times New Roman" w:cs="Times New Roman"/>
          <w:i/>
          <w:iCs/>
          <w:sz w:val="24"/>
          <w:szCs w:val="24"/>
        </w:rPr>
        <w:t>P</w:t>
      </w:r>
      <w:r w:rsidRPr="004A2AF9">
        <w:rPr>
          <w:rFonts w:ascii="Times New Roman" w:hAnsi="Times New Roman" w:cs="Times New Roman"/>
          <w:i/>
          <w:iCs/>
          <w:sz w:val="24"/>
          <w:szCs w:val="24"/>
        </w:rPr>
        <w:t>ullicaecorum</w:t>
      </w:r>
      <w:r w:rsidRPr="0068652B">
        <w:rPr>
          <w:rFonts w:ascii="Times New Roman" w:hAnsi="Times New Roman" w:cs="Times New Roman"/>
          <w:sz w:val="24"/>
          <w:szCs w:val="24"/>
        </w:rPr>
        <w:t xml:space="preserve"> produce butyrate, an essential metabolite for human homeostasis and disease prevention </w:t>
      </w:r>
      <w:r w:rsidR="00A05FB0">
        <w:rPr>
          <w:rFonts w:ascii="Times New Roman" w:hAnsi="Times New Roman" w:cs="Times New Roman"/>
          <w:sz w:val="24"/>
          <w:szCs w:val="24"/>
        </w:rPr>
        <w:fldChar w:fldCharType="begin">
          <w:fldData xml:space="preserve">PEVuZE5vdGU+PENpdGU+PEF1dGhvcj5HZWlybmFlcnQ8L0F1dGhvcj48WWVhcj4yMDE3PC9ZZWFy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</w:fldData>
        </w:fldChar>
      </w:r>
      <w:r w:rsidR="00592F0C">
        <w:rPr>
          <w:rFonts w:ascii="Times New Roman" w:hAnsi="Times New Roman" w:cs="Times New Roman"/>
          <w:sz w:val="24"/>
          <w:szCs w:val="24"/>
        </w:rPr>
        <w:instrText xml:space="preserve"> ADDIN EN.CITE </w:instrText>
      </w:r>
      <w:r w:rsidR="00592F0C">
        <w:rPr>
          <w:rFonts w:ascii="Times New Roman" w:hAnsi="Times New Roman" w:cs="Times New Roman"/>
          <w:sz w:val="24"/>
          <w:szCs w:val="24"/>
        </w:rPr>
        <w:fldChar w:fldCharType="begin">
          <w:fldData xml:space="preserve">PEVuZE5vdGU+PENpdGU+PEF1dGhvcj5HZWlybmFlcnQ8L0F1dGhvcj48WWVhcj4yMDE3PC9ZZWFy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</w:fldData>
        </w:fldChar>
      </w:r>
      <w:r w:rsidR="00592F0C">
        <w:rPr>
          <w:rFonts w:ascii="Times New Roman" w:hAnsi="Times New Roman" w:cs="Times New Roman"/>
          <w:sz w:val="24"/>
          <w:szCs w:val="24"/>
        </w:rPr>
        <w:instrText xml:space="preserve"> ADDIN EN.CITE.DATA </w:instrText>
      </w:r>
      <w:r w:rsidR="00592F0C">
        <w:rPr>
          <w:rFonts w:ascii="Times New Roman" w:hAnsi="Times New Roman" w:cs="Times New Roman"/>
          <w:sz w:val="24"/>
          <w:szCs w:val="24"/>
        </w:rPr>
      </w:r>
      <w:r w:rsidR="00592F0C">
        <w:rPr>
          <w:rFonts w:ascii="Times New Roman" w:hAnsi="Times New Roman" w:cs="Times New Roman"/>
          <w:sz w:val="24"/>
          <w:szCs w:val="24"/>
        </w:rPr>
        <w:fldChar w:fldCharType="end"/>
      </w:r>
      <w:r w:rsidR="00A05FB0">
        <w:rPr>
          <w:rFonts w:ascii="Times New Roman" w:hAnsi="Times New Roman" w:cs="Times New Roman"/>
          <w:sz w:val="24"/>
          <w:szCs w:val="24"/>
        </w:rPr>
      </w:r>
      <w:r w:rsidR="00A05FB0">
        <w:rPr>
          <w:rFonts w:ascii="Times New Roman" w:hAnsi="Times New Roman" w:cs="Times New Roman"/>
          <w:sz w:val="24"/>
          <w:szCs w:val="24"/>
        </w:rPr>
        <w:fldChar w:fldCharType="separate"/>
      </w:r>
      <w:r w:rsidR="00A43D9D">
        <w:rPr>
          <w:rFonts w:ascii="Times New Roman" w:hAnsi="Times New Roman" w:cs="Times New Roman"/>
          <w:noProof/>
          <w:sz w:val="24"/>
          <w:szCs w:val="24"/>
        </w:rPr>
        <w:t>[5]</w:t>
      </w:r>
      <w:r w:rsidR="00A05FB0">
        <w:rPr>
          <w:rFonts w:ascii="Times New Roman" w:hAnsi="Times New Roman" w:cs="Times New Roman"/>
          <w:sz w:val="24"/>
          <w:szCs w:val="24"/>
        </w:rPr>
        <w:fldChar w:fldCharType="end"/>
      </w:r>
      <w:r w:rsidRPr="0068652B">
        <w:rPr>
          <w:rFonts w:ascii="Times New Roman" w:hAnsi="Times New Roman" w:cs="Times New Roman"/>
          <w:sz w:val="24"/>
          <w:szCs w:val="24"/>
        </w:rPr>
        <w:t xml:space="preserve"> while Lactobacillus strains are involved in essential vitamins metabolism </w:t>
      </w:r>
      <w:r w:rsidR="00A05FB0">
        <w:rPr>
          <w:rFonts w:ascii="Times New Roman" w:hAnsi="Times New Roman" w:cs="Times New Roman"/>
          <w:sz w:val="24"/>
          <w:szCs w:val="24"/>
        </w:rPr>
        <w:fldChar w:fldCharType="begin"/>
      </w:r>
      <w:r w:rsidR="00592F0C">
        <w:rPr>
          <w:rFonts w:ascii="Times New Roman" w:hAnsi="Times New Roman" w:cs="Times New Roman"/>
          <w:sz w:val="24"/>
          <w:szCs w:val="24"/>
        </w:rPr>
        <w:instrText xml:space="preserve"> ADDIN EN.CITE &lt;EndNote&gt;&lt;Cite&gt;&lt;Author&gt;LeBlanc&lt;/Author&gt;&lt;Year&gt;2013&lt;/Year&gt;&lt;RecNum&gt;200&lt;/RecNum&gt;&lt;DisplayText&gt;[6]&lt;/DisplayText&gt;&lt;record&gt;&lt;rec-number&gt;200&lt;/rec-number&gt;&lt;foreign-keys&gt;&lt;key app="EN" db-id="p5x02z22jstaavezs2optfptvxdv9padpft5" timestamp="1674511025"&gt;200&lt;/key&gt;&lt;/foreign-keys&gt;&lt;ref-type name="Journal Article"&gt;17&lt;/ref-type&gt;&lt;contributors&gt;&lt;authors&gt;&lt;author&gt;LeBlanc, J. G.&lt;/author&gt;&lt;author&gt;Milani, C.&lt;/author&gt;&lt;author&gt;de Giori, G. S.&lt;/author&gt;&lt;author&gt;Sesma, F.&lt;/author&gt;&lt;author&gt;van Sinderen, D.&lt;/author&gt;&lt;author&gt;Ventura, M.&lt;/author&gt;&lt;/authors&gt;&lt;/contributors&gt;&lt;auth-address&gt;Ctr Referencia Lactobacilos CERELA CONICET, San Miguel De Tucuman, Argentina&amp;#xD;Univ Parma, Dept Genet Biol Microorganisms Anthropol &amp;amp; Evolut, Lab Probiogenom, I-43100 Parma, Italy&amp;#xD;Univ Nacl Tucuman, Catedra Microbiol Super, San Miguel De Tucuman, Argentina&amp;#xD;Natl Univ Ireland Cork, Biosci Inst, Dept Microbiol, Cork, Ireland&amp;#xD;Natl Univ Ireland Cork, Biosci Inst, Alimentary Pharmabiot Ctr, Cork, Ireland&lt;/auth-address&gt;&lt;titles&gt;&lt;title&gt;Bacteria as vitamin suppliers to their host: a gut microbiota perspective&lt;/title&gt;&lt;secondary-title&gt;Current Opinion in Biotechnology&lt;/secondary-title&gt;&lt;alt-title&gt;Curr Opin Biotech&lt;/alt-title&gt;&lt;/titles&gt;&lt;pages&gt;160-168&lt;/pages&gt;&lt;volume&gt;24&lt;/volume&gt;&lt;number&gt;2&lt;/number&gt;&lt;keywords&gt;&lt;keyword&gt;lactobacillus-reuteri crl1098&lt;/keyword&gt;&lt;keyword&gt;complete genome sequence&lt;/keyword&gt;&lt;keyword&gt;water-soluble vitamins&lt;/keyword&gt;&lt;keyword&gt;lactic-acid bacteria&lt;/keyword&gt;&lt;keyword&gt;folate production&lt;/keyword&gt;&lt;keyword&gt;bifidobacterial population&lt;/keyword&gt;&lt;keyword&gt;starter cultures&lt;/keyword&gt;&lt;keyword&gt;folic-acid&lt;/keyword&gt;&lt;keyword&gt;b-12&lt;/keyword&gt;&lt;keyword&gt;biosynthesis&lt;/keyword&gt;&lt;/keywords&gt;&lt;dates&gt;&lt;year&gt;2013&lt;/year&gt;&lt;pub-dates&gt;&lt;date&gt;Apr&lt;/date&gt;&lt;/pub-dates&gt;&lt;/dates&gt;&lt;isbn&gt;0958-1669&lt;/isbn&gt;&lt;accession-num&gt;WOS:000316830700008&lt;/accession-num&gt;&lt;urls&gt;&lt;related-urls&gt;&lt;url&gt;&amp;lt;Go to ISI&amp;gt;://WOS:000316830700008&lt;/url&gt;&lt;/related-urls&gt;&lt;/urls&gt;&lt;electronic-resource-num&gt;10.1016/j.copbio.2012.08.005&lt;/electronic-resource-num&gt;&lt;language&gt;English&lt;/language&gt;&lt;/record&gt;&lt;/Cite&gt;&lt;/EndNote&gt;</w:instrText>
      </w:r>
      <w:r w:rsidR="00A05FB0">
        <w:rPr>
          <w:rFonts w:ascii="Times New Roman" w:hAnsi="Times New Roman" w:cs="Times New Roman"/>
          <w:sz w:val="24"/>
          <w:szCs w:val="24"/>
        </w:rPr>
        <w:fldChar w:fldCharType="separate"/>
      </w:r>
      <w:r w:rsidR="00A43D9D">
        <w:rPr>
          <w:rFonts w:ascii="Times New Roman" w:hAnsi="Times New Roman" w:cs="Times New Roman"/>
          <w:noProof/>
          <w:sz w:val="24"/>
          <w:szCs w:val="24"/>
        </w:rPr>
        <w:t>[6]</w:t>
      </w:r>
      <w:r w:rsidR="00A05FB0">
        <w:rPr>
          <w:rFonts w:ascii="Times New Roman" w:hAnsi="Times New Roman" w:cs="Times New Roman"/>
          <w:sz w:val="24"/>
          <w:szCs w:val="24"/>
        </w:rPr>
        <w:fldChar w:fldCharType="end"/>
      </w:r>
      <w:r w:rsidRPr="0068652B">
        <w:rPr>
          <w:rFonts w:ascii="Times New Roman" w:hAnsi="Times New Roman" w:cs="Times New Roman"/>
          <w:sz w:val="24"/>
          <w:szCs w:val="24"/>
        </w:rPr>
        <w:t xml:space="preserve">. </w:t>
      </w:r>
      <w:r w:rsidR="004A2AF9">
        <w:rPr>
          <w:rFonts w:ascii="Times New Roman" w:hAnsi="Times New Roman" w:cs="Times New Roman"/>
          <w:sz w:val="24"/>
          <w:szCs w:val="24"/>
        </w:rPr>
        <w:t>The</w:t>
      </w:r>
      <w:r w:rsidRPr="0068652B">
        <w:rPr>
          <w:rFonts w:ascii="Times New Roman" w:hAnsi="Times New Roman" w:cs="Times New Roman"/>
          <w:sz w:val="24"/>
          <w:szCs w:val="24"/>
        </w:rPr>
        <w:t xml:space="preserve"> current study demonstrate</w:t>
      </w:r>
      <w:r w:rsidR="004A2AF9">
        <w:rPr>
          <w:rFonts w:ascii="Times New Roman" w:hAnsi="Times New Roman" w:cs="Times New Roman"/>
          <w:sz w:val="24"/>
          <w:szCs w:val="24"/>
        </w:rPr>
        <w:t>d</w:t>
      </w:r>
      <w:r w:rsidRPr="0068652B">
        <w:rPr>
          <w:rFonts w:ascii="Times New Roman" w:hAnsi="Times New Roman" w:cs="Times New Roman"/>
          <w:sz w:val="24"/>
          <w:szCs w:val="24"/>
        </w:rPr>
        <w:t xml:space="preserve"> that host genotype and diet </w:t>
      </w:r>
      <w:r w:rsidR="004A2AF9">
        <w:rPr>
          <w:rFonts w:ascii="Times New Roman" w:hAnsi="Times New Roman" w:cs="Times New Roman"/>
          <w:sz w:val="24"/>
          <w:szCs w:val="24"/>
        </w:rPr>
        <w:t xml:space="preserve">may </w:t>
      </w:r>
      <w:r w:rsidRPr="0068652B">
        <w:rPr>
          <w:rFonts w:ascii="Times New Roman" w:hAnsi="Times New Roman" w:cs="Times New Roman"/>
          <w:sz w:val="24"/>
          <w:szCs w:val="24"/>
        </w:rPr>
        <w:t>alter gut microbiota. Both bacterial diversity and individual bacterial strains change</w:t>
      </w:r>
      <w:r w:rsidR="004A2AF9">
        <w:rPr>
          <w:rFonts w:ascii="Times New Roman" w:hAnsi="Times New Roman" w:cs="Times New Roman"/>
          <w:sz w:val="24"/>
          <w:szCs w:val="24"/>
        </w:rPr>
        <w:t>d</w:t>
      </w:r>
      <w:r w:rsidRPr="0068652B">
        <w:rPr>
          <w:rFonts w:ascii="Times New Roman" w:hAnsi="Times New Roman" w:cs="Times New Roman"/>
          <w:sz w:val="24"/>
          <w:szCs w:val="24"/>
        </w:rPr>
        <w:t xml:space="preserve"> significantly based on different genotype and diet, and Nrf2 </w:t>
      </w:r>
      <w:r w:rsidR="004A2AF9">
        <w:rPr>
          <w:rFonts w:ascii="Times New Roman" w:hAnsi="Times New Roman" w:cs="Times New Roman"/>
          <w:sz w:val="24"/>
          <w:szCs w:val="24"/>
        </w:rPr>
        <w:t xml:space="preserve">KO </w:t>
      </w:r>
      <w:r w:rsidRPr="0068652B">
        <w:rPr>
          <w:rFonts w:ascii="Times New Roman" w:hAnsi="Times New Roman" w:cs="Times New Roman"/>
          <w:sz w:val="24"/>
          <w:szCs w:val="24"/>
        </w:rPr>
        <w:t xml:space="preserve">genotype shows stronger effects on the bacterial diversity than diet. </w:t>
      </w:r>
      <w:r w:rsidRPr="004A2AF9">
        <w:rPr>
          <w:rFonts w:ascii="Times New Roman" w:hAnsi="Times New Roman" w:cs="Times New Roman"/>
          <w:i/>
          <w:iCs/>
          <w:sz w:val="24"/>
          <w:szCs w:val="24"/>
        </w:rPr>
        <w:t>Firmicutes</w:t>
      </w:r>
      <w:r w:rsidRPr="0068652B">
        <w:rPr>
          <w:rFonts w:ascii="Times New Roman" w:hAnsi="Times New Roman" w:cs="Times New Roman"/>
          <w:sz w:val="24"/>
          <w:szCs w:val="24"/>
        </w:rPr>
        <w:t xml:space="preserve">, </w:t>
      </w:r>
      <w:r w:rsidR="004A2AF9" w:rsidRPr="004A2AF9">
        <w:rPr>
          <w:rFonts w:ascii="Times New Roman" w:hAnsi="Times New Roman" w:cs="Times New Roman"/>
          <w:i/>
          <w:iCs/>
          <w:sz w:val="24"/>
          <w:szCs w:val="24"/>
        </w:rPr>
        <w:t>Bacteroidetes</w:t>
      </w:r>
      <w:r w:rsidRPr="0068652B">
        <w:rPr>
          <w:rFonts w:ascii="Times New Roman" w:hAnsi="Times New Roman" w:cs="Times New Roman"/>
          <w:sz w:val="24"/>
          <w:szCs w:val="24"/>
        </w:rPr>
        <w:t xml:space="preserve"> and </w:t>
      </w:r>
      <w:r w:rsidRPr="004A2AF9">
        <w:rPr>
          <w:rFonts w:ascii="Times New Roman" w:hAnsi="Times New Roman" w:cs="Times New Roman"/>
          <w:i/>
          <w:iCs/>
          <w:sz w:val="24"/>
          <w:szCs w:val="24"/>
        </w:rPr>
        <w:t>Proteobacteria</w:t>
      </w:r>
      <w:r w:rsidR="004A2AF9">
        <w:rPr>
          <w:rFonts w:ascii="Times New Roman" w:hAnsi="Times New Roman" w:cs="Times New Roman"/>
          <w:sz w:val="24"/>
          <w:szCs w:val="24"/>
        </w:rPr>
        <w:t xml:space="preserve">, </w:t>
      </w:r>
      <w:r w:rsidRPr="0068652B">
        <w:rPr>
          <w:rFonts w:ascii="Times New Roman" w:hAnsi="Times New Roman" w:cs="Times New Roman"/>
          <w:sz w:val="24"/>
          <w:szCs w:val="24"/>
        </w:rPr>
        <w:t xml:space="preserve">the </w:t>
      </w:r>
      <w:r w:rsidR="004A2AF9">
        <w:rPr>
          <w:rFonts w:ascii="Times New Roman" w:hAnsi="Times New Roman" w:cs="Times New Roman"/>
          <w:sz w:val="24"/>
          <w:szCs w:val="24"/>
        </w:rPr>
        <w:t>most abundant</w:t>
      </w:r>
      <w:r w:rsidRPr="0068652B">
        <w:rPr>
          <w:rFonts w:ascii="Times New Roman" w:hAnsi="Times New Roman" w:cs="Times New Roman"/>
          <w:sz w:val="24"/>
          <w:szCs w:val="24"/>
        </w:rPr>
        <w:t xml:space="preserve"> bacterial phyla</w:t>
      </w:r>
      <w:r w:rsidR="004A2AF9">
        <w:rPr>
          <w:rFonts w:ascii="Times New Roman" w:hAnsi="Times New Roman" w:cs="Times New Roman"/>
          <w:sz w:val="24"/>
          <w:szCs w:val="24"/>
        </w:rPr>
        <w:t>, have</w:t>
      </w:r>
      <w:r w:rsidRPr="0068652B">
        <w:rPr>
          <w:rFonts w:ascii="Times New Roman" w:hAnsi="Times New Roman" w:cs="Times New Roman"/>
          <w:sz w:val="24"/>
          <w:szCs w:val="24"/>
        </w:rPr>
        <w:t xml:space="preserve"> been altered by both</w:t>
      </w:r>
      <w:r w:rsidR="004A2AF9">
        <w:rPr>
          <w:rFonts w:ascii="Times New Roman" w:hAnsi="Times New Roman" w:cs="Times New Roman"/>
          <w:sz w:val="24"/>
          <w:szCs w:val="24"/>
        </w:rPr>
        <w:t xml:space="preserve">, </w:t>
      </w:r>
      <w:r w:rsidRPr="0068652B">
        <w:rPr>
          <w:rFonts w:ascii="Times New Roman" w:hAnsi="Times New Roman" w:cs="Times New Roman"/>
          <w:sz w:val="24"/>
          <w:szCs w:val="24"/>
        </w:rPr>
        <w:t>diet and Nrf2 K</w:t>
      </w:r>
      <w:r w:rsidR="004A2AF9">
        <w:rPr>
          <w:rFonts w:ascii="Times New Roman" w:hAnsi="Times New Roman" w:cs="Times New Roman"/>
          <w:sz w:val="24"/>
          <w:szCs w:val="24"/>
        </w:rPr>
        <w:t>O</w:t>
      </w:r>
      <w:r w:rsidRPr="0068652B">
        <w:rPr>
          <w:rFonts w:ascii="Times New Roman" w:hAnsi="Times New Roman" w:cs="Times New Roman"/>
          <w:sz w:val="24"/>
          <w:szCs w:val="24"/>
        </w:rPr>
        <w:t>. Individual bacteria at different taxonomic levels show</w:t>
      </w:r>
      <w:r w:rsidR="004A2AF9">
        <w:rPr>
          <w:rFonts w:ascii="Times New Roman" w:hAnsi="Times New Roman" w:cs="Times New Roman"/>
          <w:sz w:val="24"/>
          <w:szCs w:val="24"/>
        </w:rPr>
        <w:t>ed a pattern of being</w:t>
      </w:r>
      <w:r w:rsidRPr="0068652B">
        <w:rPr>
          <w:rFonts w:ascii="Times New Roman" w:hAnsi="Times New Roman" w:cs="Times New Roman"/>
          <w:sz w:val="24"/>
          <w:szCs w:val="24"/>
        </w:rPr>
        <w:t xml:space="preserve"> consistently affected by both</w:t>
      </w:r>
      <w:r w:rsidR="004A2AF9">
        <w:rPr>
          <w:rFonts w:ascii="Times New Roman" w:hAnsi="Times New Roman" w:cs="Times New Roman"/>
          <w:sz w:val="24"/>
          <w:szCs w:val="24"/>
        </w:rPr>
        <w:t>,</w:t>
      </w:r>
      <w:r w:rsidRPr="0068652B">
        <w:rPr>
          <w:rFonts w:ascii="Times New Roman" w:hAnsi="Times New Roman" w:cs="Times New Roman"/>
          <w:sz w:val="24"/>
          <w:szCs w:val="24"/>
        </w:rPr>
        <w:t xml:space="preserve"> genotype and diet. For instance, </w:t>
      </w:r>
      <w:r w:rsidRPr="004A2AF9">
        <w:rPr>
          <w:rFonts w:ascii="Times New Roman" w:hAnsi="Times New Roman" w:cs="Times New Roman"/>
          <w:i/>
          <w:iCs/>
          <w:sz w:val="24"/>
          <w:szCs w:val="24"/>
        </w:rPr>
        <w:t>Firmicutes Ruminococcus</w:t>
      </w:r>
      <w:r w:rsidRPr="0068652B">
        <w:rPr>
          <w:rFonts w:ascii="Times New Roman" w:hAnsi="Times New Roman" w:cs="Times New Roman"/>
          <w:sz w:val="24"/>
          <w:szCs w:val="24"/>
        </w:rPr>
        <w:t xml:space="preserve"> </w:t>
      </w:r>
      <w:r w:rsidR="004A2AF9">
        <w:rPr>
          <w:rFonts w:ascii="Times New Roman" w:hAnsi="Times New Roman" w:cs="Times New Roman"/>
          <w:sz w:val="24"/>
          <w:szCs w:val="24"/>
        </w:rPr>
        <w:t>was</w:t>
      </w:r>
      <w:r w:rsidRPr="0068652B">
        <w:rPr>
          <w:rFonts w:ascii="Times New Roman" w:hAnsi="Times New Roman" w:cs="Times New Roman"/>
          <w:sz w:val="24"/>
          <w:szCs w:val="24"/>
        </w:rPr>
        <w:t xml:space="preserve"> </w:t>
      </w:r>
      <w:r w:rsidRPr="0068652B">
        <w:rPr>
          <w:rFonts w:ascii="Times New Roman" w:hAnsi="Times New Roman" w:cs="Times New Roman"/>
          <w:sz w:val="24"/>
          <w:szCs w:val="24"/>
        </w:rPr>
        <w:lastRenderedPageBreak/>
        <w:t xml:space="preserve">observed </w:t>
      </w:r>
      <w:r w:rsidR="004A2AF9">
        <w:rPr>
          <w:rFonts w:ascii="Times New Roman" w:hAnsi="Times New Roman" w:cs="Times New Roman"/>
          <w:sz w:val="24"/>
          <w:szCs w:val="24"/>
        </w:rPr>
        <w:t>to be in higher relative abundance in</w:t>
      </w:r>
      <w:r w:rsidRPr="0068652B">
        <w:rPr>
          <w:rFonts w:ascii="Times New Roman" w:hAnsi="Times New Roman" w:cs="Times New Roman"/>
          <w:sz w:val="24"/>
          <w:szCs w:val="24"/>
        </w:rPr>
        <w:t xml:space="preserve"> </w:t>
      </w:r>
      <w:r w:rsidR="004A2AF9">
        <w:rPr>
          <w:rFonts w:ascii="Times New Roman" w:hAnsi="Times New Roman" w:cs="Times New Roman"/>
          <w:sz w:val="24"/>
          <w:szCs w:val="24"/>
        </w:rPr>
        <w:t xml:space="preserve">the </w:t>
      </w:r>
      <w:r w:rsidRPr="0068652B">
        <w:rPr>
          <w:rFonts w:ascii="Times New Roman" w:hAnsi="Times New Roman" w:cs="Times New Roman"/>
          <w:sz w:val="24"/>
          <w:szCs w:val="24"/>
        </w:rPr>
        <w:t>PEITC</w:t>
      </w:r>
      <w:r w:rsidR="004A2AF9">
        <w:rPr>
          <w:rFonts w:ascii="Times New Roman" w:hAnsi="Times New Roman" w:cs="Times New Roman"/>
          <w:sz w:val="24"/>
          <w:szCs w:val="24"/>
        </w:rPr>
        <w:t xml:space="preserve">-supplemented groups </w:t>
      </w:r>
      <w:r w:rsidRPr="0068652B">
        <w:rPr>
          <w:rFonts w:ascii="Times New Roman" w:hAnsi="Times New Roman" w:cs="Times New Roman"/>
          <w:sz w:val="24"/>
          <w:szCs w:val="24"/>
        </w:rPr>
        <w:t xml:space="preserve">and in Nrf2 KO mice. </w:t>
      </w:r>
    </w:p>
    <w:p w14:paraId="253F519B" w14:textId="5315F96E" w:rsidR="0068652B" w:rsidRPr="0068652B" w:rsidRDefault="0068652B" w:rsidP="0068652B">
      <w:pPr>
        <w:rPr>
          <w:rFonts w:ascii="Times New Roman" w:hAnsi="Times New Roman" w:cs="Times New Roman"/>
          <w:sz w:val="24"/>
          <w:szCs w:val="24"/>
        </w:rPr>
      </w:pPr>
      <w:r w:rsidRPr="006D252C">
        <w:rPr>
          <w:rFonts w:ascii="Times New Roman" w:hAnsi="Times New Roman" w:cs="Times New Roman"/>
          <w:i/>
          <w:iCs/>
          <w:sz w:val="24"/>
          <w:szCs w:val="24"/>
        </w:rPr>
        <w:t>Ruminococcus</w:t>
      </w:r>
      <w:r w:rsidRPr="0068652B">
        <w:rPr>
          <w:rFonts w:ascii="Times New Roman" w:hAnsi="Times New Roman" w:cs="Times New Roman"/>
          <w:sz w:val="24"/>
          <w:szCs w:val="24"/>
        </w:rPr>
        <w:t xml:space="preserve"> are anaerobic, gram-positive bacteria and belong to the phylum of </w:t>
      </w:r>
      <w:r w:rsidRPr="006D252C">
        <w:rPr>
          <w:rFonts w:ascii="Times New Roman" w:hAnsi="Times New Roman" w:cs="Times New Roman"/>
          <w:i/>
          <w:iCs/>
          <w:sz w:val="24"/>
          <w:szCs w:val="24"/>
        </w:rPr>
        <w:t>Firmicutes</w:t>
      </w:r>
      <w:r w:rsidRPr="0068652B">
        <w:rPr>
          <w:rFonts w:ascii="Times New Roman" w:hAnsi="Times New Roman" w:cs="Times New Roman"/>
          <w:sz w:val="24"/>
          <w:szCs w:val="24"/>
        </w:rPr>
        <w:t xml:space="preserve">. So far, eleven </w:t>
      </w:r>
      <w:r w:rsidRPr="006D252C">
        <w:rPr>
          <w:rFonts w:ascii="Times New Roman" w:hAnsi="Times New Roman" w:cs="Times New Roman"/>
          <w:i/>
          <w:iCs/>
          <w:sz w:val="24"/>
          <w:szCs w:val="24"/>
        </w:rPr>
        <w:t>Ruminococcus</w:t>
      </w:r>
      <w:r w:rsidRPr="0068652B">
        <w:rPr>
          <w:rFonts w:ascii="Times New Roman" w:hAnsi="Times New Roman" w:cs="Times New Roman"/>
          <w:sz w:val="24"/>
          <w:szCs w:val="24"/>
        </w:rPr>
        <w:t xml:space="preserve"> species have been identified and fall into bacterial family </w:t>
      </w:r>
      <w:r w:rsidRPr="006D252C">
        <w:rPr>
          <w:rFonts w:ascii="Times New Roman" w:hAnsi="Times New Roman" w:cs="Times New Roman"/>
          <w:i/>
          <w:iCs/>
          <w:sz w:val="24"/>
          <w:szCs w:val="24"/>
        </w:rPr>
        <w:t>Ruminococcaceae</w:t>
      </w:r>
      <w:r w:rsidRPr="0068652B">
        <w:rPr>
          <w:rFonts w:ascii="Times New Roman" w:hAnsi="Times New Roman" w:cs="Times New Roman"/>
          <w:sz w:val="24"/>
          <w:szCs w:val="24"/>
        </w:rPr>
        <w:t xml:space="preserve"> and </w:t>
      </w:r>
      <w:r w:rsidRPr="006D252C">
        <w:rPr>
          <w:rFonts w:ascii="Times New Roman" w:hAnsi="Times New Roman" w:cs="Times New Roman"/>
          <w:i/>
          <w:iCs/>
          <w:sz w:val="24"/>
          <w:szCs w:val="24"/>
        </w:rPr>
        <w:t>Lachnospiraceae</w:t>
      </w:r>
      <w:r w:rsidRPr="0068652B">
        <w:rPr>
          <w:rFonts w:ascii="Times New Roman" w:hAnsi="Times New Roman" w:cs="Times New Roman"/>
          <w:sz w:val="24"/>
          <w:szCs w:val="24"/>
        </w:rPr>
        <w:t xml:space="preserve"> </w:t>
      </w:r>
      <w:r w:rsidR="00A05FB0">
        <w:rPr>
          <w:rFonts w:ascii="Times New Roman" w:hAnsi="Times New Roman" w:cs="Times New Roman"/>
          <w:sz w:val="24"/>
          <w:szCs w:val="24"/>
        </w:rPr>
        <w:fldChar w:fldCharType="begin">
          <w:fldData xml:space="preserve">PEVuZE5vdGU+PENpdGU+PEF1dGhvcj5MYSBSZWF1PC9BdXRob3I+PFllYXI+MjAxODwvWWVhcj48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</w:fldData>
        </w:fldChar>
      </w:r>
      <w:r w:rsidR="00486769">
        <w:rPr>
          <w:rFonts w:ascii="Times New Roman" w:hAnsi="Times New Roman" w:cs="Times New Roman"/>
          <w:sz w:val="24"/>
          <w:szCs w:val="24"/>
        </w:rPr>
        <w:instrText xml:space="preserve"> ADDIN EN.CITE </w:instrText>
      </w:r>
      <w:r w:rsidR="00486769">
        <w:rPr>
          <w:rFonts w:ascii="Times New Roman" w:hAnsi="Times New Roman" w:cs="Times New Roman"/>
          <w:sz w:val="24"/>
          <w:szCs w:val="24"/>
        </w:rPr>
        <w:fldChar w:fldCharType="begin">
          <w:fldData xml:space="preserve">PEVuZE5vdGU+PENpdGU+PEF1dGhvcj5MYSBSZWF1PC9BdXRob3I+PFllYXI+MjAxODwvWWVhcj48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</w:fldData>
        </w:fldChar>
      </w:r>
      <w:r w:rsidR="00486769">
        <w:rPr>
          <w:rFonts w:ascii="Times New Roman" w:hAnsi="Times New Roman" w:cs="Times New Roman"/>
          <w:sz w:val="24"/>
          <w:szCs w:val="24"/>
        </w:rPr>
        <w:instrText xml:space="preserve"> ADDIN EN.CITE.DATA </w:instrText>
      </w:r>
      <w:r w:rsidR="00486769">
        <w:rPr>
          <w:rFonts w:ascii="Times New Roman" w:hAnsi="Times New Roman" w:cs="Times New Roman"/>
          <w:sz w:val="24"/>
          <w:szCs w:val="24"/>
        </w:rPr>
      </w:r>
      <w:r w:rsidR="00486769">
        <w:rPr>
          <w:rFonts w:ascii="Times New Roman" w:hAnsi="Times New Roman" w:cs="Times New Roman"/>
          <w:sz w:val="24"/>
          <w:szCs w:val="24"/>
        </w:rPr>
        <w:fldChar w:fldCharType="end"/>
      </w:r>
      <w:r w:rsidR="00A05FB0">
        <w:rPr>
          <w:rFonts w:ascii="Times New Roman" w:hAnsi="Times New Roman" w:cs="Times New Roman"/>
          <w:sz w:val="24"/>
          <w:szCs w:val="24"/>
        </w:rPr>
        <w:fldChar w:fldCharType="separate"/>
      </w:r>
      <w:r w:rsidR="00486769">
        <w:rPr>
          <w:rFonts w:ascii="Times New Roman" w:hAnsi="Times New Roman" w:cs="Times New Roman"/>
          <w:noProof/>
          <w:sz w:val="24"/>
          <w:szCs w:val="24"/>
        </w:rPr>
        <w:t>[72, 73]</w:t>
      </w:r>
      <w:r w:rsidR="00A05FB0">
        <w:rPr>
          <w:rFonts w:ascii="Times New Roman" w:hAnsi="Times New Roman" w:cs="Times New Roman"/>
          <w:sz w:val="24"/>
          <w:szCs w:val="24"/>
        </w:rPr>
        <w:fldChar w:fldCharType="end"/>
      </w:r>
      <w:r w:rsidRPr="0068652B">
        <w:rPr>
          <w:rFonts w:ascii="Times New Roman" w:hAnsi="Times New Roman" w:cs="Times New Roman"/>
          <w:sz w:val="24"/>
          <w:szCs w:val="24"/>
        </w:rPr>
        <w:t xml:space="preserve">. Previous studies show that </w:t>
      </w:r>
      <w:r w:rsidRPr="006D252C">
        <w:rPr>
          <w:rFonts w:ascii="Times New Roman" w:hAnsi="Times New Roman" w:cs="Times New Roman"/>
          <w:i/>
          <w:iCs/>
          <w:sz w:val="24"/>
          <w:szCs w:val="24"/>
        </w:rPr>
        <w:t>Ruminococcus</w:t>
      </w:r>
      <w:r w:rsidRPr="0068652B">
        <w:rPr>
          <w:rFonts w:ascii="Times New Roman" w:hAnsi="Times New Roman" w:cs="Times New Roman"/>
          <w:sz w:val="24"/>
          <w:szCs w:val="24"/>
        </w:rPr>
        <w:t xml:space="preserve"> degraded and fermented cellulosic biomass into short-chain fatty acid (SCFA) for herbivorous ruminants </w:t>
      </w:r>
      <w:r w:rsidR="00A05FB0">
        <w:rPr>
          <w:rFonts w:ascii="Times New Roman" w:hAnsi="Times New Roman" w:cs="Times New Roman"/>
          <w:sz w:val="24"/>
          <w:szCs w:val="24"/>
        </w:rPr>
        <w:fldChar w:fldCharType="begin">
          <w:fldData xml:space="preserve">PEVuZE5vdGU+PENpdGU+PEF1dGhvcj5RaW48L0F1dGhvcj48WWVhcj4yMDEwPC9ZZWFyPjxSZWNO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</w:fldData>
        </w:fldChar>
      </w:r>
      <w:r w:rsidR="00486769">
        <w:rPr>
          <w:rFonts w:ascii="Times New Roman" w:hAnsi="Times New Roman" w:cs="Times New Roman"/>
          <w:sz w:val="24"/>
          <w:szCs w:val="24"/>
        </w:rPr>
        <w:instrText xml:space="preserve"> ADDIN EN.CITE </w:instrText>
      </w:r>
      <w:r w:rsidR="00486769">
        <w:rPr>
          <w:rFonts w:ascii="Times New Roman" w:hAnsi="Times New Roman" w:cs="Times New Roman"/>
          <w:sz w:val="24"/>
          <w:szCs w:val="24"/>
        </w:rPr>
        <w:fldChar w:fldCharType="begin">
          <w:fldData xml:space="preserve">PEVuZE5vdGU+PENpdGU+PEF1dGhvcj5RaW48L0F1dGhvcj48WWVhcj4yMDEwPC9ZZWFyPjxSZWNO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</w:fldData>
        </w:fldChar>
      </w:r>
      <w:r w:rsidR="00486769">
        <w:rPr>
          <w:rFonts w:ascii="Times New Roman" w:hAnsi="Times New Roman" w:cs="Times New Roman"/>
          <w:sz w:val="24"/>
          <w:szCs w:val="24"/>
        </w:rPr>
        <w:instrText xml:space="preserve"> ADDIN EN.CITE.DATA </w:instrText>
      </w:r>
      <w:r w:rsidR="00486769">
        <w:rPr>
          <w:rFonts w:ascii="Times New Roman" w:hAnsi="Times New Roman" w:cs="Times New Roman"/>
          <w:sz w:val="24"/>
          <w:szCs w:val="24"/>
        </w:rPr>
      </w:r>
      <w:r w:rsidR="00486769">
        <w:rPr>
          <w:rFonts w:ascii="Times New Roman" w:hAnsi="Times New Roman" w:cs="Times New Roman"/>
          <w:sz w:val="24"/>
          <w:szCs w:val="24"/>
        </w:rPr>
        <w:fldChar w:fldCharType="end"/>
      </w:r>
      <w:r w:rsidR="00A05FB0">
        <w:rPr>
          <w:rFonts w:ascii="Times New Roman" w:hAnsi="Times New Roman" w:cs="Times New Roman"/>
          <w:sz w:val="24"/>
          <w:szCs w:val="24"/>
        </w:rPr>
        <w:fldChar w:fldCharType="separate"/>
      </w:r>
      <w:r w:rsidR="00486769">
        <w:rPr>
          <w:rFonts w:ascii="Times New Roman" w:hAnsi="Times New Roman" w:cs="Times New Roman"/>
          <w:noProof/>
          <w:sz w:val="24"/>
          <w:szCs w:val="24"/>
        </w:rPr>
        <w:t>[74-76]</w:t>
      </w:r>
      <w:r w:rsidR="00A05FB0">
        <w:rPr>
          <w:rFonts w:ascii="Times New Roman" w:hAnsi="Times New Roman" w:cs="Times New Roman"/>
          <w:sz w:val="24"/>
          <w:szCs w:val="24"/>
        </w:rPr>
        <w:fldChar w:fldCharType="end"/>
      </w:r>
      <w:r w:rsidRPr="0068652B">
        <w:rPr>
          <w:rFonts w:ascii="Times New Roman" w:hAnsi="Times New Roman" w:cs="Times New Roman"/>
          <w:sz w:val="24"/>
          <w:szCs w:val="24"/>
        </w:rPr>
        <w:t xml:space="preserve">. Recently, </w:t>
      </w:r>
      <w:r w:rsidRPr="006D252C">
        <w:rPr>
          <w:rFonts w:ascii="Times New Roman" w:hAnsi="Times New Roman" w:cs="Times New Roman"/>
          <w:i/>
          <w:iCs/>
          <w:sz w:val="24"/>
          <w:szCs w:val="24"/>
        </w:rPr>
        <w:t>Ruminococcus Torques</w:t>
      </w:r>
      <w:r w:rsidRPr="0068652B">
        <w:rPr>
          <w:rFonts w:ascii="Times New Roman" w:hAnsi="Times New Roman" w:cs="Times New Roman"/>
          <w:sz w:val="24"/>
          <w:szCs w:val="24"/>
        </w:rPr>
        <w:t xml:space="preserve"> was reported </w:t>
      </w:r>
      <w:r w:rsidR="006D252C">
        <w:rPr>
          <w:rFonts w:ascii="Times New Roman" w:hAnsi="Times New Roman" w:cs="Times New Roman"/>
          <w:sz w:val="24"/>
          <w:szCs w:val="24"/>
        </w:rPr>
        <w:t xml:space="preserve">to be </w:t>
      </w:r>
      <w:r w:rsidRPr="0068652B">
        <w:rPr>
          <w:rFonts w:ascii="Times New Roman" w:hAnsi="Times New Roman" w:cs="Times New Roman"/>
          <w:sz w:val="24"/>
          <w:szCs w:val="24"/>
        </w:rPr>
        <w:t xml:space="preserve">abundant in the irritable bowel syndrome subjects in a placebo control double blind study </w:t>
      </w:r>
      <w:r w:rsidR="00A05FB0">
        <w:rPr>
          <w:rFonts w:ascii="Times New Roman" w:hAnsi="Times New Roman" w:cs="Times New Roman"/>
          <w:sz w:val="24"/>
          <w:szCs w:val="24"/>
        </w:rPr>
        <w:fldChar w:fldCharType="begin">
          <w:fldData xml:space="preserve">PEVuZE5vdGU+PENpdGU+PEF1dGhvcj5MeXJhPC9BdXRob3I+PFllYXI+MjAxMDwvWWVhcj48UmVj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==
</w:fldData>
        </w:fldChar>
      </w:r>
      <w:r w:rsidR="00486769">
        <w:rPr>
          <w:rFonts w:ascii="Times New Roman" w:hAnsi="Times New Roman" w:cs="Times New Roman"/>
          <w:sz w:val="24"/>
          <w:szCs w:val="24"/>
        </w:rPr>
        <w:instrText xml:space="preserve"> ADDIN EN.CITE </w:instrText>
      </w:r>
      <w:r w:rsidR="00486769">
        <w:rPr>
          <w:rFonts w:ascii="Times New Roman" w:hAnsi="Times New Roman" w:cs="Times New Roman"/>
          <w:sz w:val="24"/>
          <w:szCs w:val="24"/>
        </w:rPr>
        <w:fldChar w:fldCharType="begin">
          <w:fldData xml:space="preserve">PEVuZE5vdGU+PENpdGU+PEF1dGhvcj5MeXJhPC9BdXRob3I+PFllYXI+MjAxMDwvWWVhcj48UmVj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==
</w:fldData>
        </w:fldChar>
      </w:r>
      <w:r w:rsidR="00486769">
        <w:rPr>
          <w:rFonts w:ascii="Times New Roman" w:hAnsi="Times New Roman" w:cs="Times New Roman"/>
          <w:sz w:val="24"/>
          <w:szCs w:val="24"/>
        </w:rPr>
        <w:instrText xml:space="preserve"> ADDIN EN.CITE.DATA </w:instrText>
      </w:r>
      <w:r w:rsidR="00486769">
        <w:rPr>
          <w:rFonts w:ascii="Times New Roman" w:hAnsi="Times New Roman" w:cs="Times New Roman"/>
          <w:sz w:val="24"/>
          <w:szCs w:val="24"/>
        </w:rPr>
      </w:r>
      <w:r w:rsidR="00486769">
        <w:rPr>
          <w:rFonts w:ascii="Times New Roman" w:hAnsi="Times New Roman" w:cs="Times New Roman"/>
          <w:sz w:val="24"/>
          <w:szCs w:val="24"/>
        </w:rPr>
        <w:fldChar w:fldCharType="end"/>
      </w:r>
      <w:r w:rsidR="00A05FB0">
        <w:rPr>
          <w:rFonts w:ascii="Times New Roman" w:hAnsi="Times New Roman" w:cs="Times New Roman"/>
          <w:sz w:val="24"/>
          <w:szCs w:val="24"/>
        </w:rPr>
        <w:fldChar w:fldCharType="separate"/>
      </w:r>
      <w:r w:rsidR="00486769">
        <w:rPr>
          <w:rFonts w:ascii="Times New Roman" w:hAnsi="Times New Roman" w:cs="Times New Roman"/>
          <w:noProof/>
          <w:sz w:val="24"/>
          <w:szCs w:val="24"/>
        </w:rPr>
        <w:t>[77]</w:t>
      </w:r>
      <w:r w:rsidR="00A05FB0">
        <w:rPr>
          <w:rFonts w:ascii="Times New Roman" w:hAnsi="Times New Roman" w:cs="Times New Roman"/>
          <w:sz w:val="24"/>
          <w:szCs w:val="24"/>
        </w:rPr>
        <w:fldChar w:fldCharType="end"/>
      </w:r>
      <w:r w:rsidRPr="0068652B">
        <w:rPr>
          <w:rFonts w:ascii="Times New Roman" w:hAnsi="Times New Roman" w:cs="Times New Roman"/>
          <w:sz w:val="24"/>
          <w:szCs w:val="24"/>
        </w:rPr>
        <w:t xml:space="preserve">. Multiple probiotic interventions were able to reduce </w:t>
      </w:r>
      <w:r w:rsidRPr="006D252C">
        <w:rPr>
          <w:rFonts w:ascii="Times New Roman" w:hAnsi="Times New Roman" w:cs="Times New Roman"/>
          <w:i/>
          <w:iCs/>
          <w:sz w:val="24"/>
          <w:szCs w:val="24"/>
        </w:rPr>
        <w:t>Ruminococcus Torques</w:t>
      </w:r>
      <w:r w:rsidRPr="0068652B">
        <w:rPr>
          <w:rFonts w:ascii="Times New Roman" w:hAnsi="Times New Roman" w:cs="Times New Roman"/>
          <w:sz w:val="24"/>
          <w:szCs w:val="24"/>
        </w:rPr>
        <w:t xml:space="preserve"> </w:t>
      </w:r>
      <w:r w:rsidR="006D252C">
        <w:rPr>
          <w:rFonts w:ascii="Times New Roman" w:hAnsi="Times New Roman" w:cs="Times New Roman"/>
          <w:sz w:val="24"/>
          <w:szCs w:val="24"/>
        </w:rPr>
        <w:t xml:space="preserve">abundance </w:t>
      </w:r>
      <w:r w:rsidRPr="0068652B">
        <w:rPr>
          <w:rFonts w:ascii="Times New Roman" w:hAnsi="Times New Roman" w:cs="Times New Roman"/>
          <w:sz w:val="24"/>
          <w:szCs w:val="24"/>
        </w:rPr>
        <w:t xml:space="preserve">significantly based on results obtained from quantitative real-time polymerase chain reaction (qPCR), suggesting that </w:t>
      </w:r>
      <w:r w:rsidRPr="006D252C">
        <w:rPr>
          <w:rFonts w:ascii="Times New Roman" w:hAnsi="Times New Roman" w:cs="Times New Roman"/>
          <w:i/>
          <w:iCs/>
          <w:sz w:val="24"/>
          <w:szCs w:val="24"/>
        </w:rPr>
        <w:t>Ruminococcus Torques</w:t>
      </w:r>
      <w:r w:rsidRPr="0068652B">
        <w:rPr>
          <w:rFonts w:ascii="Times New Roman" w:hAnsi="Times New Roman" w:cs="Times New Roman"/>
          <w:sz w:val="24"/>
          <w:szCs w:val="24"/>
        </w:rPr>
        <w:t xml:space="preserve"> may be used as biomarker in evaluating probiotic activity. As a part of normal flora in gastrointestinal tract, another </w:t>
      </w:r>
      <w:r w:rsidRPr="006D252C">
        <w:rPr>
          <w:rFonts w:ascii="Times New Roman" w:hAnsi="Times New Roman" w:cs="Times New Roman"/>
          <w:i/>
          <w:iCs/>
          <w:sz w:val="24"/>
          <w:szCs w:val="24"/>
        </w:rPr>
        <w:t>Ruminococcus</w:t>
      </w:r>
      <w:r w:rsidRPr="0068652B">
        <w:rPr>
          <w:rFonts w:ascii="Times New Roman" w:hAnsi="Times New Roman" w:cs="Times New Roman"/>
          <w:sz w:val="24"/>
          <w:szCs w:val="24"/>
        </w:rPr>
        <w:t xml:space="preserve"> specie</w:t>
      </w:r>
      <w:r w:rsidR="006D252C">
        <w:rPr>
          <w:rFonts w:ascii="Times New Roman" w:hAnsi="Times New Roman" w:cs="Times New Roman"/>
          <w:sz w:val="24"/>
          <w:szCs w:val="24"/>
        </w:rPr>
        <w:t>s,</w:t>
      </w:r>
      <w:r w:rsidRPr="0068652B">
        <w:rPr>
          <w:rFonts w:ascii="Times New Roman" w:hAnsi="Times New Roman" w:cs="Times New Roman"/>
          <w:sz w:val="24"/>
          <w:szCs w:val="24"/>
        </w:rPr>
        <w:t xml:space="preserve"> </w:t>
      </w:r>
      <w:r w:rsidRPr="006D252C">
        <w:rPr>
          <w:rFonts w:ascii="Times New Roman" w:hAnsi="Times New Roman" w:cs="Times New Roman"/>
          <w:i/>
          <w:iCs/>
          <w:sz w:val="24"/>
          <w:szCs w:val="24"/>
        </w:rPr>
        <w:t>Gnavus</w:t>
      </w:r>
      <w:r w:rsidRPr="0068652B">
        <w:rPr>
          <w:rFonts w:ascii="Times New Roman" w:hAnsi="Times New Roman" w:cs="Times New Roman"/>
          <w:sz w:val="24"/>
          <w:szCs w:val="24"/>
        </w:rPr>
        <w:t xml:space="preserve"> showed </w:t>
      </w:r>
      <w:r w:rsidR="006D252C">
        <w:rPr>
          <w:rFonts w:ascii="Times New Roman" w:hAnsi="Times New Roman" w:cs="Times New Roman"/>
          <w:sz w:val="24"/>
          <w:szCs w:val="24"/>
        </w:rPr>
        <w:t xml:space="preserve">to be in </w:t>
      </w:r>
      <w:r w:rsidRPr="0068652B">
        <w:rPr>
          <w:rFonts w:ascii="Times New Roman" w:hAnsi="Times New Roman" w:cs="Times New Roman"/>
          <w:sz w:val="24"/>
          <w:szCs w:val="24"/>
        </w:rPr>
        <w:t xml:space="preserve">high abundance </w:t>
      </w:r>
      <w:r w:rsidR="006D252C">
        <w:rPr>
          <w:rFonts w:ascii="Times New Roman" w:hAnsi="Times New Roman" w:cs="Times New Roman"/>
          <w:sz w:val="24"/>
          <w:szCs w:val="24"/>
        </w:rPr>
        <w:t>in the</w:t>
      </w:r>
      <w:r w:rsidRPr="0068652B">
        <w:rPr>
          <w:rFonts w:ascii="Times New Roman" w:hAnsi="Times New Roman" w:cs="Times New Roman"/>
          <w:sz w:val="24"/>
          <w:szCs w:val="24"/>
        </w:rPr>
        <w:t xml:space="preserve"> IBD patients, with increased level of oxidative stress in the gut </w:t>
      </w:r>
      <w:r w:rsidR="00A05FB0">
        <w:rPr>
          <w:rFonts w:ascii="Times New Roman" w:hAnsi="Times New Roman" w:cs="Times New Roman"/>
          <w:sz w:val="24"/>
          <w:szCs w:val="24"/>
        </w:rPr>
        <w:fldChar w:fldCharType="begin">
          <w:fldData xml:space="preserve">PEVuZE5vdGU+PENpdGU+PEF1dGhvcj5IYWxsPC9BdXRob3I+PFllYXI+MjAxNzwvWWVhcj48UmVj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</w:fldData>
        </w:fldChar>
      </w:r>
      <w:r w:rsidR="00486769">
        <w:rPr>
          <w:rFonts w:ascii="Times New Roman" w:hAnsi="Times New Roman" w:cs="Times New Roman"/>
          <w:sz w:val="24"/>
          <w:szCs w:val="24"/>
        </w:rPr>
        <w:instrText xml:space="preserve"> ADDIN EN.CITE </w:instrText>
      </w:r>
      <w:r w:rsidR="00486769">
        <w:rPr>
          <w:rFonts w:ascii="Times New Roman" w:hAnsi="Times New Roman" w:cs="Times New Roman"/>
          <w:sz w:val="24"/>
          <w:szCs w:val="24"/>
        </w:rPr>
        <w:fldChar w:fldCharType="begin">
          <w:fldData xml:space="preserve">PEVuZE5vdGU+PENpdGU+PEF1dGhvcj5IYWxsPC9BdXRob3I+PFllYXI+MjAxNzwvWWVhcj48UmVj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</w:fldData>
        </w:fldChar>
      </w:r>
      <w:r w:rsidR="00486769">
        <w:rPr>
          <w:rFonts w:ascii="Times New Roman" w:hAnsi="Times New Roman" w:cs="Times New Roman"/>
          <w:sz w:val="24"/>
          <w:szCs w:val="24"/>
        </w:rPr>
        <w:instrText xml:space="preserve"> ADDIN EN.CITE.DATA </w:instrText>
      </w:r>
      <w:r w:rsidR="00486769">
        <w:rPr>
          <w:rFonts w:ascii="Times New Roman" w:hAnsi="Times New Roman" w:cs="Times New Roman"/>
          <w:sz w:val="24"/>
          <w:szCs w:val="24"/>
        </w:rPr>
      </w:r>
      <w:r w:rsidR="00486769">
        <w:rPr>
          <w:rFonts w:ascii="Times New Roman" w:hAnsi="Times New Roman" w:cs="Times New Roman"/>
          <w:sz w:val="24"/>
          <w:szCs w:val="24"/>
        </w:rPr>
        <w:fldChar w:fldCharType="end"/>
      </w:r>
      <w:r w:rsidR="00A05FB0">
        <w:rPr>
          <w:rFonts w:ascii="Times New Roman" w:hAnsi="Times New Roman" w:cs="Times New Roman"/>
          <w:sz w:val="24"/>
          <w:szCs w:val="24"/>
        </w:rPr>
        <w:fldChar w:fldCharType="separate"/>
      </w:r>
      <w:r w:rsidR="00486769">
        <w:rPr>
          <w:rFonts w:ascii="Times New Roman" w:hAnsi="Times New Roman" w:cs="Times New Roman"/>
          <w:noProof/>
          <w:sz w:val="24"/>
          <w:szCs w:val="24"/>
        </w:rPr>
        <w:t>[78]</w:t>
      </w:r>
      <w:r w:rsidR="00A05FB0">
        <w:rPr>
          <w:rFonts w:ascii="Times New Roman" w:hAnsi="Times New Roman" w:cs="Times New Roman"/>
          <w:sz w:val="24"/>
          <w:szCs w:val="24"/>
        </w:rPr>
        <w:fldChar w:fldCharType="end"/>
      </w:r>
      <w:r w:rsidRPr="0068652B">
        <w:rPr>
          <w:rFonts w:ascii="Times New Roman" w:hAnsi="Times New Roman" w:cs="Times New Roman"/>
          <w:sz w:val="24"/>
          <w:szCs w:val="24"/>
        </w:rPr>
        <w:t xml:space="preserve">, potentially caused by cytokine production such as TNF-a </w:t>
      </w:r>
      <w:r w:rsidR="00A05FB0">
        <w:rPr>
          <w:rFonts w:ascii="Times New Roman" w:hAnsi="Times New Roman" w:cs="Times New Roman"/>
          <w:sz w:val="24"/>
          <w:szCs w:val="24"/>
        </w:rPr>
        <w:fldChar w:fldCharType="begin"/>
      </w:r>
      <w:r w:rsidR="00486769">
        <w:rPr>
          <w:rFonts w:ascii="Times New Roman" w:hAnsi="Times New Roman" w:cs="Times New Roman"/>
          <w:sz w:val="24"/>
          <w:szCs w:val="24"/>
        </w:rPr>
        <w:instrText xml:space="preserve"> ADDIN EN.CITE &lt;EndNote&gt;&lt;Cite&gt;&lt;Author&gt;Henke&lt;/Author&gt;&lt;Year&gt;2019&lt;/Year&gt;&lt;RecNum&gt;248&lt;/RecNum&gt;&lt;DisplayText&gt;[79]&lt;/DisplayText&gt;&lt;record&gt;&lt;rec-number&gt;248&lt;/rec-number&gt;&lt;foreign-keys&gt;&lt;key app="EN" db-id="p5x02z22jstaavezs2optfptvxdv9padpft5" timestamp="1674511025"&gt;248&lt;/key&gt;&lt;/foreign-keys&gt;&lt;ref-type name="Journal Article"&gt;17&lt;/ref-type&gt;&lt;contributors&gt;&lt;authors&gt;&lt;author&gt;Henke, M. T.&lt;/author&gt;&lt;author&gt;Kenny, D. J.&lt;/author&gt;&lt;author&gt;Cassilly, C. D.&lt;/author&gt;&lt;author&gt;Vlamakis, H.&lt;/author&gt;&lt;author&gt;Xavier, R. J.&lt;/author&gt;&lt;author&gt;Clardy, J.&lt;/author&gt;&lt;/authors&gt;&lt;/contributors&gt;&lt;auth-address&gt;Department of Biological Chemistry and Molecular Pharmacology, Harvard Medical School, Boston MA 02115.&amp;#xD;Broad Institute of MIT and Harvard, Cambridge, MA 02142.&amp;#xD;Department of Molecular Biology, Massachusetts General Hospital, Boston, MA 02114.&amp;#xD;Center for the Study of Inflammatory Bowel Disease, Massachusetts General Hospital, Boston, MA 02114.&amp;#xD;Department of Biological Chemistry and Molecular Pharmacology, Harvard Medical School, Boston MA 02115; jon_clardy@hms.harvard.edu.&lt;/auth-address&gt;&lt;titles&gt;&lt;title&gt;Ruminococcus gnavus, a member of the human gut microbiome associated with Crohn&amp;apos;s disease, produces an inflammatory polysaccharide&lt;/title&gt;&lt;secondary-title&gt;Proc Natl Acad Sci U S A&lt;/secondary-title&gt;&lt;/titles&gt;&lt;pages&gt;12672-12677&lt;/pages&gt;&lt;volume&gt;116&lt;/volume&gt;&lt;number&gt;26&lt;/number&gt;&lt;edition&gt;2019/06/12&lt;/edition&gt;&lt;keywords&gt;&lt;keyword&gt;inflammatory bowel disease&lt;/keyword&gt;&lt;keyword&gt;microbiome&lt;/keyword&gt;&lt;keyword&gt;polysaccharide&lt;/keyword&gt;&lt;/keywords&gt;&lt;dates&gt;&lt;year&gt;2019&lt;/year&gt;&lt;pub-dates&gt;&lt;date&gt;Jun 25&lt;/date&gt;&lt;/pub-dates&gt;&lt;/dates&gt;&lt;isbn&gt;1091-6490 (Electronic)&amp;#xD;0027-8424 (Linking)&lt;/isbn&gt;&lt;accession-num&gt;31182571&lt;/accession-num&gt;&lt;urls&gt;&lt;related-urls&gt;&lt;url&gt;https://www.ncbi.nlm.nih.gov/pubmed/31182571&lt;/url&gt;&lt;/related-urls&gt;&lt;/urls&gt;&lt;custom2&gt;PMC6601261&lt;/custom2&gt;&lt;electronic-resource-num&gt;10.1073/pnas.1904099116&lt;/electronic-resource-num&gt;&lt;/record&gt;&lt;/Cite&gt;&lt;/EndNote&gt;</w:instrText>
      </w:r>
      <w:r w:rsidR="00A05FB0">
        <w:rPr>
          <w:rFonts w:ascii="Times New Roman" w:hAnsi="Times New Roman" w:cs="Times New Roman"/>
          <w:sz w:val="24"/>
          <w:szCs w:val="24"/>
        </w:rPr>
        <w:fldChar w:fldCharType="separate"/>
      </w:r>
      <w:r w:rsidR="00486769">
        <w:rPr>
          <w:rFonts w:ascii="Times New Roman" w:hAnsi="Times New Roman" w:cs="Times New Roman"/>
          <w:noProof/>
          <w:sz w:val="24"/>
          <w:szCs w:val="24"/>
        </w:rPr>
        <w:t>[79]</w:t>
      </w:r>
      <w:r w:rsidR="00A05FB0">
        <w:rPr>
          <w:rFonts w:ascii="Times New Roman" w:hAnsi="Times New Roman" w:cs="Times New Roman"/>
          <w:sz w:val="24"/>
          <w:szCs w:val="24"/>
        </w:rPr>
        <w:fldChar w:fldCharType="end"/>
      </w:r>
      <w:r w:rsidRPr="0068652B">
        <w:rPr>
          <w:rFonts w:ascii="Times New Roman" w:hAnsi="Times New Roman" w:cs="Times New Roman"/>
          <w:sz w:val="24"/>
          <w:szCs w:val="24"/>
        </w:rPr>
        <w:t xml:space="preserve">. </w:t>
      </w:r>
      <w:r w:rsidR="006D252C" w:rsidRPr="006D252C">
        <w:rPr>
          <w:rFonts w:ascii="Times New Roman" w:hAnsi="Times New Roman" w:cs="Times New Roman"/>
          <w:i/>
          <w:iCs/>
          <w:sz w:val="24"/>
          <w:szCs w:val="24"/>
        </w:rPr>
        <w:t>Firmicutes</w:t>
      </w:r>
      <w:r w:rsidRPr="0068652B">
        <w:rPr>
          <w:rFonts w:ascii="Times New Roman" w:hAnsi="Times New Roman" w:cs="Times New Roman"/>
          <w:sz w:val="24"/>
          <w:szCs w:val="24"/>
        </w:rPr>
        <w:t xml:space="preserve"> </w:t>
      </w:r>
      <w:r w:rsidR="00A05FB0" w:rsidRPr="0068652B">
        <w:rPr>
          <w:rFonts w:ascii="Times New Roman" w:hAnsi="Times New Roman" w:cs="Times New Roman"/>
          <w:sz w:val="24"/>
          <w:szCs w:val="24"/>
        </w:rPr>
        <w:t>has also been</w:t>
      </w:r>
      <w:r w:rsidRPr="0068652B">
        <w:rPr>
          <w:rFonts w:ascii="Times New Roman" w:hAnsi="Times New Roman" w:cs="Times New Roman"/>
          <w:sz w:val="24"/>
          <w:szCs w:val="24"/>
        </w:rPr>
        <w:t xml:space="preserve"> reported to be overpopulated in infants who developed respiratory and skin allergic diseases </w:t>
      </w:r>
      <w:r w:rsidR="0058250C">
        <w:rPr>
          <w:rFonts w:ascii="Times New Roman" w:hAnsi="Times New Roman" w:cs="Times New Roman"/>
          <w:sz w:val="24"/>
          <w:szCs w:val="24"/>
        </w:rPr>
        <w:fldChar w:fldCharType="begin">
          <w:fldData xml:space="preserve">PEVuZE5vdGU+PENpdGU+PEF1dGhvcj5DaHVhPC9BdXRob3I+PFllYXI+MjAxODwvWWVhcj48UmVj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</w:fldData>
        </w:fldChar>
      </w:r>
      <w:r w:rsidR="00486769">
        <w:rPr>
          <w:rFonts w:ascii="Times New Roman" w:hAnsi="Times New Roman" w:cs="Times New Roman"/>
          <w:sz w:val="24"/>
          <w:szCs w:val="24"/>
        </w:rPr>
        <w:instrText xml:space="preserve"> ADDIN EN.CITE </w:instrText>
      </w:r>
      <w:r w:rsidR="00486769">
        <w:rPr>
          <w:rFonts w:ascii="Times New Roman" w:hAnsi="Times New Roman" w:cs="Times New Roman"/>
          <w:sz w:val="24"/>
          <w:szCs w:val="24"/>
        </w:rPr>
        <w:fldChar w:fldCharType="begin">
          <w:fldData xml:space="preserve">PEVuZE5vdGU+PENpdGU+PEF1dGhvcj5DaHVhPC9BdXRob3I+PFllYXI+MjAxODwvWWVhcj48UmVj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</w:fldData>
        </w:fldChar>
      </w:r>
      <w:r w:rsidR="00486769">
        <w:rPr>
          <w:rFonts w:ascii="Times New Roman" w:hAnsi="Times New Roman" w:cs="Times New Roman"/>
          <w:sz w:val="24"/>
          <w:szCs w:val="24"/>
        </w:rPr>
        <w:instrText xml:space="preserve"> ADDIN EN.CITE.DATA </w:instrText>
      </w:r>
      <w:r w:rsidR="00486769">
        <w:rPr>
          <w:rFonts w:ascii="Times New Roman" w:hAnsi="Times New Roman" w:cs="Times New Roman"/>
          <w:sz w:val="24"/>
          <w:szCs w:val="24"/>
        </w:rPr>
      </w:r>
      <w:r w:rsidR="00486769">
        <w:rPr>
          <w:rFonts w:ascii="Times New Roman" w:hAnsi="Times New Roman" w:cs="Times New Roman"/>
          <w:sz w:val="24"/>
          <w:szCs w:val="24"/>
        </w:rPr>
        <w:fldChar w:fldCharType="end"/>
      </w:r>
      <w:r w:rsidR="0058250C">
        <w:rPr>
          <w:rFonts w:ascii="Times New Roman" w:hAnsi="Times New Roman" w:cs="Times New Roman"/>
          <w:sz w:val="24"/>
          <w:szCs w:val="24"/>
        </w:rPr>
        <w:fldChar w:fldCharType="separate"/>
      </w:r>
      <w:r w:rsidR="00486769">
        <w:rPr>
          <w:rFonts w:ascii="Times New Roman" w:hAnsi="Times New Roman" w:cs="Times New Roman"/>
          <w:noProof/>
          <w:sz w:val="24"/>
          <w:szCs w:val="24"/>
        </w:rPr>
        <w:t>[80]</w:t>
      </w:r>
      <w:r w:rsidR="0058250C">
        <w:rPr>
          <w:rFonts w:ascii="Times New Roman" w:hAnsi="Times New Roman" w:cs="Times New Roman"/>
          <w:sz w:val="24"/>
          <w:szCs w:val="24"/>
        </w:rPr>
        <w:fldChar w:fldCharType="end"/>
      </w:r>
      <w:r w:rsidRPr="0068652B">
        <w:rPr>
          <w:rFonts w:ascii="Times New Roman" w:hAnsi="Times New Roman" w:cs="Times New Roman"/>
          <w:sz w:val="24"/>
          <w:szCs w:val="24"/>
        </w:rPr>
        <w:t xml:space="preserve">. Mice orally garaged by purified </w:t>
      </w:r>
      <w:r w:rsidRPr="006D252C">
        <w:rPr>
          <w:rFonts w:ascii="Times New Roman" w:hAnsi="Times New Roman" w:cs="Times New Roman"/>
          <w:i/>
          <w:iCs/>
          <w:sz w:val="24"/>
          <w:szCs w:val="24"/>
        </w:rPr>
        <w:t>Ruminococcus Gnavus</w:t>
      </w:r>
      <w:r w:rsidRPr="0068652B">
        <w:rPr>
          <w:rFonts w:ascii="Times New Roman" w:hAnsi="Times New Roman" w:cs="Times New Roman"/>
          <w:sz w:val="24"/>
          <w:szCs w:val="24"/>
        </w:rPr>
        <w:t xml:space="preserve"> also developed airway inflammation by cytokine secretion such as interleukin 25, 33 and others. In </w:t>
      </w:r>
      <w:r w:rsidR="006D252C">
        <w:rPr>
          <w:rFonts w:ascii="Times New Roman" w:hAnsi="Times New Roman" w:cs="Times New Roman"/>
          <w:sz w:val="24"/>
          <w:szCs w:val="24"/>
        </w:rPr>
        <w:t>this</w:t>
      </w:r>
      <w:r w:rsidRPr="0068652B">
        <w:rPr>
          <w:rFonts w:ascii="Times New Roman" w:hAnsi="Times New Roman" w:cs="Times New Roman"/>
          <w:sz w:val="24"/>
          <w:szCs w:val="24"/>
        </w:rPr>
        <w:t xml:space="preserve"> study, we observed a significant increase in the abundance of </w:t>
      </w:r>
      <w:r w:rsidRPr="006D252C">
        <w:rPr>
          <w:rFonts w:ascii="Times New Roman" w:hAnsi="Times New Roman" w:cs="Times New Roman"/>
          <w:i/>
          <w:iCs/>
          <w:sz w:val="24"/>
          <w:szCs w:val="24"/>
        </w:rPr>
        <w:t>Firmcutes Ruminoccus</w:t>
      </w:r>
      <w:r w:rsidRPr="0068652B">
        <w:rPr>
          <w:rFonts w:ascii="Times New Roman" w:hAnsi="Times New Roman" w:cs="Times New Roman"/>
          <w:sz w:val="24"/>
          <w:szCs w:val="24"/>
        </w:rPr>
        <w:t xml:space="preserve"> in fecal samples </w:t>
      </w:r>
      <w:r w:rsidR="006D252C">
        <w:rPr>
          <w:rFonts w:ascii="Times New Roman" w:hAnsi="Times New Roman" w:cs="Times New Roman"/>
          <w:sz w:val="24"/>
          <w:szCs w:val="24"/>
        </w:rPr>
        <w:t xml:space="preserve">at the late but not at the early timepoints </w:t>
      </w:r>
      <w:r w:rsidRPr="0068652B">
        <w:rPr>
          <w:rFonts w:ascii="Times New Roman" w:hAnsi="Times New Roman" w:cs="Times New Roman"/>
          <w:sz w:val="24"/>
          <w:szCs w:val="24"/>
        </w:rPr>
        <w:t xml:space="preserve">irrespective of diet and genotype. </w:t>
      </w:r>
      <w:r w:rsidR="006D252C">
        <w:rPr>
          <w:rFonts w:ascii="Times New Roman" w:hAnsi="Times New Roman" w:cs="Times New Roman"/>
          <w:sz w:val="24"/>
          <w:szCs w:val="24"/>
        </w:rPr>
        <w:t xml:space="preserve">Accumulation of </w:t>
      </w:r>
      <w:r w:rsidR="006D252C" w:rsidRPr="0068652B">
        <w:rPr>
          <w:rFonts w:ascii="Times New Roman" w:hAnsi="Times New Roman" w:cs="Times New Roman"/>
          <w:sz w:val="24"/>
          <w:szCs w:val="24"/>
        </w:rPr>
        <w:t>harmful inflammatory bacteria in the gu</w:t>
      </w:r>
      <w:r w:rsidR="006D252C">
        <w:rPr>
          <w:rFonts w:ascii="Times New Roman" w:hAnsi="Times New Roman" w:cs="Times New Roman"/>
          <w:sz w:val="24"/>
          <w:szCs w:val="24"/>
        </w:rPr>
        <w:t>ts</w:t>
      </w:r>
      <w:r w:rsidRPr="0068652B">
        <w:rPr>
          <w:rFonts w:ascii="Times New Roman" w:hAnsi="Times New Roman" w:cs="Times New Roman"/>
          <w:sz w:val="24"/>
          <w:szCs w:val="24"/>
        </w:rPr>
        <w:t xml:space="preserve"> is considered </w:t>
      </w:r>
      <w:r w:rsidR="006D252C">
        <w:rPr>
          <w:rFonts w:ascii="Times New Roman" w:hAnsi="Times New Roman" w:cs="Times New Roman"/>
          <w:sz w:val="24"/>
          <w:szCs w:val="24"/>
        </w:rPr>
        <w:t xml:space="preserve">has been linked to </w:t>
      </w:r>
      <w:r w:rsidRPr="0068652B">
        <w:rPr>
          <w:rFonts w:ascii="Times New Roman" w:hAnsi="Times New Roman" w:cs="Times New Roman"/>
          <w:sz w:val="24"/>
          <w:szCs w:val="24"/>
        </w:rPr>
        <w:t>aging. However, w</w:t>
      </w:r>
      <w:r w:rsidR="006D252C">
        <w:rPr>
          <w:rFonts w:ascii="Times New Roman" w:hAnsi="Times New Roman" w:cs="Times New Roman"/>
          <w:sz w:val="24"/>
          <w:szCs w:val="24"/>
        </w:rPr>
        <w:t xml:space="preserve">e </w:t>
      </w:r>
      <w:r w:rsidRPr="0068652B">
        <w:rPr>
          <w:rFonts w:ascii="Times New Roman" w:hAnsi="Times New Roman" w:cs="Times New Roman"/>
          <w:sz w:val="24"/>
          <w:szCs w:val="24"/>
        </w:rPr>
        <w:t xml:space="preserve">found that the increased level of </w:t>
      </w:r>
      <w:r w:rsidRPr="006D252C">
        <w:rPr>
          <w:rFonts w:ascii="Times New Roman" w:hAnsi="Times New Roman" w:cs="Times New Roman"/>
          <w:i/>
          <w:iCs/>
          <w:sz w:val="24"/>
          <w:szCs w:val="24"/>
        </w:rPr>
        <w:t>Firmucutes Ruminoccus</w:t>
      </w:r>
      <w:r w:rsidRPr="0068652B">
        <w:rPr>
          <w:rFonts w:ascii="Times New Roman" w:hAnsi="Times New Roman" w:cs="Times New Roman"/>
          <w:sz w:val="24"/>
          <w:szCs w:val="24"/>
        </w:rPr>
        <w:t xml:space="preserve"> </w:t>
      </w:r>
      <w:r w:rsidR="006D252C">
        <w:rPr>
          <w:rFonts w:ascii="Times New Roman" w:hAnsi="Times New Roman" w:cs="Times New Roman"/>
          <w:sz w:val="24"/>
          <w:szCs w:val="24"/>
        </w:rPr>
        <w:t>was mainly associated with</w:t>
      </w:r>
      <w:r w:rsidRPr="0068652B">
        <w:rPr>
          <w:rFonts w:ascii="Times New Roman" w:hAnsi="Times New Roman" w:cs="Times New Roman"/>
          <w:sz w:val="24"/>
          <w:szCs w:val="24"/>
        </w:rPr>
        <w:t xml:space="preserve"> Nrf2 KO suggesting</w:t>
      </w:r>
      <w:r w:rsidR="006D252C">
        <w:rPr>
          <w:rFonts w:ascii="Times New Roman" w:hAnsi="Times New Roman" w:cs="Times New Roman"/>
          <w:sz w:val="24"/>
          <w:szCs w:val="24"/>
        </w:rPr>
        <w:t xml:space="preserve"> that</w:t>
      </w:r>
      <w:r w:rsidRPr="0068652B">
        <w:rPr>
          <w:rFonts w:ascii="Times New Roman" w:hAnsi="Times New Roman" w:cs="Times New Roman"/>
          <w:sz w:val="24"/>
          <w:szCs w:val="24"/>
        </w:rPr>
        <w:t xml:space="preserve"> Nrf2 KO accelerates the increase of </w:t>
      </w:r>
      <w:r w:rsidRPr="006D252C">
        <w:rPr>
          <w:rFonts w:ascii="Times New Roman" w:hAnsi="Times New Roman" w:cs="Times New Roman"/>
          <w:i/>
          <w:iCs/>
          <w:sz w:val="24"/>
          <w:szCs w:val="24"/>
        </w:rPr>
        <w:t>Firmucutes Ruminoccus</w:t>
      </w:r>
      <w:r w:rsidR="005323CB">
        <w:rPr>
          <w:rFonts w:ascii="Times New Roman" w:hAnsi="Times New Roman" w:cs="Times New Roman"/>
          <w:sz w:val="24"/>
          <w:szCs w:val="24"/>
        </w:rPr>
        <w:t>’s relative abundance</w:t>
      </w:r>
      <w:r w:rsidRPr="0068652B">
        <w:rPr>
          <w:rFonts w:ascii="Times New Roman" w:hAnsi="Times New Roman" w:cs="Times New Roman"/>
          <w:sz w:val="24"/>
          <w:szCs w:val="24"/>
        </w:rPr>
        <w:t xml:space="preserve">. </w:t>
      </w:r>
      <w:r w:rsidR="005323CB">
        <w:rPr>
          <w:rFonts w:ascii="Times New Roman" w:hAnsi="Times New Roman" w:cs="Times New Roman"/>
          <w:sz w:val="24"/>
          <w:szCs w:val="24"/>
        </w:rPr>
        <w:t>This suggests</w:t>
      </w:r>
      <w:r w:rsidRPr="0068652B">
        <w:rPr>
          <w:rFonts w:ascii="Times New Roman" w:hAnsi="Times New Roman" w:cs="Times New Roman"/>
          <w:sz w:val="24"/>
          <w:szCs w:val="24"/>
        </w:rPr>
        <w:t xml:space="preserve"> that Nrf2 </w:t>
      </w:r>
      <w:r w:rsidR="005323CB">
        <w:rPr>
          <w:rFonts w:ascii="Times New Roman" w:hAnsi="Times New Roman" w:cs="Times New Roman"/>
          <w:sz w:val="24"/>
          <w:szCs w:val="24"/>
        </w:rPr>
        <w:t>might</w:t>
      </w:r>
      <w:r w:rsidRPr="0068652B">
        <w:rPr>
          <w:rFonts w:ascii="Times New Roman" w:hAnsi="Times New Roman" w:cs="Times New Roman"/>
          <w:sz w:val="24"/>
          <w:szCs w:val="24"/>
        </w:rPr>
        <w:t xml:space="preserve"> play an important role in regulating the gut microbiota profile and suppres</w:t>
      </w:r>
      <w:r w:rsidR="005323CB">
        <w:rPr>
          <w:rFonts w:ascii="Times New Roman" w:hAnsi="Times New Roman" w:cs="Times New Roman"/>
          <w:sz w:val="24"/>
          <w:szCs w:val="24"/>
        </w:rPr>
        <w:t xml:space="preserve">s </w:t>
      </w:r>
      <w:r w:rsidRPr="0068652B">
        <w:rPr>
          <w:rFonts w:ascii="Times New Roman" w:hAnsi="Times New Roman" w:cs="Times New Roman"/>
          <w:sz w:val="24"/>
          <w:szCs w:val="24"/>
        </w:rPr>
        <w:t xml:space="preserve">pathogenic species such as </w:t>
      </w:r>
      <w:r w:rsidRPr="005323CB">
        <w:rPr>
          <w:rFonts w:ascii="Times New Roman" w:hAnsi="Times New Roman" w:cs="Times New Roman"/>
          <w:i/>
          <w:iCs/>
          <w:sz w:val="24"/>
          <w:szCs w:val="24"/>
        </w:rPr>
        <w:t>Firmucutes Ruminoccus</w:t>
      </w:r>
      <w:r w:rsidRPr="0068652B">
        <w:rPr>
          <w:rFonts w:ascii="Times New Roman" w:hAnsi="Times New Roman" w:cs="Times New Roman"/>
          <w:sz w:val="24"/>
          <w:szCs w:val="24"/>
        </w:rPr>
        <w:t xml:space="preserve"> as the animal age. </w:t>
      </w:r>
    </w:p>
    <w:p w14:paraId="092A72B1" w14:textId="6D49BE9A" w:rsidR="0068652B" w:rsidRPr="0068652B" w:rsidRDefault="0068652B" w:rsidP="0068652B">
      <w:pPr>
        <w:rPr>
          <w:rFonts w:ascii="Times New Roman" w:hAnsi="Times New Roman" w:cs="Times New Roman"/>
          <w:sz w:val="24"/>
          <w:szCs w:val="24"/>
        </w:rPr>
      </w:pPr>
      <w:r w:rsidRPr="0068652B">
        <w:rPr>
          <w:rFonts w:ascii="Times New Roman" w:hAnsi="Times New Roman" w:cs="Times New Roman"/>
          <w:sz w:val="24"/>
          <w:szCs w:val="24"/>
        </w:rPr>
        <w:t xml:space="preserve">Interestingly, we also observed that the phylum </w:t>
      </w:r>
      <w:r w:rsidRPr="00B17445">
        <w:rPr>
          <w:rFonts w:ascii="Times New Roman" w:hAnsi="Times New Roman" w:cs="Times New Roman"/>
          <w:i/>
          <w:iCs/>
          <w:sz w:val="24"/>
          <w:szCs w:val="24"/>
        </w:rPr>
        <w:t xml:space="preserve">Ruminoccus </w:t>
      </w:r>
      <w:r w:rsidRPr="0068652B">
        <w:rPr>
          <w:rFonts w:ascii="Times New Roman" w:hAnsi="Times New Roman" w:cs="Times New Roman"/>
          <w:sz w:val="24"/>
          <w:szCs w:val="24"/>
        </w:rPr>
        <w:t xml:space="preserve">were also elevated </w:t>
      </w:r>
      <w:r w:rsidR="000E1AD2">
        <w:rPr>
          <w:rFonts w:ascii="Times New Roman" w:hAnsi="Times New Roman" w:cs="Times New Roman"/>
          <w:sz w:val="24"/>
          <w:szCs w:val="24"/>
        </w:rPr>
        <w:t>at the early timepoint in the</w:t>
      </w:r>
      <w:r w:rsidRPr="0068652B">
        <w:rPr>
          <w:rFonts w:ascii="Times New Roman" w:hAnsi="Times New Roman" w:cs="Times New Roman"/>
          <w:sz w:val="24"/>
          <w:szCs w:val="24"/>
        </w:rPr>
        <w:t xml:space="preserve"> PEITC groups. </w:t>
      </w:r>
      <w:r w:rsidRPr="000E1AD2">
        <w:rPr>
          <w:rFonts w:ascii="Times New Roman" w:hAnsi="Times New Roman" w:cs="Times New Roman"/>
          <w:i/>
          <w:iCs/>
          <w:sz w:val="24"/>
          <w:szCs w:val="24"/>
        </w:rPr>
        <w:t>Bacteroidetes Rikenella</w:t>
      </w:r>
      <w:r w:rsidRPr="0068652B">
        <w:rPr>
          <w:rFonts w:ascii="Times New Roman" w:hAnsi="Times New Roman" w:cs="Times New Roman"/>
          <w:sz w:val="24"/>
          <w:szCs w:val="24"/>
        </w:rPr>
        <w:t xml:space="preserve"> w</w:t>
      </w:r>
      <w:r w:rsidR="000E1AD2">
        <w:rPr>
          <w:rFonts w:ascii="Times New Roman" w:hAnsi="Times New Roman" w:cs="Times New Roman"/>
          <w:sz w:val="24"/>
          <w:szCs w:val="24"/>
        </w:rPr>
        <w:t>as</w:t>
      </w:r>
      <w:r w:rsidRPr="0068652B">
        <w:rPr>
          <w:rFonts w:ascii="Times New Roman" w:hAnsi="Times New Roman" w:cs="Times New Roman"/>
          <w:sz w:val="24"/>
          <w:szCs w:val="24"/>
        </w:rPr>
        <w:t xml:space="preserve"> also found significantly elevated in Nrf2 KO groups, </w:t>
      </w:r>
      <w:r w:rsidR="000E1AD2">
        <w:rPr>
          <w:rFonts w:ascii="Times New Roman" w:hAnsi="Times New Roman" w:cs="Times New Roman"/>
          <w:sz w:val="24"/>
          <w:szCs w:val="24"/>
        </w:rPr>
        <w:t>suggesting that it</w:t>
      </w:r>
      <w:r w:rsidRPr="0068652B">
        <w:rPr>
          <w:rFonts w:ascii="Times New Roman" w:hAnsi="Times New Roman" w:cs="Times New Roman"/>
          <w:sz w:val="24"/>
          <w:szCs w:val="24"/>
        </w:rPr>
        <w:t xml:space="preserve"> </w:t>
      </w:r>
      <w:r w:rsidR="000E1AD2">
        <w:rPr>
          <w:rFonts w:ascii="Times New Roman" w:hAnsi="Times New Roman" w:cs="Times New Roman"/>
          <w:sz w:val="24"/>
          <w:szCs w:val="24"/>
        </w:rPr>
        <w:t xml:space="preserve">may </w:t>
      </w:r>
      <w:r w:rsidRPr="0068652B">
        <w:rPr>
          <w:rFonts w:ascii="Times New Roman" w:hAnsi="Times New Roman" w:cs="Times New Roman"/>
          <w:sz w:val="24"/>
          <w:szCs w:val="24"/>
        </w:rPr>
        <w:t>contribut</w:t>
      </w:r>
      <w:r w:rsidR="000E1AD2">
        <w:rPr>
          <w:rFonts w:ascii="Times New Roman" w:hAnsi="Times New Roman" w:cs="Times New Roman"/>
          <w:sz w:val="24"/>
          <w:szCs w:val="24"/>
        </w:rPr>
        <w:t>e</w:t>
      </w:r>
      <w:r w:rsidRPr="0068652B">
        <w:rPr>
          <w:rFonts w:ascii="Times New Roman" w:hAnsi="Times New Roman" w:cs="Times New Roman"/>
          <w:sz w:val="24"/>
          <w:szCs w:val="24"/>
        </w:rPr>
        <w:t xml:space="preserve"> or prevent</w:t>
      </w:r>
      <w:r w:rsidR="000E1AD2">
        <w:rPr>
          <w:rFonts w:ascii="Times New Roman" w:hAnsi="Times New Roman" w:cs="Times New Roman"/>
          <w:sz w:val="24"/>
          <w:szCs w:val="24"/>
        </w:rPr>
        <w:t xml:space="preserve"> </w:t>
      </w:r>
      <w:r w:rsidRPr="0068652B">
        <w:rPr>
          <w:rFonts w:ascii="Times New Roman" w:hAnsi="Times New Roman" w:cs="Times New Roman"/>
          <w:sz w:val="24"/>
          <w:szCs w:val="24"/>
        </w:rPr>
        <w:t>gut diseases</w:t>
      </w:r>
      <w:r w:rsidR="0058250C">
        <w:rPr>
          <w:rFonts w:ascii="Times New Roman" w:hAnsi="Times New Roman" w:cs="Times New Roman"/>
          <w:sz w:val="24"/>
          <w:szCs w:val="24"/>
        </w:rPr>
        <w:t xml:space="preserve"> </w:t>
      </w:r>
      <w:r w:rsidR="0058250C">
        <w:rPr>
          <w:rFonts w:ascii="Times New Roman" w:hAnsi="Times New Roman" w:cs="Times New Roman"/>
          <w:sz w:val="24"/>
          <w:szCs w:val="24"/>
        </w:rPr>
        <w:fldChar w:fldCharType="begin">
          <w:fldData xml:space="preserve">PEVuZE5vdGU+PENpdGU+PEF1dGhvcj5Kb2huc29uPC9BdXRob3I+PFllYXI+MjAxNzwvWWVhcj48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</w:fldData>
        </w:fldChar>
      </w:r>
      <w:r w:rsidR="00486769">
        <w:rPr>
          <w:rFonts w:ascii="Times New Roman" w:hAnsi="Times New Roman" w:cs="Times New Roman"/>
          <w:sz w:val="24"/>
          <w:szCs w:val="24"/>
        </w:rPr>
        <w:instrText xml:space="preserve"> ADDIN EN.CITE </w:instrText>
      </w:r>
      <w:r w:rsidR="00486769">
        <w:rPr>
          <w:rFonts w:ascii="Times New Roman" w:hAnsi="Times New Roman" w:cs="Times New Roman"/>
          <w:sz w:val="24"/>
          <w:szCs w:val="24"/>
        </w:rPr>
        <w:fldChar w:fldCharType="begin">
          <w:fldData xml:space="preserve">PEVuZE5vdGU+PENpdGU+PEF1dGhvcj5Kb2huc29uPC9BdXRob3I+PFllYXI+MjAxNzwvWWVhcj48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</w:fldData>
        </w:fldChar>
      </w:r>
      <w:r w:rsidR="00486769">
        <w:rPr>
          <w:rFonts w:ascii="Times New Roman" w:hAnsi="Times New Roman" w:cs="Times New Roman"/>
          <w:sz w:val="24"/>
          <w:szCs w:val="24"/>
        </w:rPr>
        <w:instrText xml:space="preserve"> ADDIN EN.CITE.DATA </w:instrText>
      </w:r>
      <w:r w:rsidR="00486769">
        <w:rPr>
          <w:rFonts w:ascii="Times New Roman" w:hAnsi="Times New Roman" w:cs="Times New Roman"/>
          <w:sz w:val="24"/>
          <w:szCs w:val="24"/>
        </w:rPr>
      </w:r>
      <w:r w:rsidR="00486769">
        <w:rPr>
          <w:rFonts w:ascii="Times New Roman" w:hAnsi="Times New Roman" w:cs="Times New Roman"/>
          <w:sz w:val="24"/>
          <w:szCs w:val="24"/>
        </w:rPr>
        <w:fldChar w:fldCharType="end"/>
      </w:r>
      <w:r w:rsidR="0058250C">
        <w:rPr>
          <w:rFonts w:ascii="Times New Roman" w:hAnsi="Times New Roman" w:cs="Times New Roman"/>
          <w:sz w:val="24"/>
          <w:szCs w:val="24"/>
        </w:rPr>
        <w:fldChar w:fldCharType="separate"/>
      </w:r>
      <w:r w:rsidR="00486769">
        <w:rPr>
          <w:rFonts w:ascii="Times New Roman" w:hAnsi="Times New Roman" w:cs="Times New Roman"/>
          <w:noProof/>
          <w:sz w:val="24"/>
          <w:szCs w:val="24"/>
        </w:rPr>
        <w:t>[81-84]</w:t>
      </w:r>
      <w:r w:rsidR="0058250C">
        <w:rPr>
          <w:rFonts w:ascii="Times New Roman" w:hAnsi="Times New Roman" w:cs="Times New Roman"/>
          <w:sz w:val="24"/>
          <w:szCs w:val="24"/>
        </w:rPr>
        <w:fldChar w:fldCharType="end"/>
      </w:r>
      <w:r w:rsidRPr="0068652B">
        <w:rPr>
          <w:rFonts w:ascii="Times New Roman" w:hAnsi="Times New Roman" w:cs="Times New Roman"/>
          <w:sz w:val="24"/>
          <w:szCs w:val="24"/>
        </w:rPr>
        <w:t>. Overall, genetic KO (mutation) ha</w:t>
      </w:r>
      <w:r w:rsidR="000E1AD2">
        <w:rPr>
          <w:rFonts w:ascii="Times New Roman" w:hAnsi="Times New Roman" w:cs="Times New Roman"/>
          <w:sz w:val="24"/>
          <w:szCs w:val="24"/>
        </w:rPr>
        <w:t>s</w:t>
      </w:r>
      <w:r w:rsidRPr="0068652B">
        <w:rPr>
          <w:rFonts w:ascii="Times New Roman" w:hAnsi="Times New Roman" w:cs="Times New Roman"/>
          <w:sz w:val="24"/>
          <w:szCs w:val="24"/>
        </w:rPr>
        <w:t xml:space="preserve"> a strong impact on the host microbiota profile over time and should be considered as one biomarker when developing probiotic or microbiota intervention therapy in </w:t>
      </w:r>
      <w:r w:rsidR="000E1AD2">
        <w:rPr>
          <w:rFonts w:ascii="Times New Roman" w:hAnsi="Times New Roman" w:cs="Times New Roman"/>
          <w:sz w:val="24"/>
          <w:szCs w:val="24"/>
        </w:rPr>
        <w:t xml:space="preserve">the </w:t>
      </w:r>
      <w:r w:rsidRPr="0068652B">
        <w:rPr>
          <w:rFonts w:ascii="Times New Roman" w:hAnsi="Times New Roman" w:cs="Times New Roman"/>
          <w:sz w:val="24"/>
          <w:szCs w:val="24"/>
        </w:rPr>
        <w:t>future.</w:t>
      </w:r>
    </w:p>
    <w:p w14:paraId="5D747067" w14:textId="07D4C73F" w:rsidR="00A43D9D" w:rsidRDefault="0068652B" w:rsidP="0068652B">
      <w:pPr>
        <w:rPr>
          <w:rFonts w:ascii="Times New Roman" w:hAnsi="Times New Roman" w:cs="Times New Roman"/>
          <w:sz w:val="24"/>
          <w:szCs w:val="24"/>
        </w:rPr>
      </w:pPr>
      <w:commentRangeStart w:id="144"/>
      <w:r w:rsidRPr="0068652B">
        <w:rPr>
          <w:rFonts w:ascii="Times New Roman" w:hAnsi="Times New Roman" w:cs="Times New Roman"/>
          <w:sz w:val="24"/>
          <w:szCs w:val="24"/>
        </w:rPr>
        <w:t>In this study, we conclude that mice genotype is strongly</w:t>
      </w:r>
      <w:r w:rsidR="008F5804">
        <w:rPr>
          <w:rFonts w:ascii="Times New Roman" w:hAnsi="Times New Roman" w:cs="Times New Roman"/>
          <w:sz w:val="24"/>
          <w:szCs w:val="24"/>
        </w:rPr>
        <w:t xml:space="preserve"> associated</w:t>
      </w:r>
      <w:r w:rsidRPr="0068652B">
        <w:rPr>
          <w:rFonts w:ascii="Times New Roman" w:hAnsi="Times New Roman" w:cs="Times New Roman"/>
          <w:sz w:val="24"/>
          <w:szCs w:val="24"/>
        </w:rPr>
        <w:t xml:space="preserve"> with gut microbio</w:t>
      </w:r>
      <w:r w:rsidR="008F5804">
        <w:rPr>
          <w:rFonts w:ascii="Times New Roman" w:hAnsi="Times New Roman" w:cs="Times New Roman"/>
          <w:sz w:val="24"/>
          <w:szCs w:val="24"/>
        </w:rPr>
        <w:t>me</w:t>
      </w:r>
      <w:r w:rsidRPr="0068652B">
        <w:rPr>
          <w:rFonts w:ascii="Times New Roman" w:hAnsi="Times New Roman" w:cs="Times New Roman"/>
          <w:sz w:val="24"/>
          <w:szCs w:val="24"/>
        </w:rPr>
        <w:t xml:space="preserve"> </w:t>
      </w:r>
      <w:r w:rsidR="008F5804">
        <w:rPr>
          <w:rFonts w:ascii="Times New Roman" w:hAnsi="Times New Roman" w:cs="Times New Roman"/>
          <w:sz w:val="24"/>
          <w:szCs w:val="24"/>
        </w:rPr>
        <w:t xml:space="preserve">richness and diversity and compositional </w:t>
      </w:r>
      <w:r w:rsidRPr="0068652B">
        <w:rPr>
          <w:rFonts w:ascii="Times New Roman" w:hAnsi="Times New Roman" w:cs="Times New Roman"/>
          <w:sz w:val="24"/>
          <w:szCs w:val="24"/>
        </w:rPr>
        <w:t xml:space="preserve">changes. However, </w:t>
      </w:r>
      <w:r w:rsidR="008F5804">
        <w:rPr>
          <w:rFonts w:ascii="Times New Roman" w:hAnsi="Times New Roman" w:cs="Times New Roman"/>
          <w:sz w:val="24"/>
          <w:szCs w:val="24"/>
        </w:rPr>
        <w:t>many more factors contribute to difference</w:t>
      </w:r>
      <w:r w:rsidRPr="0068652B">
        <w:rPr>
          <w:rFonts w:ascii="Times New Roman" w:hAnsi="Times New Roman" w:cs="Times New Roman"/>
          <w:sz w:val="24"/>
          <w:szCs w:val="24"/>
        </w:rPr>
        <w:t xml:space="preserve">. Research has demonstrated that cage and internal individual effects are contributing up to 32% and 46% of gut microbiota </w:t>
      </w:r>
      <w:r w:rsidR="00A65E62">
        <w:rPr>
          <w:rFonts w:ascii="Times New Roman" w:hAnsi="Times New Roman" w:cs="Times New Roman"/>
          <w:sz w:val="24"/>
          <w:szCs w:val="24"/>
        </w:rPr>
        <w:t>variability, respectively</w:t>
      </w:r>
      <w:r>
        <w:rPr>
          <w:rFonts w:ascii="Times New Roman" w:hAnsi="Times New Roman" w:cs="Times New Roman"/>
          <w:sz w:val="24"/>
          <w:szCs w:val="24"/>
        </w:rPr>
        <w:t xml:space="preserve"> </w:t>
      </w:r>
      <w:r w:rsidR="00085587">
        <w:rPr>
          <w:rFonts w:ascii="Times New Roman" w:hAnsi="Times New Roman" w:cs="Times New Roman"/>
          <w:sz w:val="24"/>
          <w:szCs w:val="24"/>
        </w:rPr>
        <w:fldChar w:fldCharType="begin"/>
      </w:r>
      <w:r w:rsidR="00486769">
        <w:rPr>
          <w:rFonts w:ascii="Times New Roman" w:hAnsi="Times New Roman" w:cs="Times New Roman"/>
          <w:sz w:val="24"/>
          <w:szCs w:val="24"/>
        </w:rPr>
        <w:instrText xml:space="preserve"> ADDIN EN.CITE &lt;EndNote&gt;&lt;Cite&gt;&lt;Author&gt;Hildebrand&lt;/Author&gt;&lt;Year&gt;2013&lt;/Year&gt;&lt;RecNum&gt;254&lt;/RecNum&gt;&lt;DisplayText&gt;[85]&lt;/DisplayText&gt;&lt;record&gt;&lt;rec-number&gt;254&lt;/rec-number&gt;&lt;foreign-keys&gt;&lt;key app="EN" db-id="p5x02z22jstaavezs2optfptvxdv9padpft5" timestamp="1674511025"&gt;254&lt;/key&gt;&lt;/foreign-keys&gt;&lt;ref-type name="Journal Article"&gt;17&lt;/ref-type&gt;&lt;contributors&gt;&lt;authors&gt;&lt;author&gt;Hildebrand, F.&lt;/author&gt;&lt;author&gt;Nguyen, T. L.&lt;/author&gt;&lt;author&gt;Brinkman, B.&lt;/author&gt;&lt;author&gt;Yunta, R. G.&lt;/author&gt;&lt;author&gt;Cauwe, B.&lt;/author&gt;&lt;author&gt;Vandenabeele, P.&lt;/author&gt;&lt;author&gt;Liston, A.&lt;/author&gt;&lt;author&gt;Raes, J.&lt;/author&gt;&lt;/authors&gt;&lt;/contributors&gt;&lt;titles&gt;&lt;title&gt;Inflammation-associated enterotypes, host genotype, cage and inter-individual effects drive gut microbiota variation in common laboratory mice&lt;/title&gt;&lt;secondary-title&gt;Genome Biol&lt;/secondary-title&gt;&lt;/titles&gt;&lt;pages&gt;R4&lt;/pages&gt;&lt;volume&gt;14&lt;/volume&gt;&lt;number&gt;1&lt;/number&gt;&lt;edition&gt;2013/01/26&lt;/edition&gt;&lt;keywords&gt;&lt;keyword&gt;Animals&lt;/keyword&gt;&lt;keyword&gt;Female&lt;/keyword&gt;&lt;keyword&gt;*Genetic Variation&lt;/keyword&gt;&lt;keyword&gt;*Genotype&lt;/keyword&gt;&lt;keyword&gt;Helicobacter/isolation &amp;amp; purification&lt;/keyword&gt;&lt;keyword&gt;Inflammation/genetics/microbiology&lt;/keyword&gt;&lt;keyword&gt;Intestinal Mucosa/metabolism&lt;/keyword&gt;&lt;keyword&gt;Intestines/microbiology&lt;/keyword&gt;&lt;keyword&gt;Leukocyte L1 Antigen Complex/genetics/metabolism&lt;/keyword&gt;&lt;keyword&gt;Male&lt;/keyword&gt;&lt;keyword&gt;Mice&lt;/keyword&gt;&lt;keyword&gt;Mice, Inbred Strains/genetics/*microbiology&lt;/keyword&gt;&lt;keyword&gt;*Microbiota&lt;/keyword&gt;&lt;keyword&gt;RNA, Ribosomal, 16S/genetics&lt;/keyword&gt;&lt;keyword&gt;Species Specificity&lt;/keyword&gt;&lt;/keywords&gt;&lt;dates&gt;&lt;year&gt;2013&lt;/year&gt;&lt;pub-dates&gt;&lt;date&gt;Jan 24&lt;/date&gt;&lt;/pub-dates&gt;&lt;/dates&gt;&lt;isbn&gt;1474-760X (Electronic)&amp;#xD;1474-7596 (Linking)&lt;/isbn&gt;&lt;accession-num&gt;23347395&lt;/accession-num&gt;&lt;urls&gt;&lt;related-urls&gt;&lt;url&gt;https://www.ncbi.nlm.nih.gov/pubmed/23347395&lt;/url&gt;&lt;/related-urls&gt;&lt;/urls&gt;&lt;custom2&gt;PMC4053703&lt;/custom2&gt;&lt;electronic-resource-num&gt;10.1186/gb-2013-14-1-r4&lt;/electronic-resource-num&gt;&lt;/record&gt;&lt;/Cite&gt;&lt;/EndNote&gt;</w:instrText>
      </w:r>
      <w:r w:rsidR="00085587">
        <w:rPr>
          <w:rFonts w:ascii="Times New Roman" w:hAnsi="Times New Roman" w:cs="Times New Roman"/>
          <w:sz w:val="24"/>
          <w:szCs w:val="24"/>
        </w:rPr>
        <w:fldChar w:fldCharType="separate"/>
      </w:r>
      <w:r w:rsidR="00486769">
        <w:rPr>
          <w:rFonts w:ascii="Times New Roman" w:hAnsi="Times New Roman" w:cs="Times New Roman"/>
          <w:noProof/>
          <w:sz w:val="24"/>
          <w:szCs w:val="24"/>
        </w:rPr>
        <w:t>[85]</w:t>
      </w:r>
      <w:r w:rsidR="00085587">
        <w:rPr>
          <w:rFonts w:ascii="Times New Roman" w:hAnsi="Times New Roman" w:cs="Times New Roman"/>
          <w:sz w:val="24"/>
          <w:szCs w:val="24"/>
        </w:rPr>
        <w:fldChar w:fldCharType="end"/>
      </w:r>
      <w:r w:rsidRPr="0068652B">
        <w:rPr>
          <w:rFonts w:ascii="Times New Roman" w:hAnsi="Times New Roman" w:cs="Times New Roman"/>
          <w:sz w:val="24"/>
          <w:szCs w:val="24"/>
        </w:rPr>
        <w:t xml:space="preserve">. Several methods are used to eliminate the background </w:t>
      </w:r>
      <w:r w:rsidR="00A65E62" w:rsidRPr="0068652B">
        <w:rPr>
          <w:rFonts w:ascii="Times New Roman" w:hAnsi="Times New Roman" w:cs="Times New Roman"/>
          <w:sz w:val="24"/>
          <w:szCs w:val="24"/>
        </w:rPr>
        <w:t>noise</w:t>
      </w:r>
      <w:r w:rsidRPr="0068652B">
        <w:rPr>
          <w:rFonts w:ascii="Times New Roman" w:hAnsi="Times New Roman" w:cs="Times New Roman"/>
          <w:sz w:val="24"/>
          <w:szCs w:val="24"/>
        </w:rPr>
        <w:t xml:space="preserve"> </w:t>
      </w:r>
      <w:r w:rsidR="002532B2">
        <w:rPr>
          <w:rFonts w:ascii="Times New Roman" w:hAnsi="Times New Roman" w:cs="Times New Roman"/>
          <w:sz w:val="24"/>
          <w:szCs w:val="24"/>
        </w:rPr>
        <w:t>that include</w:t>
      </w:r>
      <w:r w:rsidR="00A65E62">
        <w:rPr>
          <w:rFonts w:ascii="Times New Roman" w:hAnsi="Times New Roman" w:cs="Times New Roman"/>
          <w:sz w:val="24"/>
          <w:szCs w:val="24"/>
        </w:rPr>
        <w:t xml:space="preserve"> </w:t>
      </w:r>
      <w:r w:rsidR="002532B2">
        <w:rPr>
          <w:rFonts w:ascii="Times New Roman" w:hAnsi="Times New Roman" w:cs="Times New Roman"/>
          <w:sz w:val="24"/>
          <w:szCs w:val="24"/>
        </w:rPr>
        <w:t xml:space="preserve">feeding the animals with a </w:t>
      </w:r>
      <w:r w:rsidRPr="0068652B">
        <w:rPr>
          <w:rFonts w:ascii="Times New Roman" w:hAnsi="Times New Roman" w:cs="Times New Roman"/>
          <w:sz w:val="24"/>
          <w:szCs w:val="24"/>
        </w:rPr>
        <w:t xml:space="preserve">control diet </w:t>
      </w:r>
      <w:r w:rsidR="002532B2">
        <w:rPr>
          <w:rFonts w:ascii="Times New Roman" w:hAnsi="Times New Roman" w:cs="Times New Roman"/>
          <w:sz w:val="24"/>
          <w:szCs w:val="24"/>
        </w:rPr>
        <w:t xml:space="preserve">for several weeks </w:t>
      </w:r>
      <w:r w:rsidRPr="0068652B">
        <w:rPr>
          <w:rFonts w:ascii="Times New Roman" w:hAnsi="Times New Roman" w:cs="Times New Roman"/>
          <w:sz w:val="24"/>
          <w:szCs w:val="24"/>
        </w:rPr>
        <w:t xml:space="preserve">to </w:t>
      </w:r>
      <w:r w:rsidR="002532B2">
        <w:rPr>
          <w:rFonts w:ascii="Times New Roman" w:hAnsi="Times New Roman" w:cs="Times New Roman"/>
          <w:sz w:val="24"/>
          <w:szCs w:val="24"/>
        </w:rPr>
        <w:t>equalize microbiomes at</w:t>
      </w:r>
      <w:r w:rsidRPr="0068652B">
        <w:rPr>
          <w:rFonts w:ascii="Times New Roman" w:hAnsi="Times New Roman" w:cs="Times New Roman"/>
          <w:sz w:val="24"/>
          <w:szCs w:val="24"/>
        </w:rPr>
        <w:t xml:space="preserve"> </w:t>
      </w:r>
      <w:r w:rsidR="002532B2" w:rsidRPr="0068652B">
        <w:rPr>
          <w:rFonts w:ascii="Times New Roman" w:hAnsi="Times New Roman" w:cs="Times New Roman"/>
          <w:sz w:val="24"/>
          <w:szCs w:val="24"/>
        </w:rPr>
        <w:t>baseline</w:t>
      </w:r>
      <w:r w:rsidR="002532B2">
        <w:rPr>
          <w:rFonts w:ascii="Times New Roman" w:hAnsi="Times New Roman" w:cs="Times New Roman"/>
          <w:sz w:val="24"/>
          <w:szCs w:val="24"/>
        </w:rPr>
        <w:t xml:space="preserve"> or</w:t>
      </w:r>
      <w:r w:rsidRPr="0068652B">
        <w:rPr>
          <w:rFonts w:ascii="Times New Roman" w:hAnsi="Times New Roman" w:cs="Times New Roman"/>
          <w:sz w:val="24"/>
          <w:szCs w:val="24"/>
        </w:rPr>
        <w:t xml:space="preserve"> </w:t>
      </w:r>
      <w:r w:rsidR="002532B2">
        <w:rPr>
          <w:rFonts w:ascii="Times New Roman" w:hAnsi="Times New Roman" w:cs="Times New Roman"/>
          <w:sz w:val="24"/>
          <w:szCs w:val="24"/>
        </w:rPr>
        <w:t>using</w:t>
      </w:r>
      <w:r w:rsidRPr="0068652B">
        <w:rPr>
          <w:rFonts w:ascii="Times New Roman" w:hAnsi="Times New Roman" w:cs="Times New Roman"/>
          <w:sz w:val="24"/>
          <w:szCs w:val="24"/>
        </w:rPr>
        <w:t xml:space="preserve"> gnotobiotic (germ-free) mice </w:t>
      </w:r>
      <w:r w:rsidR="002532B2">
        <w:rPr>
          <w:rFonts w:ascii="Times New Roman" w:hAnsi="Times New Roman" w:cs="Times New Roman"/>
          <w:sz w:val="24"/>
          <w:szCs w:val="24"/>
        </w:rPr>
        <w:t>implanted with homogenized fecal samples</w:t>
      </w:r>
      <w:r>
        <w:rPr>
          <w:rFonts w:ascii="Times New Roman" w:hAnsi="Times New Roman" w:cs="Times New Roman"/>
          <w:sz w:val="24"/>
          <w:szCs w:val="24"/>
        </w:rPr>
        <w:t xml:space="preserve"> </w:t>
      </w:r>
      <w:r w:rsidR="00085587">
        <w:rPr>
          <w:rFonts w:ascii="Times New Roman" w:hAnsi="Times New Roman" w:cs="Times New Roman"/>
          <w:sz w:val="24"/>
          <w:szCs w:val="24"/>
        </w:rPr>
        <w:fldChar w:fldCharType="begin">
          <w:fldData xml:space="preserve">PEVuZE5vdGU+PENpdGU+PEF1dGhvcj5Sb29wY2hhbmQ8L0F1dGhvcj48WWVhcj4yMDE1PC9ZZWFy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</w:fldData>
        </w:fldChar>
      </w:r>
      <w:r w:rsidR="00486769">
        <w:rPr>
          <w:rFonts w:ascii="Times New Roman" w:hAnsi="Times New Roman" w:cs="Times New Roman"/>
          <w:sz w:val="24"/>
          <w:szCs w:val="24"/>
        </w:rPr>
        <w:instrText xml:space="preserve"> ADDIN EN.CITE </w:instrText>
      </w:r>
      <w:r w:rsidR="00486769">
        <w:rPr>
          <w:rFonts w:ascii="Times New Roman" w:hAnsi="Times New Roman" w:cs="Times New Roman"/>
          <w:sz w:val="24"/>
          <w:szCs w:val="24"/>
        </w:rPr>
        <w:fldChar w:fldCharType="begin">
          <w:fldData xml:space="preserve">PEVuZE5vdGU+PENpdGU+PEF1dGhvcj5Sb29wY2hhbmQ8L0F1dGhvcj48WWVhcj4yMDE1PC9ZZWFy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</w:fldData>
        </w:fldChar>
      </w:r>
      <w:r w:rsidR="00486769">
        <w:rPr>
          <w:rFonts w:ascii="Times New Roman" w:hAnsi="Times New Roman" w:cs="Times New Roman"/>
          <w:sz w:val="24"/>
          <w:szCs w:val="24"/>
        </w:rPr>
        <w:instrText xml:space="preserve"> ADDIN EN.CITE.DATA </w:instrText>
      </w:r>
      <w:r w:rsidR="00486769">
        <w:rPr>
          <w:rFonts w:ascii="Times New Roman" w:hAnsi="Times New Roman" w:cs="Times New Roman"/>
          <w:sz w:val="24"/>
          <w:szCs w:val="24"/>
        </w:rPr>
      </w:r>
      <w:r w:rsidR="00486769">
        <w:rPr>
          <w:rFonts w:ascii="Times New Roman" w:hAnsi="Times New Roman" w:cs="Times New Roman"/>
          <w:sz w:val="24"/>
          <w:szCs w:val="24"/>
        </w:rPr>
        <w:fldChar w:fldCharType="end"/>
      </w:r>
      <w:r w:rsidR="00085587">
        <w:rPr>
          <w:rFonts w:ascii="Times New Roman" w:hAnsi="Times New Roman" w:cs="Times New Roman"/>
          <w:sz w:val="24"/>
          <w:szCs w:val="24"/>
        </w:rPr>
        <w:fldChar w:fldCharType="separate"/>
      </w:r>
      <w:r w:rsidR="00486769">
        <w:rPr>
          <w:rFonts w:ascii="Times New Roman" w:hAnsi="Times New Roman" w:cs="Times New Roman"/>
          <w:noProof/>
          <w:sz w:val="24"/>
          <w:szCs w:val="24"/>
        </w:rPr>
        <w:t>[86-88]</w:t>
      </w:r>
      <w:r w:rsidR="00085587">
        <w:rPr>
          <w:rFonts w:ascii="Times New Roman" w:hAnsi="Times New Roman" w:cs="Times New Roman"/>
          <w:sz w:val="24"/>
          <w:szCs w:val="24"/>
        </w:rPr>
        <w:fldChar w:fldCharType="end"/>
      </w:r>
      <w:r w:rsidRPr="0068652B">
        <w:rPr>
          <w:rFonts w:ascii="Times New Roman" w:hAnsi="Times New Roman" w:cs="Times New Roman"/>
          <w:sz w:val="24"/>
          <w:szCs w:val="24"/>
        </w:rPr>
        <w:t xml:space="preserve">. </w:t>
      </w:r>
      <w:r w:rsidR="002532B2">
        <w:rPr>
          <w:rFonts w:ascii="Times New Roman" w:hAnsi="Times New Roman" w:cs="Times New Roman"/>
          <w:sz w:val="24"/>
          <w:szCs w:val="24"/>
        </w:rPr>
        <w:t xml:space="preserve">In this study, we employed the former, but it still produced moderate level of variability at the baseline. However, </w:t>
      </w:r>
      <w:r w:rsidR="002532B2" w:rsidRPr="0068652B">
        <w:rPr>
          <w:rFonts w:ascii="Times New Roman" w:hAnsi="Times New Roman" w:cs="Times New Roman"/>
          <w:sz w:val="24"/>
          <w:szCs w:val="24"/>
        </w:rPr>
        <w:t>gnotobiotic</w:t>
      </w:r>
      <w:r w:rsidR="002532B2">
        <w:rPr>
          <w:rFonts w:ascii="Times New Roman" w:hAnsi="Times New Roman" w:cs="Times New Roman"/>
          <w:sz w:val="24"/>
          <w:szCs w:val="24"/>
        </w:rPr>
        <w:t xml:space="preserve"> models are not without complications as they require germ-free facilities and the animals’ immune system may be affected by the lack of microbiome at the early stages of their lives. A middle ground can be </w:t>
      </w:r>
      <w:r w:rsidR="002532B2">
        <w:rPr>
          <w:rFonts w:ascii="Times New Roman" w:hAnsi="Times New Roman" w:cs="Times New Roman"/>
          <w:sz w:val="24"/>
          <w:szCs w:val="24"/>
        </w:rPr>
        <w:lastRenderedPageBreak/>
        <w:t>reached by pretreating the animals with wide-spectrum antibiotics and providing them with high fiber content food before implanting them with homogenized fecal samples</w:t>
      </w:r>
      <w:r>
        <w:rPr>
          <w:rFonts w:ascii="Times New Roman" w:hAnsi="Times New Roman" w:cs="Times New Roman"/>
          <w:sz w:val="24"/>
          <w:szCs w:val="24"/>
        </w:rPr>
        <w:t xml:space="preserve"> </w:t>
      </w:r>
      <w:r w:rsidR="00085587">
        <w:rPr>
          <w:rFonts w:ascii="Times New Roman" w:hAnsi="Times New Roman" w:cs="Times New Roman"/>
          <w:sz w:val="24"/>
          <w:szCs w:val="24"/>
        </w:rPr>
        <w:fldChar w:fldCharType="begin">
          <w:fldData xml:space="preserve">PEVuZE5vdGU+PENpdGU+PEF1dGhvcj5MdW5kYmVyZzwvQXV0aG9yPjxZZWFyPjIwMTY8L1llYXI+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</w:fldData>
        </w:fldChar>
      </w:r>
      <w:r w:rsidR="00486769">
        <w:rPr>
          <w:rFonts w:ascii="Times New Roman" w:hAnsi="Times New Roman" w:cs="Times New Roman"/>
          <w:sz w:val="24"/>
          <w:szCs w:val="24"/>
        </w:rPr>
        <w:instrText xml:space="preserve"> ADDIN EN.CITE </w:instrText>
      </w:r>
      <w:r w:rsidR="00486769">
        <w:rPr>
          <w:rFonts w:ascii="Times New Roman" w:hAnsi="Times New Roman" w:cs="Times New Roman"/>
          <w:sz w:val="24"/>
          <w:szCs w:val="24"/>
        </w:rPr>
        <w:fldChar w:fldCharType="begin">
          <w:fldData xml:space="preserve">PEVuZE5vdGU+PENpdGU+PEF1dGhvcj5MdW5kYmVyZzwvQXV0aG9yPjxZZWFyPjIwMTY8L1llYXI+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</w:fldData>
        </w:fldChar>
      </w:r>
      <w:r w:rsidR="00486769">
        <w:rPr>
          <w:rFonts w:ascii="Times New Roman" w:hAnsi="Times New Roman" w:cs="Times New Roman"/>
          <w:sz w:val="24"/>
          <w:szCs w:val="24"/>
        </w:rPr>
        <w:instrText xml:space="preserve"> ADDIN EN.CITE.DATA </w:instrText>
      </w:r>
      <w:r w:rsidR="00486769">
        <w:rPr>
          <w:rFonts w:ascii="Times New Roman" w:hAnsi="Times New Roman" w:cs="Times New Roman"/>
          <w:sz w:val="24"/>
          <w:szCs w:val="24"/>
        </w:rPr>
      </w:r>
      <w:r w:rsidR="00486769">
        <w:rPr>
          <w:rFonts w:ascii="Times New Roman" w:hAnsi="Times New Roman" w:cs="Times New Roman"/>
          <w:sz w:val="24"/>
          <w:szCs w:val="24"/>
        </w:rPr>
        <w:fldChar w:fldCharType="end"/>
      </w:r>
      <w:r w:rsidR="00085587">
        <w:rPr>
          <w:rFonts w:ascii="Times New Roman" w:hAnsi="Times New Roman" w:cs="Times New Roman"/>
          <w:sz w:val="24"/>
          <w:szCs w:val="24"/>
        </w:rPr>
        <w:fldChar w:fldCharType="separate"/>
      </w:r>
      <w:r w:rsidR="00486769">
        <w:rPr>
          <w:rFonts w:ascii="Times New Roman" w:hAnsi="Times New Roman" w:cs="Times New Roman"/>
          <w:noProof/>
          <w:sz w:val="24"/>
          <w:szCs w:val="24"/>
        </w:rPr>
        <w:t>[89]</w:t>
      </w:r>
      <w:r w:rsidR="00085587">
        <w:rPr>
          <w:rFonts w:ascii="Times New Roman" w:hAnsi="Times New Roman" w:cs="Times New Roman"/>
          <w:sz w:val="24"/>
          <w:szCs w:val="24"/>
        </w:rPr>
        <w:fldChar w:fldCharType="end"/>
      </w:r>
      <w:r w:rsidRPr="0068652B">
        <w:rPr>
          <w:rFonts w:ascii="Times New Roman" w:hAnsi="Times New Roman" w:cs="Times New Roman"/>
          <w:sz w:val="24"/>
          <w:szCs w:val="24"/>
        </w:rPr>
        <w:t>.</w:t>
      </w:r>
      <w:commentRangeEnd w:id="144"/>
      <w:r w:rsidR="00BB1D79">
        <w:rPr>
          <w:rStyle w:val="CommentReference"/>
        </w:rPr>
        <w:commentReference w:id="144"/>
      </w:r>
    </w:p>
    <w:p w14:paraId="54FF0ACA" w14:textId="01363CF4" w:rsidR="007D4E5F" w:rsidRDefault="007D4E5F" w:rsidP="007D4E5F">
      <w:pPr>
        <w:pStyle w:val="Heading1"/>
      </w:pPr>
      <w:bookmarkStart w:id="145" w:name="_Toc141698530"/>
      <w:r>
        <w:t>5 Acknowledgment</w:t>
      </w:r>
      <w:bookmarkEnd w:id="145"/>
    </w:p>
    <w:p w14:paraId="18CD197C" w14:textId="2B3A5356" w:rsidR="007D4E5F" w:rsidRDefault="007D4E5F" w:rsidP="007D4E5F"/>
    <w:p w14:paraId="779BD2B2" w14:textId="4DB67CE8" w:rsidR="007D4E5F" w:rsidRDefault="007D4E5F" w:rsidP="00851EF1">
      <w:pPr>
        <w:pStyle w:val="Heading1"/>
      </w:pPr>
      <w:bookmarkStart w:id="146" w:name="_Toc141698531"/>
      <w:r>
        <w:t>6 Conflict of Interests</w:t>
      </w:r>
      <w:bookmarkEnd w:id="146"/>
    </w:p>
    <w:p w14:paraId="6CE2AF37" w14:textId="25C29A2A" w:rsidR="007D4E5F" w:rsidRDefault="007D4E5F" w:rsidP="007D4E5F">
      <w:r>
        <w:t>The authors declare no conflicts of interest.</w:t>
      </w:r>
    </w:p>
    <w:p w14:paraId="15DF9370" w14:textId="6F46CCE4" w:rsidR="007D4E5F" w:rsidRDefault="007D4E5F" w:rsidP="00851EF1">
      <w:pPr>
        <w:pStyle w:val="Heading1"/>
      </w:pPr>
      <w:bookmarkStart w:id="147" w:name="_Toc141698532"/>
      <w:r>
        <w:t>7 Autor Contribution</w:t>
      </w:r>
      <w:bookmarkEnd w:id="147"/>
    </w:p>
    <w:p w14:paraId="0A2F2A09" w14:textId="2D6E9E13" w:rsidR="007D4E5F" w:rsidRPr="007D4E5F" w:rsidRDefault="007D4E5F" w:rsidP="007D4E5F">
      <w:r>
        <w:t>All authors contributed equally to this manuscript.</w:t>
      </w:r>
    </w:p>
    <w:p w14:paraId="28F11FD0" w14:textId="77777777" w:rsidR="007D4E5F" w:rsidRPr="0068652B" w:rsidRDefault="007D4E5F" w:rsidP="0068652B">
      <w:pPr>
        <w:rPr>
          <w:rFonts w:ascii="Times New Roman" w:hAnsi="Times New Roman" w:cs="Times New Roman"/>
          <w:sz w:val="24"/>
          <w:szCs w:val="24"/>
        </w:rPr>
      </w:pPr>
    </w:p>
    <w:p w14:paraId="5948AA77" w14:textId="1F63A40D" w:rsidR="0064580B" w:rsidRDefault="007D4E5F" w:rsidP="00A43D9D">
      <w:pPr>
        <w:pStyle w:val="Heading1"/>
      </w:pPr>
      <w:bookmarkStart w:id="148" w:name="_Toc128143908"/>
      <w:bookmarkStart w:id="149" w:name="_Toc141698533"/>
      <w:r>
        <w:t xml:space="preserve">8 </w:t>
      </w:r>
      <w:r w:rsidR="0064580B">
        <w:t>Figures and Tables</w:t>
      </w:r>
      <w:bookmarkEnd w:id="148"/>
      <w:bookmarkEnd w:id="149"/>
    </w:p>
    <w:p w14:paraId="36DA82CF" w14:textId="77777777" w:rsidR="00C0022D" w:rsidRDefault="00C0022D" w:rsidP="00C0022D">
      <w:pPr>
        <w:keepNext/>
      </w:pPr>
      <w:r>
        <w:rPr>
          <w:noProof/>
        </w:rPr>
        <w:drawing>
          <wp:inline distT="0" distB="0" distL="0" distR="0" wp14:anchorId="1F36D878" wp14:editId="27D4A9F6">
            <wp:extent cx="5956409" cy="2260272"/>
            <wp:effectExtent l="0" t="0" r="635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a:blip r:embed="rId12" cstate="print">
                      <a:extLst>
                        <a:ext uri="{28A0092B-C50C-407E-A947-70E740481C1C}">
                          <a14:useLocalDpi xmlns:a14="http://schemas.microsoft.com/office/drawing/2010/main" val="0"/>
                        </a:ext>
                      </a:extLst>
                    </a:blip>
                    <a:srcRect t="16231" b="16231"/>
                    <a:stretch>
                      <a:fillRect/>
                    </a:stretch>
                  </pic:blipFill>
                  <pic:spPr bwMode="auto">
                    <a:xfrm>
                      <a:off x="0" y="0"/>
                      <a:ext cx="5956409" cy="2260272"/>
                    </a:xfrm>
                    <a:prstGeom prst="rect">
                      <a:avLst/>
                    </a:prstGeom>
                    <a:noFill/>
                    <a:ln>
                      <a:noFill/>
                    </a:ln>
                    <a:extLst>
                      <a:ext uri="{53640926-AAD7-44D8-BBD7-CCE9431645EC}">
                        <a14:shadowObscured xmlns:a14="http://schemas.microsoft.com/office/drawing/2010/main"/>
                      </a:ext>
                    </a:extLst>
                  </pic:spPr>
                </pic:pic>
              </a:graphicData>
            </a:graphic>
          </wp:inline>
        </w:drawing>
      </w:r>
    </w:p>
    <w:p w14:paraId="6111B682" w14:textId="21AD262D" w:rsidR="00541DBD" w:rsidRDefault="00C0022D" w:rsidP="00C0022D">
      <w:pPr>
        <w:pStyle w:val="Caption"/>
      </w:pPr>
      <w:r>
        <w:t xml:space="preserve">Figure </w:t>
      </w:r>
      <w:fldSimple w:instr=" SEQ Figure \* ARABIC ">
        <w:r w:rsidR="00221360">
          <w:rPr>
            <w:noProof/>
          </w:rPr>
          <w:t>1</w:t>
        </w:r>
      </w:fldSimple>
      <w:r>
        <w:t xml:space="preserve">: </w:t>
      </w:r>
      <w:r w:rsidR="0067391B" w:rsidRPr="0067391B">
        <w:t>Experimental designs and 16s rRNA metagenomics summary. A. Experimental design. B. Sequence depth. C. OTUs annotated based on reference genome.</w:t>
      </w:r>
    </w:p>
    <w:p w14:paraId="317213E5" w14:textId="77777777" w:rsidR="002A7DB1" w:rsidRDefault="00B97BF2" w:rsidP="002A7DB1">
      <w:pPr>
        <w:keepNext/>
      </w:pPr>
      <w:r>
        <w:rPr>
          <w:noProof/>
        </w:rPr>
        <w:lastRenderedPageBreak/>
        <w:drawing>
          <wp:inline distT="0" distB="0" distL="0" distR="0" wp14:anchorId="6D752A0D" wp14:editId="505ABF12">
            <wp:extent cx="5070187" cy="4506833"/>
            <wp:effectExtent l="0" t="0" r="0"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noChangeArrowheads="1"/>
                    </pic:cNvPicPr>
                  </pic:nvPicPr>
                  <pic:blipFill>
                    <a:blip r:embed="rId13" cstate="print">
                      <a:extLst>
                        <a:ext uri="{28A0092B-C50C-407E-A947-70E740481C1C}">
                          <a14:useLocalDpi xmlns:a14="http://schemas.microsoft.com/office/drawing/2010/main" val="0"/>
                        </a:ext>
                      </a:extLst>
                    </a:blip>
                    <a:stretch>
                      <a:fillRect/>
                    </a:stretch>
                  </pic:blipFill>
                  <pic:spPr bwMode="auto">
                    <a:xfrm>
                      <a:off x="0" y="0"/>
                      <a:ext cx="5070187" cy="4506833"/>
                    </a:xfrm>
                    <a:prstGeom prst="rect">
                      <a:avLst/>
                    </a:prstGeom>
                    <a:noFill/>
                    <a:ln>
                      <a:noFill/>
                    </a:ln>
                  </pic:spPr>
                </pic:pic>
              </a:graphicData>
            </a:graphic>
          </wp:inline>
        </w:drawing>
      </w:r>
    </w:p>
    <w:p w14:paraId="391F0192" w14:textId="444DB263" w:rsidR="00B97BF2" w:rsidRDefault="005E4DF7" w:rsidP="002A7DB1">
      <w:pPr>
        <w:pStyle w:val="Caption"/>
      </w:pPr>
      <w:r>
        <w:t xml:space="preserve">Supplementary </w:t>
      </w:r>
      <w:r w:rsidR="002A7DB1">
        <w:t xml:space="preserve">Figure </w:t>
      </w:r>
      <w:r>
        <w:t>1</w:t>
      </w:r>
      <w:r w:rsidR="002A7DB1">
        <w:t xml:space="preserve">: </w:t>
      </w:r>
      <w:r w:rsidR="002A7DB1" w:rsidRPr="000166C6">
        <w:t>16S sequencing depth</w:t>
      </w:r>
    </w:p>
    <w:p w14:paraId="75D0779A" w14:textId="77777777" w:rsidR="002A7DB1" w:rsidRDefault="002A7DB1" w:rsidP="002A7DB1">
      <w:pPr>
        <w:keepNext/>
      </w:pPr>
      <w:r>
        <w:rPr>
          <w:noProof/>
        </w:rPr>
        <w:lastRenderedPageBreak/>
        <w:drawing>
          <wp:inline distT="0" distB="0" distL="0" distR="0" wp14:anchorId="6D49AFB2" wp14:editId="47995673">
            <wp:extent cx="4559504" cy="3799587"/>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noChangeArrowheads="1"/>
                    </pic:cNvPicPr>
                  </pic:nvPicPr>
                  <pic:blipFill>
                    <a:blip r:embed="rId14" cstate="print">
                      <a:extLst>
                        <a:ext uri="{28A0092B-C50C-407E-A947-70E740481C1C}">
                          <a14:useLocalDpi xmlns:a14="http://schemas.microsoft.com/office/drawing/2010/main" val="0"/>
                        </a:ext>
                      </a:extLst>
                    </a:blip>
                    <a:stretch>
                      <a:fillRect/>
                    </a:stretch>
                  </pic:blipFill>
                  <pic:spPr bwMode="auto">
                    <a:xfrm>
                      <a:off x="0" y="0"/>
                      <a:ext cx="4559504" cy="3799587"/>
                    </a:xfrm>
                    <a:prstGeom prst="rect">
                      <a:avLst/>
                    </a:prstGeom>
                    <a:noFill/>
                    <a:ln>
                      <a:noFill/>
                    </a:ln>
                  </pic:spPr>
                </pic:pic>
              </a:graphicData>
            </a:graphic>
          </wp:inline>
        </w:drawing>
      </w:r>
    </w:p>
    <w:p w14:paraId="796CEF0E" w14:textId="50EDB8D8" w:rsidR="002A7DB1" w:rsidRDefault="002A7DB1" w:rsidP="002A7DB1">
      <w:pPr>
        <w:pStyle w:val="Caption"/>
      </w:pPr>
      <w:r>
        <w:t xml:space="preserve">Figure </w:t>
      </w:r>
      <w:r w:rsidR="005E4DF7">
        <w:t>2</w:t>
      </w:r>
      <w:r>
        <w:t>: Shannon's index (Alpha diversity)</w:t>
      </w:r>
    </w:p>
    <w:p w14:paraId="052BA03F" w14:textId="75AF5239" w:rsidR="001308A1" w:rsidRDefault="001308A1" w:rsidP="001308A1"/>
    <w:p w14:paraId="194E2A1B" w14:textId="77777777" w:rsidR="001308A1" w:rsidRDefault="001308A1" w:rsidP="001308A1">
      <w:pPr>
        <w:keepNext/>
      </w:pPr>
      <w:r>
        <w:rPr>
          <w:noProof/>
        </w:rPr>
        <w:drawing>
          <wp:inline distT="0" distB="0" distL="0" distR="0" wp14:anchorId="703B34FE" wp14:editId="15BB8F19">
            <wp:extent cx="6087542" cy="2372264"/>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5723" t="20741" r="9321" b="20421"/>
                    <a:stretch/>
                  </pic:blipFill>
                  <pic:spPr bwMode="auto">
                    <a:xfrm>
                      <a:off x="0" y="0"/>
                      <a:ext cx="6112904" cy="2382147"/>
                    </a:xfrm>
                    <a:prstGeom prst="rect">
                      <a:avLst/>
                    </a:prstGeom>
                    <a:noFill/>
                    <a:ln>
                      <a:noFill/>
                    </a:ln>
                    <a:extLst>
                      <a:ext uri="{53640926-AAD7-44D8-BBD7-CCE9431645EC}">
                        <a14:shadowObscured xmlns:a14="http://schemas.microsoft.com/office/drawing/2010/main"/>
                      </a:ext>
                    </a:extLst>
                  </pic:spPr>
                </pic:pic>
              </a:graphicData>
            </a:graphic>
          </wp:inline>
        </w:drawing>
      </w:r>
    </w:p>
    <w:p w14:paraId="61F23D88" w14:textId="73C1481E" w:rsidR="001308A1" w:rsidRDefault="005E4DF7" w:rsidP="001308A1">
      <w:pPr>
        <w:pStyle w:val="Caption"/>
      </w:pPr>
      <w:r>
        <w:t xml:space="preserve">Supplementary </w:t>
      </w:r>
      <w:r w:rsidR="001308A1">
        <w:t xml:space="preserve">Figure </w:t>
      </w:r>
      <w:r>
        <w:t>2</w:t>
      </w:r>
      <w:r w:rsidR="001308A1">
        <w:t>:</w:t>
      </w:r>
      <w:r w:rsidR="00221360">
        <w:t xml:space="preserve"> </w:t>
      </w:r>
      <w:r w:rsidR="001308A1" w:rsidRPr="001308A1">
        <w:t>Shannon index vs. sequencing depth. (A) original and (B) OTU+1</w:t>
      </w:r>
    </w:p>
    <w:p w14:paraId="026ED371" w14:textId="77777777" w:rsidR="00383D7B" w:rsidRDefault="00383D7B" w:rsidP="00383D7B">
      <w:pPr>
        <w:keepNext/>
      </w:pPr>
      <w:r>
        <w:rPr>
          <w:noProof/>
        </w:rPr>
        <w:lastRenderedPageBreak/>
        <w:drawing>
          <wp:inline distT="0" distB="0" distL="0" distR="0" wp14:anchorId="625BFE05" wp14:editId="09C9D132">
            <wp:extent cx="3692106" cy="3076755"/>
            <wp:effectExtent l="0" t="0" r="381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704665" cy="3087221"/>
                    </a:xfrm>
                    <a:prstGeom prst="rect">
                      <a:avLst/>
                    </a:prstGeom>
                    <a:noFill/>
                    <a:ln>
                      <a:noFill/>
                    </a:ln>
                  </pic:spPr>
                </pic:pic>
              </a:graphicData>
            </a:graphic>
          </wp:inline>
        </w:drawing>
      </w:r>
    </w:p>
    <w:p w14:paraId="51E1B408" w14:textId="58F8A407" w:rsidR="00383D7B" w:rsidRDefault="00383D7B" w:rsidP="00383D7B">
      <w:pPr>
        <w:pStyle w:val="Caption"/>
      </w:pPr>
      <w:r>
        <w:t xml:space="preserve">Figure </w:t>
      </w:r>
      <w:r w:rsidR="00966A72">
        <w:t>3</w:t>
      </w:r>
      <w:r>
        <w:t xml:space="preserve">: average </w:t>
      </w:r>
      <w:r w:rsidR="008F2319">
        <w:t xml:space="preserve">corrected </w:t>
      </w:r>
      <w:r>
        <w:t xml:space="preserve">Shannon index </w:t>
      </w:r>
      <w:r w:rsidR="008F2319">
        <w:t>(</w:t>
      </w:r>
      <w:r>
        <w:t>OTU+1</w:t>
      </w:r>
      <w:r w:rsidR="008F2319">
        <w:t>)</w:t>
      </w:r>
    </w:p>
    <w:p w14:paraId="19D0047B" w14:textId="77777777" w:rsidR="00B712CB" w:rsidRDefault="00B712CB" w:rsidP="00B712CB">
      <w:pPr>
        <w:keepNext/>
      </w:pPr>
      <w:r>
        <w:rPr>
          <w:noProof/>
        </w:rPr>
        <w:drawing>
          <wp:inline distT="0" distB="0" distL="0" distR="0" wp14:anchorId="5D3BAAB4" wp14:editId="3B7FD728">
            <wp:extent cx="3847381" cy="4397010"/>
            <wp:effectExtent l="0" t="0" r="127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noChangeArrowheads="1"/>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3867623" cy="4420144"/>
                    </a:xfrm>
                    <a:prstGeom prst="rect">
                      <a:avLst/>
                    </a:prstGeom>
                    <a:noFill/>
                    <a:ln>
                      <a:noFill/>
                    </a:ln>
                  </pic:spPr>
                </pic:pic>
              </a:graphicData>
            </a:graphic>
          </wp:inline>
        </w:drawing>
      </w:r>
    </w:p>
    <w:p w14:paraId="31753BEF" w14:textId="55B98792" w:rsidR="00B712CB" w:rsidRPr="00B712CB" w:rsidRDefault="00966A72" w:rsidP="00B712CB">
      <w:pPr>
        <w:pStyle w:val="Caption"/>
      </w:pPr>
      <w:r>
        <w:t xml:space="preserve">Supplementary </w:t>
      </w:r>
      <w:r w:rsidR="00B712CB">
        <w:t xml:space="preserve">Figure </w:t>
      </w:r>
      <w:r>
        <w:t>3</w:t>
      </w:r>
      <w:r w:rsidR="00B712CB">
        <w:t xml:space="preserve">: logit relative abundance of </w:t>
      </w:r>
      <w:r w:rsidR="004E36C6">
        <w:t>P</w:t>
      </w:r>
      <w:r w:rsidR="00B712CB">
        <w:t>hylum vs. sequencing depth</w:t>
      </w:r>
    </w:p>
    <w:p w14:paraId="33CC8DA9" w14:textId="77777777" w:rsidR="00FF0834" w:rsidRDefault="00FF0834" w:rsidP="00FF0834">
      <w:pPr>
        <w:keepNext/>
      </w:pPr>
      <w:r>
        <w:rPr>
          <w:noProof/>
        </w:rPr>
        <w:lastRenderedPageBreak/>
        <w:drawing>
          <wp:inline distT="0" distB="0" distL="0" distR="0" wp14:anchorId="163540AA" wp14:editId="475479E2">
            <wp:extent cx="4288560" cy="3752491"/>
            <wp:effectExtent l="0" t="0" r="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4295555" cy="3758611"/>
                    </a:xfrm>
                    <a:prstGeom prst="rect">
                      <a:avLst/>
                    </a:prstGeom>
                    <a:noFill/>
                    <a:ln>
                      <a:noFill/>
                    </a:ln>
                  </pic:spPr>
                </pic:pic>
              </a:graphicData>
            </a:graphic>
          </wp:inline>
        </w:drawing>
      </w:r>
    </w:p>
    <w:p w14:paraId="44E9A602" w14:textId="4992BC83" w:rsidR="00FF0834" w:rsidRDefault="00FF0834" w:rsidP="00FF0834">
      <w:pPr>
        <w:pStyle w:val="Caption"/>
      </w:pPr>
      <w:r>
        <w:t xml:space="preserve">Figure </w:t>
      </w:r>
      <w:r w:rsidR="00966A72">
        <w:t>4</w:t>
      </w:r>
      <w:r>
        <w:t>:</w:t>
      </w:r>
      <w:r w:rsidR="00221360">
        <w:t xml:space="preserve"> </w:t>
      </w:r>
      <w:r>
        <w:t xml:space="preserve"> biplot of logit relative abundance</w:t>
      </w:r>
      <w:r w:rsidR="004E36C6">
        <w:t xml:space="preserve"> of Phylum</w:t>
      </w:r>
    </w:p>
    <w:p w14:paraId="065E30C9" w14:textId="77777777" w:rsidR="00BB38D0" w:rsidRDefault="00BB38D0" w:rsidP="00BB38D0">
      <w:pPr>
        <w:keepNext/>
      </w:pPr>
      <w:r>
        <w:rPr>
          <w:noProof/>
        </w:rPr>
        <w:drawing>
          <wp:inline distT="0" distB="0" distL="0" distR="0" wp14:anchorId="2D1B16F0" wp14:editId="40F821A2">
            <wp:extent cx="4114800" cy="3601329"/>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119069" cy="3605065"/>
                    </a:xfrm>
                    <a:prstGeom prst="rect">
                      <a:avLst/>
                    </a:prstGeom>
                    <a:noFill/>
                    <a:ln>
                      <a:noFill/>
                    </a:ln>
                  </pic:spPr>
                </pic:pic>
              </a:graphicData>
            </a:graphic>
          </wp:inline>
        </w:drawing>
      </w:r>
    </w:p>
    <w:p w14:paraId="2C289E3A" w14:textId="1D56CA94" w:rsidR="00BB38D0" w:rsidRPr="00BB38D0" w:rsidRDefault="00BB38D0" w:rsidP="00BB38D0">
      <w:pPr>
        <w:pStyle w:val="Caption"/>
      </w:pPr>
      <w:r>
        <w:t xml:space="preserve">Figure </w:t>
      </w:r>
      <w:r w:rsidR="00966A72">
        <w:t>5</w:t>
      </w:r>
      <w:r>
        <w:t>:</w:t>
      </w:r>
      <w:r w:rsidR="00221360">
        <w:t xml:space="preserve"> </w:t>
      </w:r>
      <w:r w:rsidRPr="00E438A8">
        <w:t xml:space="preserve"> biplot of logit relative abundance of Phylum</w:t>
      </w:r>
      <w:r>
        <w:t xml:space="preserve"> Sep19 experiment only</w:t>
      </w:r>
    </w:p>
    <w:p w14:paraId="0131CE51" w14:textId="77777777" w:rsidR="00AD153D" w:rsidRDefault="00AD153D" w:rsidP="00AD153D">
      <w:pPr>
        <w:keepNext/>
      </w:pPr>
      <w:r>
        <w:rPr>
          <w:noProof/>
        </w:rPr>
        <w:lastRenderedPageBreak/>
        <w:drawing>
          <wp:inline distT="0" distB="0" distL="0" distR="0" wp14:anchorId="778EFB1F" wp14:editId="1C7C4D2B">
            <wp:extent cx="4376221" cy="3830128"/>
            <wp:effectExtent l="0" t="0" r="571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390556" cy="3842674"/>
                    </a:xfrm>
                    <a:prstGeom prst="rect">
                      <a:avLst/>
                    </a:prstGeom>
                    <a:noFill/>
                    <a:ln>
                      <a:noFill/>
                    </a:ln>
                  </pic:spPr>
                </pic:pic>
              </a:graphicData>
            </a:graphic>
          </wp:inline>
        </w:drawing>
      </w:r>
    </w:p>
    <w:p w14:paraId="2F1A9F09" w14:textId="25A65334" w:rsidR="00AD153D" w:rsidRDefault="00AD153D" w:rsidP="00AD153D">
      <w:pPr>
        <w:pStyle w:val="Caption"/>
      </w:pPr>
      <w:r>
        <w:t xml:space="preserve">Figure </w:t>
      </w:r>
      <w:r w:rsidR="00966A72">
        <w:t>6</w:t>
      </w:r>
      <w:r>
        <w:t xml:space="preserve">: </w:t>
      </w:r>
      <w:r w:rsidRPr="007655EC">
        <w:t>biplot of logit relative abundance</w:t>
      </w:r>
      <w:r w:rsidR="004E36C6">
        <w:t xml:space="preserve"> </w:t>
      </w:r>
      <w:r w:rsidR="004E36C6" w:rsidRPr="007655EC">
        <w:t xml:space="preserve">of </w:t>
      </w:r>
      <w:r w:rsidR="004E36C6">
        <w:t>Classes</w:t>
      </w:r>
    </w:p>
    <w:p w14:paraId="081B8AE0" w14:textId="77777777" w:rsidR="001B3AF9" w:rsidRDefault="001B3AF9" w:rsidP="001B3AF9">
      <w:pPr>
        <w:keepNext/>
      </w:pPr>
      <w:r>
        <w:rPr>
          <w:noProof/>
        </w:rPr>
        <w:drawing>
          <wp:inline distT="0" distB="0" distL="0" distR="0" wp14:anchorId="41E9136D" wp14:editId="4B64E387">
            <wp:extent cx="4238233" cy="3709358"/>
            <wp:effectExtent l="0" t="0" r="0" b="57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250495" cy="3720090"/>
                    </a:xfrm>
                    <a:prstGeom prst="rect">
                      <a:avLst/>
                    </a:prstGeom>
                    <a:noFill/>
                    <a:ln>
                      <a:noFill/>
                    </a:ln>
                  </pic:spPr>
                </pic:pic>
              </a:graphicData>
            </a:graphic>
          </wp:inline>
        </w:drawing>
      </w:r>
    </w:p>
    <w:p w14:paraId="16254F44" w14:textId="78D2B7A5" w:rsidR="001B3AF9" w:rsidRPr="001B3AF9" w:rsidRDefault="001B3AF9" w:rsidP="001B3AF9">
      <w:pPr>
        <w:pStyle w:val="Caption"/>
      </w:pPr>
      <w:r>
        <w:t xml:space="preserve">Figure </w:t>
      </w:r>
      <w:fldSimple w:instr=" SEQ Figure \* ARABIC ">
        <w:r w:rsidR="00966A72">
          <w:rPr>
            <w:noProof/>
          </w:rPr>
          <w:t>7</w:t>
        </w:r>
      </w:fldSimple>
      <w:r>
        <w:t>:</w:t>
      </w:r>
      <w:r w:rsidRPr="001B3AF9">
        <w:rPr>
          <w:rFonts w:ascii="Calibri" w:eastAsia="Calibri" w:hAnsi="Calibri" w:cs="Times New Roman"/>
          <w:color w:val="000000" w:themeColor="text1"/>
          <w:kern w:val="24"/>
          <w:sz w:val="24"/>
          <w:szCs w:val="24"/>
        </w:rPr>
        <w:t xml:space="preserve"> </w:t>
      </w:r>
      <w:r w:rsidRPr="001B3AF9">
        <w:t>biplot of logit relative abundance of Classes in Sep19 experiment only</w:t>
      </w:r>
    </w:p>
    <w:p w14:paraId="45734309" w14:textId="77777777" w:rsidR="00685A26" w:rsidRDefault="00685A26" w:rsidP="002A7DB1"/>
    <w:p w14:paraId="22BD69F7" w14:textId="77777777" w:rsidR="00685A26" w:rsidRDefault="00685A26" w:rsidP="00685A26">
      <w:pPr>
        <w:keepNext/>
      </w:pPr>
      <w:r>
        <w:rPr>
          <w:noProof/>
        </w:rPr>
        <w:drawing>
          <wp:inline distT="0" distB="0" distL="0" distR="0" wp14:anchorId="101406EA" wp14:editId="76BF7441">
            <wp:extent cx="4477109" cy="3730924"/>
            <wp:effectExtent l="0" t="0" r="0" b="31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4492986" cy="3744155"/>
                    </a:xfrm>
                    <a:prstGeom prst="rect">
                      <a:avLst/>
                    </a:prstGeom>
                    <a:noFill/>
                    <a:ln>
                      <a:noFill/>
                    </a:ln>
                  </pic:spPr>
                </pic:pic>
              </a:graphicData>
            </a:graphic>
          </wp:inline>
        </w:drawing>
      </w:r>
    </w:p>
    <w:p w14:paraId="63A3E60B" w14:textId="46DC3944" w:rsidR="002A7DB1" w:rsidRDefault="00685A26" w:rsidP="00685A26">
      <w:pPr>
        <w:pStyle w:val="Caption"/>
      </w:pPr>
      <w:r>
        <w:t xml:space="preserve">Figure </w:t>
      </w:r>
      <w:fldSimple w:instr=" SEQ Figure \* ARABIC ">
        <w:r w:rsidR="009068C3">
          <w:rPr>
            <w:noProof/>
          </w:rPr>
          <w:t>8</w:t>
        </w:r>
      </w:fldSimple>
      <w:r>
        <w:t xml:space="preserve">: </w:t>
      </w:r>
      <w:r w:rsidR="00221360">
        <w:t>l</w:t>
      </w:r>
      <w:r>
        <w:t xml:space="preserve">og2 of </w:t>
      </w:r>
      <w:r w:rsidR="00D87A29">
        <w:t>Firmicutes</w:t>
      </w:r>
      <w:r>
        <w:t>/Bacteroidetes ratios by experiment, genotype and diet over time</w:t>
      </w:r>
    </w:p>
    <w:p w14:paraId="78384347" w14:textId="77777777" w:rsidR="00A5572F" w:rsidRDefault="00A5572F" w:rsidP="00A5572F">
      <w:pPr>
        <w:keepNext/>
      </w:pPr>
      <w:r>
        <w:rPr>
          <w:noProof/>
        </w:rPr>
        <w:drawing>
          <wp:inline distT="0" distB="0" distL="0" distR="0" wp14:anchorId="5013F3D2" wp14:editId="549DC35F">
            <wp:extent cx="4856672" cy="3237781"/>
            <wp:effectExtent l="0" t="0" r="1270"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867299" cy="3244866"/>
                    </a:xfrm>
                    <a:prstGeom prst="rect">
                      <a:avLst/>
                    </a:prstGeom>
                    <a:noFill/>
                    <a:ln>
                      <a:noFill/>
                    </a:ln>
                  </pic:spPr>
                </pic:pic>
              </a:graphicData>
            </a:graphic>
          </wp:inline>
        </w:drawing>
      </w:r>
    </w:p>
    <w:p w14:paraId="08019EB9" w14:textId="4AD90AC3" w:rsidR="00A5572F" w:rsidRDefault="00A5572F" w:rsidP="00A5572F">
      <w:pPr>
        <w:pStyle w:val="Caption"/>
      </w:pPr>
      <w:r>
        <w:t>Figure</w:t>
      </w:r>
      <w:r w:rsidR="00851EF1">
        <w:t xml:space="preserve"> </w:t>
      </w:r>
      <w:r w:rsidR="009068C3">
        <w:t>9</w:t>
      </w:r>
      <w:r>
        <w:t>: means of log2 F/B ratios by genotype and diet over time. The bars represent standard errors of log2(F/B) ratios.</w:t>
      </w:r>
    </w:p>
    <w:p w14:paraId="154F789E" w14:textId="77777777" w:rsidR="00937FF5" w:rsidRDefault="00937FF5" w:rsidP="00937FF5">
      <w:pPr>
        <w:keepNext/>
      </w:pPr>
      <w:r>
        <w:rPr>
          <w:noProof/>
        </w:rPr>
        <w:lastRenderedPageBreak/>
        <w:drawing>
          <wp:inline distT="0" distB="0" distL="0" distR="0" wp14:anchorId="017866BB" wp14:editId="013D8492">
            <wp:extent cx="5651224" cy="3950898"/>
            <wp:effectExtent l="0" t="0" r="698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662400" cy="3958711"/>
                    </a:xfrm>
                    <a:prstGeom prst="rect">
                      <a:avLst/>
                    </a:prstGeom>
                    <a:noFill/>
                    <a:ln>
                      <a:noFill/>
                    </a:ln>
                  </pic:spPr>
                </pic:pic>
              </a:graphicData>
            </a:graphic>
          </wp:inline>
        </w:drawing>
      </w:r>
    </w:p>
    <w:p w14:paraId="2184951D" w14:textId="5D703C41" w:rsidR="00937FF5" w:rsidRDefault="00937FF5" w:rsidP="00937FF5">
      <w:pPr>
        <w:pStyle w:val="Caption"/>
      </w:pPr>
      <w:r>
        <w:t xml:space="preserve">Figure </w:t>
      </w:r>
      <w:fldSimple w:instr=" SEQ Figure \* ARABIC ">
        <w:r w:rsidR="009068C3">
          <w:rPr>
            <w:noProof/>
          </w:rPr>
          <w:t>10</w:t>
        </w:r>
      </w:fldSimple>
      <w:r>
        <w:t>:</w:t>
      </w:r>
      <w:r w:rsidR="00221360">
        <w:t xml:space="preserve"> </w:t>
      </w:r>
      <w:r w:rsidRPr="001501CA">
        <w:t>Linear discriminant analysis Effect Size (LEfSe) analysis of aging effect.</w:t>
      </w:r>
    </w:p>
    <w:p w14:paraId="0D53A802" w14:textId="77777777" w:rsidR="00DD719A" w:rsidRDefault="00DD719A" w:rsidP="00DD719A">
      <w:pPr>
        <w:keepNext/>
      </w:pPr>
      <w:r>
        <w:rPr>
          <w:noProof/>
        </w:rPr>
        <w:drawing>
          <wp:inline distT="0" distB="0" distL="0" distR="0" wp14:anchorId="1BF76073" wp14:editId="7B3483BA">
            <wp:extent cx="5943600" cy="338137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3381375"/>
                    </a:xfrm>
                    <a:prstGeom prst="rect">
                      <a:avLst/>
                    </a:prstGeom>
                    <a:noFill/>
                    <a:ln>
                      <a:noFill/>
                    </a:ln>
                  </pic:spPr>
                </pic:pic>
              </a:graphicData>
            </a:graphic>
          </wp:inline>
        </w:drawing>
      </w:r>
    </w:p>
    <w:p w14:paraId="71C05578" w14:textId="35C47A9B" w:rsidR="00937FF5" w:rsidRDefault="00DD719A" w:rsidP="00DD719A">
      <w:pPr>
        <w:pStyle w:val="Caption"/>
      </w:pPr>
      <w:r>
        <w:t xml:space="preserve">Figure </w:t>
      </w:r>
      <w:r w:rsidR="009068C3">
        <w:t>11</w:t>
      </w:r>
      <w:r>
        <w:t xml:space="preserve">: </w:t>
      </w:r>
      <w:r w:rsidRPr="003D5362">
        <w:t>Linear discriminant analysis Effect Size (LEfSe) analysis of diet effect.</w:t>
      </w:r>
    </w:p>
    <w:p w14:paraId="28C776A8" w14:textId="77777777" w:rsidR="00AC7BFA" w:rsidRDefault="00AC7BFA" w:rsidP="00AC7BFA">
      <w:pPr>
        <w:keepNext/>
      </w:pPr>
      <w:r>
        <w:rPr>
          <w:noProof/>
        </w:rPr>
        <w:lastRenderedPageBreak/>
        <w:drawing>
          <wp:inline distT="0" distB="0" distL="0" distR="0" wp14:anchorId="126DD973" wp14:editId="7BA18CFC">
            <wp:extent cx="5933808" cy="2656493"/>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7753" b="12656"/>
                    <a:stretch/>
                  </pic:blipFill>
                  <pic:spPr bwMode="auto">
                    <a:xfrm>
                      <a:off x="0" y="0"/>
                      <a:ext cx="5934710" cy="2656897"/>
                    </a:xfrm>
                    <a:prstGeom prst="rect">
                      <a:avLst/>
                    </a:prstGeom>
                    <a:noFill/>
                    <a:ln>
                      <a:noFill/>
                    </a:ln>
                    <a:extLst>
                      <a:ext uri="{53640926-AAD7-44D8-BBD7-CCE9431645EC}">
                        <a14:shadowObscured xmlns:a14="http://schemas.microsoft.com/office/drawing/2010/main"/>
                      </a:ext>
                    </a:extLst>
                  </pic:spPr>
                </pic:pic>
              </a:graphicData>
            </a:graphic>
          </wp:inline>
        </w:drawing>
      </w:r>
    </w:p>
    <w:p w14:paraId="69D7A8E4" w14:textId="4DA062DA" w:rsidR="00AC7BFA" w:rsidRDefault="00AC7BFA" w:rsidP="00AC7BFA">
      <w:pPr>
        <w:pStyle w:val="Caption"/>
      </w:pPr>
      <w:r>
        <w:t xml:space="preserve">Figure </w:t>
      </w:r>
      <w:fldSimple w:instr=" SEQ Figure \* ARABIC ">
        <w:r w:rsidR="009068C3">
          <w:rPr>
            <w:noProof/>
          </w:rPr>
          <w:t>12</w:t>
        </w:r>
      </w:fldSimple>
      <w:r>
        <w:t xml:space="preserve">: </w:t>
      </w:r>
      <w:r w:rsidRPr="00440390">
        <w:t>biplots of amino acids by diet and bile acids by genotype.</w:t>
      </w:r>
    </w:p>
    <w:p w14:paraId="470E054E" w14:textId="77777777" w:rsidR="00BB7BFA" w:rsidRDefault="00BB7BFA" w:rsidP="00BB7BFA">
      <w:pPr>
        <w:keepNext/>
      </w:pPr>
      <w:r w:rsidRPr="00BB7BFA">
        <w:rPr>
          <w:noProof/>
        </w:rPr>
        <w:drawing>
          <wp:inline distT="0" distB="0" distL="0" distR="0" wp14:anchorId="22556D9C" wp14:editId="2870BA66">
            <wp:extent cx="5943600" cy="2178050"/>
            <wp:effectExtent l="0" t="0" r="0" b="0"/>
            <wp:docPr id="54" name="Picture 1">
              <a:extLst xmlns:a="http://schemas.openxmlformats.org/drawingml/2006/main">
                <a:ext uri="{FF2B5EF4-FFF2-40B4-BE49-F238E27FC236}">
                  <a16:creationId xmlns:a16="http://schemas.microsoft.com/office/drawing/2014/main" id="{9CF69AB0-77C5-407E-BA8D-99ACCD9AAF74}"/>
                </a:ext>
              </a:extLst>
            </wp:docPr>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9CF69AB0-77C5-407E-BA8D-99ACCD9AAF74}"/>
                        </a:ext>
                      </a:extLst>
                    </pic:cNvPr>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2178050"/>
                    </a:xfrm>
                    <a:prstGeom prst="rect">
                      <a:avLst/>
                    </a:prstGeom>
                  </pic:spPr>
                </pic:pic>
              </a:graphicData>
            </a:graphic>
          </wp:inline>
        </w:drawing>
      </w:r>
    </w:p>
    <w:p w14:paraId="2ECE7B4F" w14:textId="1CFD172B" w:rsidR="00BB7BFA" w:rsidRDefault="00BB7BFA" w:rsidP="00BB7BFA">
      <w:pPr>
        <w:pStyle w:val="Caption"/>
      </w:pPr>
      <w:r>
        <w:t xml:space="preserve">Figure </w:t>
      </w:r>
      <w:fldSimple w:instr=" SEQ Figure \* ARABIC ">
        <w:r w:rsidR="009068C3">
          <w:rPr>
            <w:noProof/>
          </w:rPr>
          <w:t>13</w:t>
        </w:r>
      </w:fldSimple>
      <w:r>
        <w:t>:</w:t>
      </w:r>
      <w:r w:rsidR="00221360">
        <w:t xml:space="preserve"> </w:t>
      </w:r>
      <w:r>
        <w:t xml:space="preserve"> </w:t>
      </w:r>
      <w:r w:rsidRPr="00BB7BFA">
        <w:t>Effects of DSS, PEITC and cranberry cotreatments on fecal metabolome of WT mice. Fecal samples collected at week 2 and 6 of 4 treatments, including control (CTL), DSS, DSS+PEITC (DSS+PIC), and DSS+cranberry (DSS+CRA), were analyzed by 4 LC-MS methods (143). The concentrations of amino acids, bile acids, and SCFA were quantified. (A) A heatmap on the distribution of amino acids, bile acids and SCFA in fecal samples from 4 treatments. (B-D) Concentrations of major amino acids, including glutamate, phenylalanine, and proline. (E-G) Concentrations of major bile acids, including DCA, LCA, and MCA. (H-J) Concentrations of major SCFA, including acetic acid (AA), propionic acid (PA), and butyric acid (BA).</w:t>
      </w:r>
    </w:p>
    <w:p w14:paraId="0A3EAC36" w14:textId="77777777" w:rsidR="00C62AE1" w:rsidRDefault="00C62AE1" w:rsidP="00C62AE1">
      <w:pPr>
        <w:keepNext/>
      </w:pPr>
      <w:r w:rsidRPr="00C62AE1">
        <w:rPr>
          <w:noProof/>
        </w:rPr>
        <w:drawing>
          <wp:inline distT="0" distB="0" distL="0" distR="0" wp14:anchorId="790C6570" wp14:editId="55E034C1">
            <wp:extent cx="5943600" cy="1103630"/>
            <wp:effectExtent l="0" t="0" r="0" b="1270"/>
            <wp:docPr id="55" name="Picture 1">
              <a:extLst xmlns:a="http://schemas.openxmlformats.org/drawingml/2006/main">
                <a:ext uri="{FF2B5EF4-FFF2-40B4-BE49-F238E27FC236}">
                  <a16:creationId xmlns:a16="http://schemas.microsoft.com/office/drawing/2014/main" id="{74F22176-9146-4FD7-A4E4-6937B35DE10F}"/>
                </a:ext>
              </a:extLst>
            </wp:docPr>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74F22176-9146-4FD7-A4E4-6937B35DE10F}"/>
                        </a:ext>
                      </a:extLst>
                    </pic:cNvPr>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1103630"/>
                    </a:xfrm>
                    <a:prstGeom prst="rect">
                      <a:avLst/>
                    </a:prstGeom>
                  </pic:spPr>
                </pic:pic>
              </a:graphicData>
            </a:graphic>
          </wp:inline>
        </w:drawing>
      </w:r>
    </w:p>
    <w:p w14:paraId="32593A12" w14:textId="346E9B86" w:rsidR="004D381D" w:rsidRPr="004D381D" w:rsidRDefault="00C62AE1" w:rsidP="00C62AE1">
      <w:pPr>
        <w:pStyle w:val="Caption"/>
      </w:pPr>
      <w:r>
        <w:t xml:space="preserve">Figure </w:t>
      </w:r>
      <w:r w:rsidR="009068C3">
        <w:t>14</w:t>
      </w:r>
      <w:r>
        <w:t xml:space="preserve">: </w:t>
      </w:r>
      <w:r w:rsidRPr="00C62AE1">
        <w:t>Differences in fecal metabolite profile between WT and Nrf2-null (KO) mice. The concentrations of amino acids, bile acids, and SCFA were quantified in the fecal samples from untreated WT and KO mice (143). (A-C) Concentrations of glutamate, phenylalanine, and proline. (D-F) Concentrations of major bile acids. (G-I) Concentrations of major SCFA.</w:t>
      </w:r>
    </w:p>
    <w:p w14:paraId="43059564" w14:textId="77777777" w:rsidR="00937FF5" w:rsidRPr="00937FF5" w:rsidRDefault="00937FF5" w:rsidP="00937FF5"/>
    <w:p w14:paraId="3BF4DC0B" w14:textId="77777777" w:rsidR="00685A26" w:rsidRPr="00685A26" w:rsidRDefault="00685A26" w:rsidP="00685A26"/>
    <w:p w14:paraId="63F727FD" w14:textId="699C55E1" w:rsidR="00174517" w:rsidRDefault="00174517" w:rsidP="00174517">
      <w:pPr>
        <w:pStyle w:val="Caption"/>
        <w:keepNext/>
      </w:pPr>
      <w:r>
        <w:t xml:space="preserve">Table </w:t>
      </w:r>
      <w:fldSimple w:instr=" SEQ Table \* ARABIC ">
        <w:r w:rsidR="00221360">
          <w:rPr>
            <w:noProof/>
          </w:rPr>
          <w:t>1</w:t>
        </w:r>
      </w:fldSimple>
      <w:r>
        <w:t xml:space="preserve">: </w:t>
      </w:r>
      <w:r w:rsidRPr="00174517">
        <w:t>V4 primer sequence used for 16s RNA sequencing library preparation</w:t>
      </w:r>
    </w:p>
    <w:tbl>
      <w:tblPr>
        <w:tblW w:w="7940" w:type="dxa"/>
        <w:tblCellMar>
          <w:left w:w="0" w:type="dxa"/>
          <w:right w:w="0" w:type="dxa"/>
        </w:tblCellMar>
        <w:tblLook w:val="04A0" w:firstRow="1" w:lastRow="0" w:firstColumn="1" w:lastColumn="0" w:noHBand="0" w:noVBand="1"/>
      </w:tblPr>
      <w:tblGrid>
        <w:gridCol w:w="4211"/>
        <w:gridCol w:w="3729"/>
      </w:tblGrid>
      <w:tr w:rsidR="00E009FB" w:rsidRPr="00E009FB" w14:paraId="6DF95B9B" w14:textId="77777777" w:rsidTr="00174517">
        <w:trPr>
          <w:trHeight w:val="285"/>
        </w:trPr>
        <w:tc>
          <w:tcPr>
            <w:tcW w:w="4211"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20E7E34C" w14:textId="77777777" w:rsidR="00E009FB" w:rsidRPr="00E009FB" w:rsidRDefault="00E009FB" w:rsidP="00E009FB">
            <w:pPr>
              <w:spacing w:after="0" w:line="240" w:lineRule="auto"/>
              <w:rPr>
                <w:rFonts w:ascii="Times New Roman" w:hAnsi="Times New Roman" w:cs="Times New Roman"/>
                <w:sz w:val="24"/>
                <w:szCs w:val="24"/>
              </w:rPr>
            </w:pPr>
            <w:r w:rsidRPr="00E009FB">
              <w:rPr>
                <w:rFonts w:ascii="Times New Roman" w:hAnsi="Times New Roman" w:cs="Times New Roman"/>
                <w:sz w:val="24"/>
                <w:szCs w:val="24"/>
              </w:rPr>
              <w:t>Forward Primer</w:t>
            </w:r>
          </w:p>
        </w:tc>
        <w:tc>
          <w:tcPr>
            <w:tcW w:w="3729"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7B079C05" w14:textId="77777777" w:rsidR="00E009FB" w:rsidRPr="00E009FB" w:rsidRDefault="00E009FB" w:rsidP="00E009FB">
            <w:pPr>
              <w:spacing w:after="0" w:line="240" w:lineRule="auto"/>
              <w:rPr>
                <w:rFonts w:ascii="Times New Roman" w:hAnsi="Times New Roman" w:cs="Times New Roman"/>
                <w:sz w:val="24"/>
                <w:szCs w:val="24"/>
              </w:rPr>
            </w:pPr>
            <w:r w:rsidRPr="00E009FB">
              <w:rPr>
                <w:rFonts w:ascii="Times New Roman" w:hAnsi="Times New Roman" w:cs="Times New Roman"/>
                <w:sz w:val="24"/>
                <w:szCs w:val="24"/>
              </w:rPr>
              <w:t>Reverse Primer</w:t>
            </w:r>
          </w:p>
        </w:tc>
      </w:tr>
      <w:tr w:rsidR="00E009FB" w:rsidRPr="00E009FB" w14:paraId="4A49832A" w14:textId="77777777" w:rsidTr="00174517">
        <w:trPr>
          <w:trHeight w:val="285"/>
        </w:trPr>
        <w:tc>
          <w:tcPr>
            <w:tcW w:w="4211"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123C49D0" w14:textId="77777777" w:rsidR="00E009FB" w:rsidRPr="00E009FB" w:rsidRDefault="00E009FB" w:rsidP="00E009FB">
            <w:pPr>
              <w:spacing w:after="0" w:line="240" w:lineRule="auto"/>
              <w:rPr>
                <w:rFonts w:ascii="Times New Roman" w:hAnsi="Times New Roman" w:cs="Times New Roman"/>
                <w:sz w:val="24"/>
                <w:szCs w:val="24"/>
              </w:rPr>
            </w:pPr>
            <w:r w:rsidRPr="00E009FB">
              <w:rPr>
                <w:rFonts w:ascii="Times New Roman" w:hAnsi="Times New Roman" w:cs="Times New Roman"/>
                <w:sz w:val="24"/>
                <w:szCs w:val="24"/>
              </w:rPr>
              <w:t>515F (Parada)</w:t>
            </w:r>
          </w:p>
        </w:tc>
        <w:tc>
          <w:tcPr>
            <w:tcW w:w="3729"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2DE877D2" w14:textId="77777777" w:rsidR="00E009FB" w:rsidRPr="00E009FB" w:rsidRDefault="00E009FB" w:rsidP="00E009FB">
            <w:pPr>
              <w:spacing w:after="0" w:line="240" w:lineRule="auto"/>
              <w:rPr>
                <w:rFonts w:ascii="Times New Roman" w:hAnsi="Times New Roman" w:cs="Times New Roman"/>
                <w:sz w:val="24"/>
                <w:szCs w:val="24"/>
              </w:rPr>
            </w:pPr>
            <w:r w:rsidRPr="00E009FB">
              <w:rPr>
                <w:rFonts w:ascii="Times New Roman" w:hAnsi="Times New Roman" w:cs="Times New Roman"/>
                <w:sz w:val="24"/>
                <w:szCs w:val="24"/>
              </w:rPr>
              <w:t>806R (Apprill)</w:t>
            </w:r>
          </w:p>
        </w:tc>
      </w:tr>
      <w:tr w:rsidR="00E009FB" w:rsidRPr="00E009FB" w14:paraId="676C1A47" w14:textId="77777777" w:rsidTr="00174517">
        <w:trPr>
          <w:trHeight w:val="285"/>
        </w:trPr>
        <w:tc>
          <w:tcPr>
            <w:tcW w:w="4211"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0139ADDD" w14:textId="77777777" w:rsidR="00E009FB" w:rsidRPr="00E009FB" w:rsidRDefault="00E009FB" w:rsidP="00E009FB">
            <w:pPr>
              <w:spacing w:after="0" w:line="240" w:lineRule="auto"/>
              <w:rPr>
                <w:rFonts w:ascii="Times New Roman" w:hAnsi="Times New Roman" w:cs="Times New Roman"/>
                <w:sz w:val="24"/>
                <w:szCs w:val="24"/>
              </w:rPr>
            </w:pPr>
            <w:r w:rsidRPr="00E009FB">
              <w:rPr>
                <w:rFonts w:ascii="Times New Roman" w:hAnsi="Times New Roman" w:cs="Times New Roman"/>
                <w:sz w:val="24"/>
                <w:szCs w:val="24"/>
              </w:rPr>
              <w:t>GTGYCAGCMGCCGCGGTAA</w:t>
            </w:r>
          </w:p>
        </w:tc>
        <w:tc>
          <w:tcPr>
            <w:tcW w:w="3729"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1CCFB554" w14:textId="77777777" w:rsidR="00E009FB" w:rsidRPr="00E009FB" w:rsidRDefault="00E009FB" w:rsidP="00E009FB">
            <w:pPr>
              <w:keepNext/>
              <w:spacing w:after="0" w:line="240" w:lineRule="auto"/>
              <w:rPr>
                <w:rFonts w:ascii="Times New Roman" w:hAnsi="Times New Roman" w:cs="Times New Roman"/>
                <w:sz w:val="24"/>
                <w:szCs w:val="24"/>
              </w:rPr>
            </w:pPr>
            <w:r w:rsidRPr="00E009FB">
              <w:rPr>
                <w:rFonts w:ascii="Times New Roman" w:hAnsi="Times New Roman" w:cs="Times New Roman"/>
                <w:sz w:val="24"/>
                <w:szCs w:val="24"/>
              </w:rPr>
              <w:t>GGACTACNVGGGTWTCTAAT</w:t>
            </w:r>
          </w:p>
        </w:tc>
      </w:tr>
    </w:tbl>
    <w:p w14:paraId="1F9FCB3A" w14:textId="77777777" w:rsidR="002A7DB1" w:rsidRDefault="002A7DB1" w:rsidP="00174517">
      <w:pPr>
        <w:pStyle w:val="Caption"/>
        <w:keepNext/>
      </w:pPr>
    </w:p>
    <w:p w14:paraId="2E37A916" w14:textId="1251216C" w:rsidR="00174517" w:rsidRDefault="005E4DF7" w:rsidP="00174517">
      <w:pPr>
        <w:pStyle w:val="Caption"/>
        <w:keepNext/>
      </w:pPr>
      <w:r>
        <w:t xml:space="preserve">Supplementary </w:t>
      </w:r>
      <w:r w:rsidR="00174517">
        <w:t xml:space="preserve">Table </w:t>
      </w:r>
      <w:r>
        <w:t>1</w:t>
      </w:r>
      <w:r w:rsidR="00174517">
        <w:t xml:space="preserve">: </w:t>
      </w:r>
      <w:r w:rsidR="00174517">
        <w:rPr>
          <w:noProof/>
        </w:rPr>
        <w:t xml:space="preserve"> OTUs mapping to Kingdoms. Number of detected OTUs (% total)</w:t>
      </w:r>
    </w:p>
    <w:tbl>
      <w:tblPr>
        <w:tblStyle w:val="TableGrid"/>
        <w:tblW w:w="9689" w:type="dxa"/>
        <w:tblInd w:w="-5" w:type="dxa"/>
        <w:tblLook w:val="04A0" w:firstRow="1" w:lastRow="0" w:firstColumn="1" w:lastColumn="0" w:noHBand="0" w:noVBand="1"/>
      </w:tblPr>
      <w:tblGrid>
        <w:gridCol w:w="1203"/>
        <w:gridCol w:w="2723"/>
        <w:gridCol w:w="1922"/>
        <w:gridCol w:w="1922"/>
        <w:gridCol w:w="1919"/>
      </w:tblGrid>
      <w:tr w:rsidR="00AF75DB" w14:paraId="79592B38" w14:textId="4F8F19F2" w:rsidTr="00AF75DB">
        <w:trPr>
          <w:trHeight w:val="505"/>
        </w:trPr>
        <w:tc>
          <w:tcPr>
            <w:tcW w:w="1203" w:type="dxa"/>
            <w:tcBorders>
              <w:top w:val="single" w:sz="8" w:space="0" w:color="000000"/>
              <w:left w:val="single" w:sz="8" w:space="0" w:color="000000"/>
              <w:bottom w:val="single" w:sz="8" w:space="0" w:color="000000"/>
              <w:right w:val="single" w:sz="8" w:space="0" w:color="000000"/>
            </w:tcBorders>
            <w:shd w:val="clear" w:color="auto" w:fill="auto"/>
            <w:vAlign w:val="center"/>
          </w:tcPr>
          <w:p w14:paraId="1D8E1B2B" w14:textId="093D5877" w:rsidR="00AF75DB" w:rsidRPr="00AF75DB" w:rsidRDefault="00AF75DB" w:rsidP="00174517">
            <w:pPr>
              <w:jc w:val="center"/>
              <w:rPr>
                <w:rFonts w:ascii="Times New Roman" w:hAnsi="Times New Roman" w:cs="Times New Roman"/>
                <w:sz w:val="24"/>
                <w:szCs w:val="24"/>
              </w:rPr>
            </w:pPr>
            <w:r w:rsidRPr="00AF75DB">
              <w:rPr>
                <w:rFonts w:ascii="Times New Roman" w:hAnsi="Times New Roman" w:cs="Times New Roman"/>
                <w:color w:val="000000" w:themeColor="text1"/>
                <w:kern w:val="24"/>
                <w:sz w:val="24"/>
                <w:szCs w:val="24"/>
              </w:rPr>
              <w:t>Kingdom</w:t>
            </w:r>
          </w:p>
        </w:tc>
        <w:tc>
          <w:tcPr>
            <w:tcW w:w="2723" w:type="dxa"/>
            <w:tcBorders>
              <w:top w:val="single" w:sz="8" w:space="0" w:color="000000"/>
              <w:left w:val="single" w:sz="8" w:space="0" w:color="000000"/>
              <w:bottom w:val="single" w:sz="8" w:space="0" w:color="000000"/>
              <w:right w:val="single" w:sz="8" w:space="0" w:color="000000"/>
            </w:tcBorders>
            <w:shd w:val="clear" w:color="auto" w:fill="auto"/>
            <w:vAlign w:val="center"/>
          </w:tcPr>
          <w:p w14:paraId="1177897A" w14:textId="26DAA28B" w:rsidR="00AF75DB" w:rsidRPr="00AF75DB" w:rsidRDefault="00AF75DB" w:rsidP="00174517">
            <w:pPr>
              <w:pStyle w:val="NormalWeb"/>
              <w:spacing w:before="0" w:beforeAutospacing="0" w:after="0" w:afterAutospacing="0"/>
              <w:jc w:val="center"/>
            </w:pPr>
            <w:r w:rsidRPr="00AF75DB">
              <w:rPr>
                <w:color w:val="000000" w:themeColor="text1"/>
                <w:kern w:val="24"/>
              </w:rPr>
              <w:t>Experiment 1:</w:t>
            </w:r>
          </w:p>
          <w:p w14:paraId="6FB4FB36" w14:textId="31E1C24C" w:rsidR="00AF75DB" w:rsidRPr="00AF75DB" w:rsidRDefault="00AF75DB" w:rsidP="00174517">
            <w:pPr>
              <w:jc w:val="center"/>
              <w:rPr>
                <w:rFonts w:ascii="Times New Roman" w:hAnsi="Times New Roman" w:cs="Times New Roman"/>
                <w:sz w:val="24"/>
                <w:szCs w:val="24"/>
              </w:rPr>
            </w:pPr>
            <w:r w:rsidRPr="00AF75DB">
              <w:rPr>
                <w:rFonts w:ascii="Times New Roman" w:hAnsi="Times New Roman" w:cs="Times New Roman"/>
                <w:color w:val="000000" w:themeColor="text1"/>
                <w:kern w:val="24"/>
                <w:sz w:val="24"/>
                <w:szCs w:val="24"/>
              </w:rPr>
              <w:t>Nrf2 KO Mice</w:t>
            </w:r>
          </w:p>
        </w:tc>
        <w:tc>
          <w:tcPr>
            <w:tcW w:w="1922" w:type="dxa"/>
            <w:tcBorders>
              <w:top w:val="single" w:sz="8" w:space="0" w:color="000000"/>
              <w:left w:val="single" w:sz="8" w:space="0" w:color="000000"/>
              <w:bottom w:val="single" w:sz="8" w:space="0" w:color="000000"/>
              <w:right w:val="single" w:sz="8" w:space="0" w:color="000000"/>
            </w:tcBorders>
            <w:shd w:val="clear" w:color="auto" w:fill="auto"/>
            <w:vAlign w:val="center"/>
          </w:tcPr>
          <w:p w14:paraId="3CE7A132" w14:textId="2C9A8590" w:rsidR="00AF75DB" w:rsidRPr="00AF75DB" w:rsidRDefault="00AF75DB" w:rsidP="00174517">
            <w:pPr>
              <w:pStyle w:val="NormalWeb"/>
              <w:spacing w:before="0" w:beforeAutospacing="0" w:after="0" w:afterAutospacing="0"/>
              <w:jc w:val="center"/>
            </w:pPr>
            <w:r w:rsidRPr="00AF75DB">
              <w:rPr>
                <w:color w:val="000000" w:themeColor="text1"/>
                <w:kern w:val="24"/>
              </w:rPr>
              <w:t>Experiment 2:</w:t>
            </w:r>
          </w:p>
          <w:p w14:paraId="0D164879" w14:textId="1D1FCEDD" w:rsidR="00AF75DB" w:rsidRPr="00AF75DB" w:rsidRDefault="00AF75DB" w:rsidP="00174517">
            <w:pPr>
              <w:jc w:val="center"/>
              <w:rPr>
                <w:rFonts w:ascii="Times New Roman" w:hAnsi="Times New Roman" w:cs="Times New Roman"/>
                <w:sz w:val="24"/>
                <w:szCs w:val="24"/>
              </w:rPr>
            </w:pPr>
            <w:r w:rsidRPr="00AF75DB">
              <w:rPr>
                <w:rFonts w:ascii="Times New Roman" w:hAnsi="Times New Roman" w:cs="Times New Roman"/>
                <w:color w:val="000000" w:themeColor="text1"/>
                <w:kern w:val="24"/>
                <w:sz w:val="24"/>
                <w:szCs w:val="24"/>
              </w:rPr>
              <w:t>WT Mice</w:t>
            </w:r>
          </w:p>
        </w:tc>
        <w:tc>
          <w:tcPr>
            <w:tcW w:w="1922" w:type="dxa"/>
            <w:tcBorders>
              <w:top w:val="single" w:sz="8" w:space="0" w:color="000000"/>
              <w:left w:val="single" w:sz="8" w:space="0" w:color="000000"/>
              <w:bottom w:val="single" w:sz="8" w:space="0" w:color="000000"/>
              <w:right w:val="single" w:sz="8" w:space="0" w:color="000000"/>
            </w:tcBorders>
            <w:shd w:val="clear" w:color="auto" w:fill="auto"/>
            <w:vAlign w:val="center"/>
          </w:tcPr>
          <w:p w14:paraId="684FA3A3" w14:textId="77777777" w:rsidR="00AF75DB" w:rsidRPr="00AF75DB" w:rsidRDefault="00AF75DB" w:rsidP="00174517">
            <w:pPr>
              <w:pStyle w:val="NormalWeb"/>
              <w:spacing w:before="0" w:beforeAutospacing="0" w:after="0" w:afterAutospacing="0"/>
              <w:jc w:val="center"/>
            </w:pPr>
            <w:r w:rsidRPr="00AF75DB">
              <w:rPr>
                <w:color w:val="000000" w:themeColor="text1"/>
                <w:kern w:val="24"/>
              </w:rPr>
              <w:t>Experiment 3:</w:t>
            </w:r>
          </w:p>
          <w:p w14:paraId="2AE6F531" w14:textId="52459CA0" w:rsidR="00AF75DB" w:rsidRPr="00AF75DB" w:rsidRDefault="00AF75DB" w:rsidP="00174517">
            <w:pPr>
              <w:jc w:val="center"/>
              <w:rPr>
                <w:rFonts w:ascii="Times New Roman" w:hAnsi="Times New Roman" w:cs="Times New Roman"/>
                <w:sz w:val="24"/>
                <w:szCs w:val="24"/>
              </w:rPr>
            </w:pPr>
            <w:r w:rsidRPr="00AF75DB">
              <w:rPr>
                <w:rFonts w:ascii="Times New Roman" w:hAnsi="Times New Roman" w:cs="Times New Roman"/>
                <w:color w:val="000000" w:themeColor="text1"/>
                <w:kern w:val="24"/>
                <w:sz w:val="24"/>
                <w:szCs w:val="24"/>
              </w:rPr>
              <w:t>WT and Nrf2 KO</w:t>
            </w:r>
          </w:p>
        </w:tc>
        <w:tc>
          <w:tcPr>
            <w:tcW w:w="1919" w:type="dxa"/>
            <w:tcBorders>
              <w:top w:val="single" w:sz="8" w:space="0" w:color="000000"/>
              <w:left w:val="single" w:sz="8" w:space="0" w:color="000000"/>
              <w:bottom w:val="single" w:sz="8" w:space="0" w:color="000000"/>
              <w:right w:val="single" w:sz="8" w:space="0" w:color="000000"/>
            </w:tcBorders>
          </w:tcPr>
          <w:p w14:paraId="3FE328F0" w14:textId="77F76875" w:rsidR="00AF75DB" w:rsidRPr="00AF75DB" w:rsidRDefault="00AF75DB" w:rsidP="00174517">
            <w:pPr>
              <w:pStyle w:val="NormalWeb"/>
              <w:spacing w:before="0" w:beforeAutospacing="0" w:after="0" w:afterAutospacing="0"/>
              <w:jc w:val="center"/>
              <w:rPr>
                <w:color w:val="000000" w:themeColor="text1"/>
                <w:kern w:val="24"/>
              </w:rPr>
            </w:pPr>
            <w:r w:rsidRPr="00AF75DB">
              <w:rPr>
                <w:color w:val="000000" w:themeColor="text1"/>
                <w:kern w:val="24"/>
              </w:rPr>
              <w:t>Combined</w:t>
            </w:r>
          </w:p>
        </w:tc>
      </w:tr>
      <w:tr w:rsidR="00AF75DB" w14:paraId="379F2130" w14:textId="4649F6CF" w:rsidTr="00AF75DB">
        <w:trPr>
          <w:trHeight w:val="258"/>
        </w:trPr>
        <w:tc>
          <w:tcPr>
            <w:tcW w:w="1203" w:type="dxa"/>
            <w:tcBorders>
              <w:top w:val="single" w:sz="8" w:space="0" w:color="000000"/>
              <w:left w:val="single" w:sz="8" w:space="0" w:color="000000"/>
              <w:bottom w:val="single" w:sz="8" w:space="0" w:color="000000"/>
              <w:right w:val="single" w:sz="8" w:space="0" w:color="000000"/>
            </w:tcBorders>
            <w:shd w:val="clear" w:color="auto" w:fill="auto"/>
            <w:vAlign w:val="center"/>
          </w:tcPr>
          <w:p w14:paraId="6CDBFC0D" w14:textId="3BCEEFB9" w:rsidR="00AF75DB" w:rsidRPr="00AF75DB" w:rsidRDefault="00AF75DB" w:rsidP="00AF75DB">
            <w:pPr>
              <w:rPr>
                <w:rFonts w:ascii="Times New Roman" w:hAnsi="Times New Roman" w:cs="Times New Roman"/>
                <w:sz w:val="24"/>
                <w:szCs w:val="24"/>
              </w:rPr>
            </w:pPr>
            <w:r w:rsidRPr="00AF75DB">
              <w:rPr>
                <w:rFonts w:ascii="Times New Roman" w:hAnsi="Times New Roman" w:cs="Times New Roman"/>
                <w:color w:val="000000" w:themeColor="text1"/>
                <w:kern w:val="24"/>
                <w:sz w:val="24"/>
                <w:szCs w:val="24"/>
              </w:rPr>
              <w:t>Bacteria</w:t>
            </w:r>
          </w:p>
        </w:tc>
        <w:tc>
          <w:tcPr>
            <w:tcW w:w="2723" w:type="dxa"/>
            <w:tcBorders>
              <w:top w:val="single" w:sz="8" w:space="0" w:color="000000"/>
              <w:left w:val="single" w:sz="8" w:space="0" w:color="000000"/>
              <w:bottom w:val="single" w:sz="8" w:space="0" w:color="000000"/>
              <w:right w:val="single" w:sz="8" w:space="0" w:color="000000"/>
            </w:tcBorders>
            <w:shd w:val="clear" w:color="auto" w:fill="auto"/>
            <w:vAlign w:val="center"/>
          </w:tcPr>
          <w:p w14:paraId="4E61708A" w14:textId="09EF9E87" w:rsidR="00AF75DB" w:rsidRPr="00AF75DB" w:rsidRDefault="00AF75DB" w:rsidP="00AF75DB">
            <w:pPr>
              <w:rPr>
                <w:rFonts w:ascii="Times New Roman" w:hAnsi="Times New Roman" w:cs="Times New Roman"/>
                <w:sz w:val="24"/>
                <w:szCs w:val="24"/>
              </w:rPr>
            </w:pPr>
            <w:r w:rsidRPr="00AF75DB">
              <w:rPr>
                <w:rFonts w:ascii="Times New Roman" w:hAnsi="Times New Roman" w:cs="Times New Roman"/>
                <w:color w:val="000000" w:themeColor="text1"/>
                <w:kern w:val="24"/>
                <w:sz w:val="24"/>
                <w:szCs w:val="24"/>
              </w:rPr>
              <w:t>10,197 (94.78%)</w:t>
            </w:r>
          </w:p>
        </w:tc>
        <w:tc>
          <w:tcPr>
            <w:tcW w:w="1922" w:type="dxa"/>
            <w:tcBorders>
              <w:top w:val="single" w:sz="8" w:space="0" w:color="000000"/>
              <w:left w:val="single" w:sz="8" w:space="0" w:color="000000"/>
              <w:bottom w:val="single" w:sz="8" w:space="0" w:color="000000"/>
              <w:right w:val="single" w:sz="8" w:space="0" w:color="000000"/>
            </w:tcBorders>
            <w:shd w:val="clear" w:color="auto" w:fill="auto"/>
            <w:vAlign w:val="center"/>
          </w:tcPr>
          <w:p w14:paraId="0B2734AE" w14:textId="7236CCD6" w:rsidR="00AF75DB" w:rsidRPr="00AF75DB" w:rsidRDefault="00AF75DB" w:rsidP="00AF75DB">
            <w:pPr>
              <w:rPr>
                <w:rFonts w:ascii="Times New Roman" w:hAnsi="Times New Roman" w:cs="Times New Roman"/>
                <w:sz w:val="24"/>
                <w:szCs w:val="24"/>
              </w:rPr>
            </w:pPr>
            <w:r w:rsidRPr="00AF75DB">
              <w:rPr>
                <w:rFonts w:ascii="Times New Roman" w:hAnsi="Times New Roman" w:cs="Times New Roman"/>
                <w:color w:val="000000" w:themeColor="text1"/>
                <w:kern w:val="24"/>
                <w:sz w:val="24"/>
                <w:szCs w:val="24"/>
              </w:rPr>
              <w:t>7,994 (98.34%)</w:t>
            </w:r>
          </w:p>
        </w:tc>
        <w:tc>
          <w:tcPr>
            <w:tcW w:w="1922" w:type="dxa"/>
            <w:tcBorders>
              <w:top w:val="single" w:sz="8" w:space="0" w:color="000000"/>
              <w:left w:val="single" w:sz="8" w:space="0" w:color="000000"/>
              <w:bottom w:val="single" w:sz="8" w:space="0" w:color="000000"/>
              <w:right w:val="single" w:sz="8" w:space="0" w:color="000000"/>
            </w:tcBorders>
            <w:shd w:val="clear" w:color="auto" w:fill="auto"/>
            <w:vAlign w:val="center"/>
          </w:tcPr>
          <w:p w14:paraId="7A1CA2D1" w14:textId="7F56DE7D" w:rsidR="00AF75DB" w:rsidRPr="00AF75DB" w:rsidRDefault="00AF75DB" w:rsidP="00AF75DB">
            <w:pPr>
              <w:rPr>
                <w:rFonts w:ascii="Times New Roman" w:hAnsi="Times New Roman" w:cs="Times New Roman"/>
                <w:sz w:val="24"/>
                <w:szCs w:val="24"/>
              </w:rPr>
            </w:pPr>
            <w:r w:rsidRPr="00AF75DB">
              <w:rPr>
                <w:rFonts w:ascii="Times New Roman" w:hAnsi="Times New Roman" w:cs="Times New Roman"/>
                <w:color w:val="000000" w:themeColor="text1"/>
                <w:kern w:val="24"/>
                <w:sz w:val="24"/>
                <w:szCs w:val="24"/>
              </w:rPr>
              <w:t>7,558 (96.07%)</w:t>
            </w:r>
          </w:p>
        </w:tc>
        <w:tc>
          <w:tcPr>
            <w:tcW w:w="1919" w:type="dxa"/>
            <w:tcBorders>
              <w:top w:val="single" w:sz="8" w:space="0" w:color="000000"/>
              <w:left w:val="single" w:sz="8" w:space="0" w:color="000000"/>
              <w:bottom w:val="single" w:sz="8" w:space="0" w:color="000000"/>
              <w:right w:val="single" w:sz="8" w:space="0" w:color="000000"/>
            </w:tcBorders>
            <w:vAlign w:val="center"/>
          </w:tcPr>
          <w:p w14:paraId="1E8E3001" w14:textId="42A26955" w:rsidR="00AF75DB" w:rsidRPr="00AF75DB" w:rsidRDefault="00AF75DB" w:rsidP="00AF75DB">
            <w:pPr>
              <w:rPr>
                <w:rFonts w:ascii="Times New Roman" w:hAnsi="Times New Roman" w:cs="Times New Roman"/>
                <w:color w:val="000000" w:themeColor="text1"/>
                <w:kern w:val="24"/>
                <w:sz w:val="24"/>
                <w:szCs w:val="24"/>
              </w:rPr>
            </w:pPr>
            <w:r w:rsidRPr="00AF75DB">
              <w:rPr>
                <w:rFonts w:ascii="Times New Roman" w:hAnsi="Times New Roman" w:cs="Times New Roman"/>
                <w:color w:val="000000" w:themeColor="text1"/>
                <w:kern w:val="24"/>
                <w:sz w:val="24"/>
                <w:szCs w:val="24"/>
              </w:rPr>
              <w:t>22,251 (95.73%)</w:t>
            </w:r>
          </w:p>
        </w:tc>
      </w:tr>
      <w:tr w:rsidR="00AF75DB" w14:paraId="5BDCBA95" w14:textId="1803B984" w:rsidTr="00AF75DB">
        <w:trPr>
          <w:trHeight w:val="258"/>
        </w:trPr>
        <w:tc>
          <w:tcPr>
            <w:tcW w:w="1203" w:type="dxa"/>
            <w:tcBorders>
              <w:top w:val="single" w:sz="8" w:space="0" w:color="000000"/>
              <w:left w:val="single" w:sz="8" w:space="0" w:color="000000"/>
              <w:bottom w:val="single" w:sz="8" w:space="0" w:color="000000"/>
              <w:right w:val="single" w:sz="8" w:space="0" w:color="000000"/>
            </w:tcBorders>
            <w:shd w:val="clear" w:color="auto" w:fill="auto"/>
            <w:vAlign w:val="center"/>
          </w:tcPr>
          <w:p w14:paraId="6EC9129D" w14:textId="4CE1749F" w:rsidR="00AF75DB" w:rsidRPr="00AF75DB" w:rsidRDefault="00AF75DB" w:rsidP="00AF75DB">
            <w:pPr>
              <w:rPr>
                <w:rFonts w:ascii="Times New Roman" w:hAnsi="Times New Roman" w:cs="Times New Roman"/>
                <w:sz w:val="24"/>
                <w:szCs w:val="24"/>
              </w:rPr>
            </w:pPr>
            <w:r w:rsidRPr="00AF75DB">
              <w:rPr>
                <w:rFonts w:ascii="Times New Roman" w:hAnsi="Times New Roman" w:cs="Times New Roman"/>
                <w:color w:val="000000" w:themeColor="text1"/>
                <w:kern w:val="24"/>
                <w:sz w:val="24"/>
                <w:szCs w:val="24"/>
              </w:rPr>
              <w:t>Eukaryota</w:t>
            </w:r>
          </w:p>
        </w:tc>
        <w:tc>
          <w:tcPr>
            <w:tcW w:w="2723" w:type="dxa"/>
            <w:tcBorders>
              <w:top w:val="single" w:sz="8" w:space="0" w:color="000000"/>
              <w:left w:val="single" w:sz="8" w:space="0" w:color="000000"/>
              <w:bottom w:val="single" w:sz="8" w:space="0" w:color="000000"/>
              <w:right w:val="single" w:sz="8" w:space="0" w:color="000000"/>
            </w:tcBorders>
            <w:shd w:val="clear" w:color="auto" w:fill="auto"/>
            <w:vAlign w:val="center"/>
          </w:tcPr>
          <w:p w14:paraId="32DC0B9E" w14:textId="47A13207" w:rsidR="00AF75DB" w:rsidRPr="00AF75DB" w:rsidRDefault="00AF75DB" w:rsidP="00AF75DB">
            <w:pPr>
              <w:rPr>
                <w:rFonts w:ascii="Times New Roman" w:hAnsi="Times New Roman" w:cs="Times New Roman"/>
                <w:sz w:val="24"/>
                <w:szCs w:val="24"/>
              </w:rPr>
            </w:pPr>
            <w:r w:rsidRPr="00AF75DB">
              <w:rPr>
                <w:rFonts w:ascii="Times New Roman" w:hAnsi="Times New Roman" w:cs="Times New Roman"/>
                <w:color w:val="000000" w:themeColor="text1"/>
                <w:kern w:val="24"/>
                <w:sz w:val="24"/>
                <w:szCs w:val="24"/>
              </w:rPr>
              <w:t>472 (4.39%)</w:t>
            </w:r>
          </w:p>
        </w:tc>
        <w:tc>
          <w:tcPr>
            <w:tcW w:w="1922" w:type="dxa"/>
            <w:tcBorders>
              <w:top w:val="single" w:sz="8" w:space="0" w:color="000000"/>
              <w:left w:val="single" w:sz="8" w:space="0" w:color="000000"/>
              <w:bottom w:val="single" w:sz="8" w:space="0" w:color="000000"/>
              <w:right w:val="single" w:sz="8" w:space="0" w:color="000000"/>
            </w:tcBorders>
            <w:shd w:val="clear" w:color="auto" w:fill="auto"/>
            <w:vAlign w:val="center"/>
          </w:tcPr>
          <w:p w14:paraId="3EB68C88" w14:textId="0C4DA518" w:rsidR="00AF75DB" w:rsidRPr="00AF75DB" w:rsidRDefault="00AF75DB" w:rsidP="00AF75DB">
            <w:pPr>
              <w:rPr>
                <w:rFonts w:ascii="Times New Roman" w:hAnsi="Times New Roman" w:cs="Times New Roman"/>
                <w:sz w:val="24"/>
                <w:szCs w:val="24"/>
              </w:rPr>
            </w:pPr>
            <w:r w:rsidRPr="00AF75DB">
              <w:rPr>
                <w:rFonts w:ascii="Times New Roman" w:hAnsi="Times New Roman" w:cs="Times New Roman"/>
                <w:color w:val="000000" w:themeColor="text1"/>
                <w:kern w:val="24"/>
                <w:sz w:val="24"/>
                <w:szCs w:val="24"/>
              </w:rPr>
              <w:t>116 (1.43%)</w:t>
            </w:r>
          </w:p>
        </w:tc>
        <w:tc>
          <w:tcPr>
            <w:tcW w:w="1922" w:type="dxa"/>
            <w:tcBorders>
              <w:top w:val="single" w:sz="8" w:space="0" w:color="000000"/>
              <w:left w:val="single" w:sz="8" w:space="0" w:color="000000"/>
              <w:bottom w:val="single" w:sz="8" w:space="0" w:color="000000"/>
              <w:right w:val="single" w:sz="8" w:space="0" w:color="000000"/>
            </w:tcBorders>
            <w:shd w:val="clear" w:color="auto" w:fill="auto"/>
            <w:vAlign w:val="center"/>
          </w:tcPr>
          <w:p w14:paraId="7C3A18F7" w14:textId="74376001" w:rsidR="00AF75DB" w:rsidRPr="00AF75DB" w:rsidRDefault="00AF75DB" w:rsidP="00AF75DB">
            <w:pPr>
              <w:rPr>
                <w:rFonts w:ascii="Times New Roman" w:hAnsi="Times New Roman" w:cs="Times New Roman"/>
                <w:sz w:val="24"/>
                <w:szCs w:val="24"/>
              </w:rPr>
            </w:pPr>
            <w:r w:rsidRPr="00AF75DB">
              <w:rPr>
                <w:rFonts w:ascii="Times New Roman" w:hAnsi="Times New Roman" w:cs="Times New Roman"/>
                <w:color w:val="000000" w:themeColor="text1"/>
                <w:kern w:val="24"/>
                <w:sz w:val="24"/>
                <w:szCs w:val="24"/>
              </w:rPr>
              <w:t>232 (2.95%)</w:t>
            </w:r>
          </w:p>
        </w:tc>
        <w:tc>
          <w:tcPr>
            <w:tcW w:w="1919" w:type="dxa"/>
            <w:tcBorders>
              <w:top w:val="single" w:sz="8" w:space="0" w:color="000000"/>
              <w:left w:val="single" w:sz="8" w:space="0" w:color="000000"/>
              <w:bottom w:val="single" w:sz="8" w:space="0" w:color="000000"/>
              <w:right w:val="single" w:sz="8" w:space="0" w:color="000000"/>
            </w:tcBorders>
            <w:vAlign w:val="center"/>
          </w:tcPr>
          <w:p w14:paraId="61F0C7A8" w14:textId="0B6AEE24" w:rsidR="00AF75DB" w:rsidRPr="00AF75DB" w:rsidRDefault="00AF75DB" w:rsidP="00AF75DB">
            <w:pPr>
              <w:rPr>
                <w:rFonts w:ascii="Times New Roman" w:hAnsi="Times New Roman" w:cs="Times New Roman"/>
                <w:color w:val="000000" w:themeColor="text1"/>
                <w:kern w:val="24"/>
                <w:sz w:val="24"/>
                <w:szCs w:val="24"/>
              </w:rPr>
            </w:pPr>
            <w:r w:rsidRPr="00AF75DB">
              <w:rPr>
                <w:rFonts w:ascii="Times New Roman" w:hAnsi="Times New Roman" w:cs="Times New Roman"/>
                <w:color w:val="000000" w:themeColor="text1"/>
                <w:kern w:val="24"/>
                <w:sz w:val="24"/>
                <w:szCs w:val="24"/>
              </w:rPr>
              <w:t>812 (3.49%)</w:t>
            </w:r>
          </w:p>
        </w:tc>
      </w:tr>
      <w:tr w:rsidR="00AF75DB" w14:paraId="5D9B9851" w14:textId="5AC9BCAE" w:rsidTr="00AF75DB">
        <w:trPr>
          <w:trHeight w:val="246"/>
        </w:trPr>
        <w:tc>
          <w:tcPr>
            <w:tcW w:w="1203" w:type="dxa"/>
            <w:tcBorders>
              <w:top w:val="single" w:sz="8" w:space="0" w:color="000000"/>
              <w:left w:val="single" w:sz="8" w:space="0" w:color="000000"/>
              <w:bottom w:val="single" w:sz="8" w:space="0" w:color="000000"/>
              <w:right w:val="single" w:sz="8" w:space="0" w:color="000000"/>
            </w:tcBorders>
            <w:shd w:val="clear" w:color="auto" w:fill="auto"/>
            <w:vAlign w:val="center"/>
          </w:tcPr>
          <w:p w14:paraId="3DEED3E6" w14:textId="1E3CC93D" w:rsidR="00AF75DB" w:rsidRPr="00AF75DB" w:rsidRDefault="00AF75DB" w:rsidP="00AF75DB">
            <w:pPr>
              <w:rPr>
                <w:rFonts w:ascii="Times New Roman" w:hAnsi="Times New Roman" w:cs="Times New Roman"/>
                <w:sz w:val="24"/>
                <w:szCs w:val="24"/>
              </w:rPr>
            </w:pPr>
            <w:r w:rsidRPr="00AF75DB">
              <w:rPr>
                <w:rFonts w:ascii="Times New Roman" w:hAnsi="Times New Roman" w:cs="Times New Roman"/>
                <w:color w:val="000000" w:themeColor="text1"/>
                <w:kern w:val="24"/>
                <w:sz w:val="24"/>
                <w:szCs w:val="24"/>
              </w:rPr>
              <w:t>Archaea</w:t>
            </w:r>
          </w:p>
        </w:tc>
        <w:tc>
          <w:tcPr>
            <w:tcW w:w="2723" w:type="dxa"/>
            <w:tcBorders>
              <w:top w:val="single" w:sz="8" w:space="0" w:color="000000"/>
              <w:left w:val="single" w:sz="8" w:space="0" w:color="000000"/>
              <w:bottom w:val="single" w:sz="8" w:space="0" w:color="000000"/>
              <w:right w:val="single" w:sz="8" w:space="0" w:color="000000"/>
            </w:tcBorders>
            <w:shd w:val="clear" w:color="auto" w:fill="auto"/>
            <w:vAlign w:val="center"/>
          </w:tcPr>
          <w:p w14:paraId="0E43FC5E" w14:textId="47730FFD" w:rsidR="00AF75DB" w:rsidRPr="00AF75DB" w:rsidRDefault="00AF75DB" w:rsidP="00AF75DB">
            <w:pPr>
              <w:rPr>
                <w:rFonts w:ascii="Times New Roman" w:hAnsi="Times New Roman" w:cs="Times New Roman"/>
                <w:sz w:val="24"/>
                <w:szCs w:val="24"/>
              </w:rPr>
            </w:pPr>
            <w:r w:rsidRPr="00AF75DB">
              <w:rPr>
                <w:rFonts w:ascii="Times New Roman" w:hAnsi="Times New Roman" w:cs="Times New Roman"/>
                <w:color w:val="000000" w:themeColor="text1"/>
                <w:kern w:val="24"/>
                <w:sz w:val="24"/>
                <w:szCs w:val="24"/>
              </w:rPr>
              <w:t>4 (0.04%)</w:t>
            </w:r>
          </w:p>
        </w:tc>
        <w:tc>
          <w:tcPr>
            <w:tcW w:w="1922" w:type="dxa"/>
            <w:tcBorders>
              <w:top w:val="single" w:sz="8" w:space="0" w:color="000000"/>
              <w:left w:val="single" w:sz="8" w:space="0" w:color="000000"/>
              <w:bottom w:val="single" w:sz="8" w:space="0" w:color="000000"/>
              <w:right w:val="single" w:sz="8" w:space="0" w:color="000000"/>
            </w:tcBorders>
            <w:shd w:val="clear" w:color="auto" w:fill="auto"/>
            <w:vAlign w:val="center"/>
          </w:tcPr>
          <w:p w14:paraId="61356582" w14:textId="3FEB0CF6" w:rsidR="00AF75DB" w:rsidRPr="00AF75DB" w:rsidRDefault="00AF75DB" w:rsidP="00AF75DB">
            <w:pPr>
              <w:rPr>
                <w:rFonts w:ascii="Times New Roman" w:hAnsi="Times New Roman" w:cs="Times New Roman"/>
                <w:sz w:val="24"/>
                <w:szCs w:val="24"/>
              </w:rPr>
            </w:pPr>
            <w:r w:rsidRPr="00AF75DB">
              <w:rPr>
                <w:rFonts w:ascii="Times New Roman" w:hAnsi="Times New Roman" w:cs="Times New Roman"/>
                <w:color w:val="000000" w:themeColor="text1"/>
                <w:kern w:val="24"/>
                <w:sz w:val="24"/>
                <w:szCs w:val="24"/>
              </w:rPr>
              <w:t>0 (0%)</w:t>
            </w:r>
          </w:p>
        </w:tc>
        <w:tc>
          <w:tcPr>
            <w:tcW w:w="1922" w:type="dxa"/>
            <w:tcBorders>
              <w:top w:val="single" w:sz="8" w:space="0" w:color="000000"/>
              <w:left w:val="single" w:sz="8" w:space="0" w:color="000000"/>
              <w:bottom w:val="single" w:sz="8" w:space="0" w:color="000000"/>
              <w:right w:val="single" w:sz="8" w:space="0" w:color="000000"/>
            </w:tcBorders>
            <w:shd w:val="clear" w:color="auto" w:fill="auto"/>
            <w:vAlign w:val="center"/>
          </w:tcPr>
          <w:p w14:paraId="58841161" w14:textId="06104873" w:rsidR="00AF75DB" w:rsidRPr="00AF75DB" w:rsidRDefault="00AF75DB" w:rsidP="00AF75DB">
            <w:pPr>
              <w:rPr>
                <w:rFonts w:ascii="Times New Roman" w:hAnsi="Times New Roman" w:cs="Times New Roman"/>
                <w:sz w:val="24"/>
                <w:szCs w:val="24"/>
              </w:rPr>
            </w:pPr>
            <w:r w:rsidRPr="00AF75DB">
              <w:rPr>
                <w:rFonts w:ascii="Times New Roman" w:hAnsi="Times New Roman" w:cs="Times New Roman"/>
                <w:color w:val="000000" w:themeColor="text1"/>
                <w:kern w:val="24"/>
                <w:sz w:val="24"/>
                <w:szCs w:val="24"/>
              </w:rPr>
              <w:t>2 (0.03%)</w:t>
            </w:r>
          </w:p>
        </w:tc>
        <w:tc>
          <w:tcPr>
            <w:tcW w:w="1919" w:type="dxa"/>
            <w:tcBorders>
              <w:top w:val="single" w:sz="8" w:space="0" w:color="000000"/>
              <w:left w:val="single" w:sz="8" w:space="0" w:color="000000"/>
              <w:bottom w:val="single" w:sz="8" w:space="0" w:color="000000"/>
              <w:right w:val="single" w:sz="8" w:space="0" w:color="000000"/>
            </w:tcBorders>
            <w:vAlign w:val="center"/>
          </w:tcPr>
          <w:p w14:paraId="085846C4" w14:textId="39B8244B" w:rsidR="00AF75DB" w:rsidRPr="00AF75DB" w:rsidRDefault="00AF75DB" w:rsidP="00AF75DB">
            <w:pPr>
              <w:rPr>
                <w:rFonts w:ascii="Times New Roman" w:hAnsi="Times New Roman" w:cs="Times New Roman"/>
                <w:color w:val="000000" w:themeColor="text1"/>
                <w:kern w:val="24"/>
                <w:sz w:val="24"/>
                <w:szCs w:val="24"/>
              </w:rPr>
            </w:pPr>
            <w:r w:rsidRPr="00AF75DB">
              <w:rPr>
                <w:rFonts w:ascii="Times New Roman" w:hAnsi="Times New Roman" w:cs="Times New Roman"/>
                <w:color w:val="000000" w:themeColor="text1"/>
                <w:kern w:val="24"/>
                <w:sz w:val="24"/>
                <w:szCs w:val="24"/>
              </w:rPr>
              <w:t>6 (0.03%)</w:t>
            </w:r>
          </w:p>
        </w:tc>
      </w:tr>
      <w:tr w:rsidR="00AF75DB" w14:paraId="61BD86F8" w14:textId="69BCD5F5" w:rsidTr="00AF75DB">
        <w:trPr>
          <w:trHeight w:val="271"/>
        </w:trPr>
        <w:tc>
          <w:tcPr>
            <w:tcW w:w="1203" w:type="dxa"/>
            <w:tcBorders>
              <w:top w:val="single" w:sz="8" w:space="0" w:color="000000"/>
              <w:left w:val="single" w:sz="8" w:space="0" w:color="000000"/>
              <w:bottom w:val="single" w:sz="8" w:space="0" w:color="000000"/>
              <w:right w:val="single" w:sz="8" w:space="0" w:color="000000"/>
            </w:tcBorders>
            <w:shd w:val="clear" w:color="auto" w:fill="auto"/>
            <w:vAlign w:val="center"/>
          </w:tcPr>
          <w:p w14:paraId="352F52B6" w14:textId="22E4C4E3" w:rsidR="00AF75DB" w:rsidRPr="00AF75DB" w:rsidRDefault="00AF75DB" w:rsidP="00AF75DB">
            <w:pPr>
              <w:rPr>
                <w:rFonts w:ascii="Times New Roman" w:hAnsi="Times New Roman" w:cs="Times New Roman"/>
                <w:sz w:val="24"/>
                <w:szCs w:val="24"/>
              </w:rPr>
            </w:pPr>
            <w:r w:rsidRPr="00AF75DB">
              <w:rPr>
                <w:rFonts w:ascii="Times New Roman" w:hAnsi="Times New Roman" w:cs="Times New Roman"/>
                <w:color w:val="000000" w:themeColor="text1"/>
                <w:kern w:val="24"/>
                <w:sz w:val="24"/>
                <w:szCs w:val="24"/>
              </w:rPr>
              <w:t>Unknown</w:t>
            </w:r>
          </w:p>
        </w:tc>
        <w:tc>
          <w:tcPr>
            <w:tcW w:w="2723" w:type="dxa"/>
            <w:tcBorders>
              <w:top w:val="single" w:sz="8" w:space="0" w:color="000000"/>
              <w:left w:val="single" w:sz="8" w:space="0" w:color="000000"/>
              <w:bottom w:val="single" w:sz="8" w:space="0" w:color="000000"/>
              <w:right w:val="single" w:sz="8" w:space="0" w:color="000000"/>
            </w:tcBorders>
            <w:shd w:val="clear" w:color="auto" w:fill="auto"/>
            <w:vAlign w:val="center"/>
          </w:tcPr>
          <w:p w14:paraId="7384F08C" w14:textId="72ECD3F7" w:rsidR="00AF75DB" w:rsidRPr="00AF75DB" w:rsidRDefault="00AF75DB" w:rsidP="00AF75DB">
            <w:pPr>
              <w:rPr>
                <w:rFonts w:ascii="Times New Roman" w:hAnsi="Times New Roman" w:cs="Times New Roman"/>
                <w:sz w:val="24"/>
                <w:szCs w:val="24"/>
              </w:rPr>
            </w:pPr>
            <w:r w:rsidRPr="00AF75DB">
              <w:rPr>
                <w:rFonts w:ascii="Times New Roman" w:hAnsi="Times New Roman" w:cs="Times New Roman"/>
                <w:color w:val="000000" w:themeColor="text1"/>
                <w:kern w:val="24"/>
                <w:sz w:val="24"/>
                <w:szCs w:val="24"/>
              </w:rPr>
              <w:t>86 (0.80%)</w:t>
            </w:r>
          </w:p>
        </w:tc>
        <w:tc>
          <w:tcPr>
            <w:tcW w:w="1922" w:type="dxa"/>
            <w:tcBorders>
              <w:top w:val="single" w:sz="8" w:space="0" w:color="000000"/>
              <w:left w:val="single" w:sz="8" w:space="0" w:color="000000"/>
              <w:bottom w:val="single" w:sz="8" w:space="0" w:color="000000"/>
              <w:right w:val="single" w:sz="8" w:space="0" w:color="000000"/>
            </w:tcBorders>
            <w:shd w:val="clear" w:color="auto" w:fill="auto"/>
            <w:vAlign w:val="center"/>
          </w:tcPr>
          <w:p w14:paraId="4E0D224B" w14:textId="6A91B877" w:rsidR="00AF75DB" w:rsidRPr="00AF75DB" w:rsidRDefault="00AF75DB" w:rsidP="00AF75DB">
            <w:pPr>
              <w:rPr>
                <w:rFonts w:ascii="Times New Roman" w:hAnsi="Times New Roman" w:cs="Times New Roman"/>
                <w:sz w:val="24"/>
                <w:szCs w:val="24"/>
              </w:rPr>
            </w:pPr>
            <w:r w:rsidRPr="00AF75DB">
              <w:rPr>
                <w:rFonts w:ascii="Times New Roman" w:hAnsi="Times New Roman" w:cs="Times New Roman"/>
                <w:color w:val="000000" w:themeColor="text1"/>
                <w:kern w:val="24"/>
                <w:sz w:val="24"/>
                <w:szCs w:val="24"/>
              </w:rPr>
              <w:t>19 (0.23%)</w:t>
            </w:r>
          </w:p>
        </w:tc>
        <w:tc>
          <w:tcPr>
            <w:tcW w:w="1922" w:type="dxa"/>
            <w:tcBorders>
              <w:top w:val="single" w:sz="8" w:space="0" w:color="000000"/>
              <w:left w:val="single" w:sz="8" w:space="0" w:color="000000"/>
              <w:bottom w:val="single" w:sz="8" w:space="0" w:color="000000"/>
              <w:right w:val="single" w:sz="8" w:space="0" w:color="000000"/>
            </w:tcBorders>
            <w:shd w:val="clear" w:color="auto" w:fill="auto"/>
            <w:vAlign w:val="center"/>
          </w:tcPr>
          <w:p w14:paraId="68E985C3" w14:textId="122D8422" w:rsidR="00AF75DB" w:rsidRPr="00AF75DB" w:rsidRDefault="00AF75DB" w:rsidP="00AF75DB">
            <w:pPr>
              <w:rPr>
                <w:rFonts w:ascii="Times New Roman" w:hAnsi="Times New Roman" w:cs="Times New Roman"/>
                <w:sz w:val="24"/>
                <w:szCs w:val="24"/>
              </w:rPr>
            </w:pPr>
            <w:r w:rsidRPr="00AF75DB">
              <w:rPr>
                <w:rFonts w:ascii="Times New Roman" w:hAnsi="Times New Roman" w:cs="Times New Roman"/>
                <w:color w:val="000000" w:themeColor="text1"/>
                <w:kern w:val="24"/>
                <w:sz w:val="24"/>
                <w:szCs w:val="24"/>
              </w:rPr>
              <w:t>75 (0.95%)</w:t>
            </w:r>
          </w:p>
        </w:tc>
        <w:tc>
          <w:tcPr>
            <w:tcW w:w="1919" w:type="dxa"/>
            <w:tcBorders>
              <w:top w:val="single" w:sz="8" w:space="0" w:color="000000"/>
              <w:left w:val="single" w:sz="8" w:space="0" w:color="000000"/>
              <w:bottom w:val="single" w:sz="8" w:space="0" w:color="000000"/>
              <w:right w:val="single" w:sz="8" w:space="0" w:color="000000"/>
            </w:tcBorders>
            <w:vAlign w:val="center"/>
          </w:tcPr>
          <w:p w14:paraId="0C6911D7" w14:textId="7732BA6E" w:rsidR="00AF75DB" w:rsidRPr="00AF75DB" w:rsidRDefault="00AF75DB" w:rsidP="00AF75DB">
            <w:pPr>
              <w:rPr>
                <w:rFonts w:ascii="Times New Roman" w:hAnsi="Times New Roman" w:cs="Times New Roman"/>
                <w:color w:val="000000" w:themeColor="text1"/>
                <w:kern w:val="24"/>
                <w:sz w:val="24"/>
                <w:szCs w:val="24"/>
              </w:rPr>
            </w:pPr>
            <w:r w:rsidRPr="00AF75DB">
              <w:rPr>
                <w:rFonts w:ascii="Times New Roman" w:hAnsi="Times New Roman" w:cs="Times New Roman"/>
                <w:color w:val="000000" w:themeColor="text1"/>
                <w:kern w:val="24"/>
                <w:sz w:val="24"/>
                <w:szCs w:val="24"/>
              </w:rPr>
              <w:t>175 (0.75%)</w:t>
            </w:r>
          </w:p>
        </w:tc>
      </w:tr>
    </w:tbl>
    <w:p w14:paraId="7CCD3D88" w14:textId="7A388A5C" w:rsidR="00174517" w:rsidRDefault="00174517" w:rsidP="00174517"/>
    <w:p w14:paraId="0B0FE874" w14:textId="4D7BF97C" w:rsidR="00BB7BFA" w:rsidRDefault="00BB7BFA" w:rsidP="00BB7BFA">
      <w:pPr>
        <w:pStyle w:val="Caption"/>
        <w:keepNext/>
      </w:pPr>
      <w:r>
        <w:t xml:space="preserve">Table </w:t>
      </w:r>
      <w:r w:rsidR="009068C3">
        <w:t>2</w:t>
      </w:r>
      <w:r>
        <w:t xml:space="preserve">: </w:t>
      </w:r>
      <w:r w:rsidRPr="00C71434">
        <w:t>multinomial regression predictions of treatment groups by microbial metabolite PCA</w:t>
      </w:r>
    </w:p>
    <w:p w14:paraId="6620E255" w14:textId="0C5587F1" w:rsidR="00BB7BFA" w:rsidRDefault="00BB7BFA" w:rsidP="00174517">
      <w:r w:rsidRPr="00BB7BFA">
        <w:rPr>
          <w:noProof/>
        </w:rPr>
        <w:drawing>
          <wp:inline distT="0" distB="0" distL="0" distR="0" wp14:anchorId="72D6DF38" wp14:editId="27A4787F">
            <wp:extent cx="4977442" cy="2216982"/>
            <wp:effectExtent l="0" t="0" r="0" b="0"/>
            <wp:docPr id="52" name="Picture 2">
              <a:extLst xmlns:a="http://schemas.openxmlformats.org/drawingml/2006/main">
                <a:ext uri="{FF2B5EF4-FFF2-40B4-BE49-F238E27FC236}">
                  <a16:creationId xmlns:a16="http://schemas.microsoft.com/office/drawing/2014/main" id="{BC982E71-9D34-44AD-8514-0261494E445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BC982E71-9D34-44AD-8514-0261494E445B}"/>
                        </a:ext>
                      </a:extLst>
                    </pic:cNvPr>
                    <pic:cNvPicPr>
                      <a:picLocks noChangeAspect="1"/>
                    </pic:cNvPicPr>
                  </pic:nvPicPr>
                  <pic:blipFill>
                    <a:blip r:embed="rId29"/>
                    <a:stretch>
                      <a:fillRect/>
                    </a:stretch>
                  </pic:blipFill>
                  <pic:spPr>
                    <a:xfrm>
                      <a:off x="0" y="0"/>
                      <a:ext cx="4982678" cy="2219314"/>
                    </a:xfrm>
                    <a:prstGeom prst="rect">
                      <a:avLst/>
                    </a:prstGeom>
                  </pic:spPr>
                </pic:pic>
              </a:graphicData>
            </a:graphic>
          </wp:inline>
        </w:drawing>
      </w:r>
    </w:p>
    <w:p w14:paraId="3CB271C2" w14:textId="281EEE4D" w:rsidR="00BB7BFA" w:rsidRDefault="00BB7BFA" w:rsidP="00BB7BFA">
      <w:pPr>
        <w:pStyle w:val="Caption"/>
        <w:keepNext/>
      </w:pPr>
      <w:r>
        <w:t xml:space="preserve">Table </w:t>
      </w:r>
      <w:r w:rsidR="009068C3">
        <w:t>3</w:t>
      </w:r>
      <w:r>
        <w:t xml:space="preserve">: </w:t>
      </w:r>
      <w:r w:rsidRPr="00ED7F50">
        <w:t>multinomial regression predictions of genotype by microbial metabolite PCA</w:t>
      </w:r>
    </w:p>
    <w:p w14:paraId="484CDF06" w14:textId="4B5DD1CB" w:rsidR="00BB7BFA" w:rsidRPr="00174517" w:rsidRDefault="00BB7BFA" w:rsidP="00174517">
      <w:r w:rsidRPr="00BB7BFA">
        <w:rPr>
          <w:noProof/>
        </w:rPr>
        <w:drawing>
          <wp:inline distT="0" distB="0" distL="0" distR="0" wp14:anchorId="694644F1" wp14:editId="716731CC">
            <wp:extent cx="5943600" cy="1591310"/>
            <wp:effectExtent l="0" t="0" r="0" b="0"/>
            <wp:docPr id="53" name="Picture 1">
              <a:extLst xmlns:a="http://schemas.openxmlformats.org/drawingml/2006/main">
                <a:ext uri="{FF2B5EF4-FFF2-40B4-BE49-F238E27FC236}">
                  <a16:creationId xmlns:a16="http://schemas.microsoft.com/office/drawing/2014/main" id="{17580378-4A70-440E-9F17-2569C0BF825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17580378-4A70-440E-9F17-2569C0BF8258}"/>
                        </a:ext>
                      </a:extLst>
                    </pic:cNvPr>
                    <pic:cNvPicPr>
                      <a:picLocks noChangeAspect="1"/>
                    </pic:cNvPicPr>
                  </pic:nvPicPr>
                  <pic:blipFill>
                    <a:blip r:embed="rId30"/>
                    <a:stretch>
                      <a:fillRect/>
                    </a:stretch>
                  </pic:blipFill>
                  <pic:spPr>
                    <a:xfrm>
                      <a:off x="0" y="0"/>
                      <a:ext cx="5943600" cy="1591310"/>
                    </a:xfrm>
                    <a:prstGeom prst="rect">
                      <a:avLst/>
                    </a:prstGeom>
                  </pic:spPr>
                </pic:pic>
              </a:graphicData>
            </a:graphic>
          </wp:inline>
        </w:drawing>
      </w:r>
    </w:p>
    <w:p w14:paraId="54A8E03A" w14:textId="6DAEE2AA" w:rsidR="00617CF5" w:rsidRPr="00617CF5" w:rsidRDefault="00617CF5" w:rsidP="005D16CB">
      <w:pPr>
        <w:spacing w:after="0" w:line="240" w:lineRule="auto"/>
        <w:rPr>
          <w:rFonts w:ascii="Times New Roman" w:hAnsi="Times New Roman" w:cs="Times New Roman"/>
          <w:sz w:val="24"/>
          <w:szCs w:val="24"/>
        </w:rPr>
      </w:pPr>
    </w:p>
    <w:p w14:paraId="35CD1746" w14:textId="45A8DB29" w:rsidR="00CC44A5" w:rsidRPr="00BB00A8" w:rsidRDefault="007D4E5F" w:rsidP="00A43D9D">
      <w:pPr>
        <w:pStyle w:val="Heading1"/>
      </w:pPr>
      <w:bookmarkStart w:id="150" w:name="_Toc128143911"/>
      <w:bookmarkStart w:id="151" w:name="_Toc141698534"/>
      <w:r>
        <w:lastRenderedPageBreak/>
        <w:t>9</w:t>
      </w:r>
      <w:r w:rsidR="00A43D9D">
        <w:t xml:space="preserve"> </w:t>
      </w:r>
      <w:r w:rsidR="00617CF5" w:rsidRPr="00617CF5">
        <w:t>References</w:t>
      </w:r>
      <w:bookmarkEnd w:id="150"/>
      <w:bookmarkEnd w:id="151"/>
    </w:p>
    <w:p w14:paraId="60D23D2C" w14:textId="77777777" w:rsidR="00486769" w:rsidRPr="00486769" w:rsidRDefault="00CC44A5" w:rsidP="00486769">
      <w:pPr>
        <w:pStyle w:val="EndNoteBibliography"/>
        <w:spacing w:after="0"/>
      </w:pPr>
      <w:r w:rsidRPr="00CC44A5">
        <w:rPr>
          <w:rFonts w:ascii="Times New Roman" w:hAnsi="Times New Roman" w:cs="Times New Roman"/>
          <w:sz w:val="24"/>
          <w:szCs w:val="24"/>
        </w:rPr>
        <w:fldChar w:fldCharType="begin"/>
      </w:r>
      <w:r w:rsidRPr="00CC44A5">
        <w:rPr>
          <w:rFonts w:ascii="Times New Roman" w:hAnsi="Times New Roman" w:cs="Times New Roman"/>
          <w:sz w:val="24"/>
          <w:szCs w:val="24"/>
        </w:rPr>
        <w:instrText xml:space="preserve"> ADDIN EN.REFLIST </w:instrText>
      </w:r>
      <w:r w:rsidRPr="00CC44A5">
        <w:rPr>
          <w:rFonts w:ascii="Times New Roman" w:hAnsi="Times New Roman" w:cs="Times New Roman"/>
          <w:sz w:val="24"/>
          <w:szCs w:val="24"/>
        </w:rPr>
        <w:fldChar w:fldCharType="separate"/>
      </w:r>
      <w:r w:rsidR="00486769" w:rsidRPr="00486769">
        <w:t>1</w:t>
      </w:r>
      <w:r w:rsidR="00486769" w:rsidRPr="00486769">
        <w:tab/>
        <w:t>Dethlefsen, L., McFall-Ngai, M., and Relman, D.A.: ‘An ecological and evolutionary perspective on human-microbe mutualism and disease’, Nature, 2007, 449, (7164), pp. 811-818</w:t>
      </w:r>
    </w:p>
    <w:p w14:paraId="0287ECF4" w14:textId="77777777" w:rsidR="00486769" w:rsidRPr="00486769" w:rsidRDefault="00486769" w:rsidP="00486769">
      <w:pPr>
        <w:pStyle w:val="EndNoteBibliography"/>
        <w:spacing w:after="0"/>
      </w:pPr>
      <w:r w:rsidRPr="00486769">
        <w:t>2</w:t>
      </w:r>
      <w:r w:rsidRPr="00486769">
        <w:tab/>
        <w:t>Ramakrishna, B.S.: ‘Role of the gut microbiota in human nutrition and metabolism’, Journal of Gastroenterology and Hepatology, 2013, 28, pp. 9-17</w:t>
      </w:r>
    </w:p>
    <w:p w14:paraId="7724524A" w14:textId="77777777" w:rsidR="00486769" w:rsidRPr="00486769" w:rsidRDefault="00486769" w:rsidP="00486769">
      <w:pPr>
        <w:pStyle w:val="EndNoteBibliography"/>
        <w:spacing w:after="0"/>
      </w:pPr>
      <w:r w:rsidRPr="00486769">
        <w:t>3</w:t>
      </w:r>
      <w:r w:rsidRPr="00486769">
        <w:tab/>
        <w:t>Rowland, I., Gibson, G., Heinken, A., Scott, K., Swann, J., Thiele, I., and Tuohy, K.: ‘Gut microbiota functions: metabolism of nutrients and other food components’, European Journal of Nutrition, 2018, 57, (1), pp. 1-24</w:t>
      </w:r>
    </w:p>
    <w:p w14:paraId="0FD3001F" w14:textId="77777777" w:rsidR="00486769" w:rsidRPr="00486769" w:rsidRDefault="00486769" w:rsidP="00486769">
      <w:pPr>
        <w:pStyle w:val="EndNoteBibliography"/>
        <w:spacing w:after="0"/>
      </w:pPr>
      <w:r w:rsidRPr="00486769">
        <w:t>4</w:t>
      </w:r>
      <w:r w:rsidRPr="00486769">
        <w:tab/>
        <w:t>Maslowski, K.M., and Mackay, C.R.: ‘Diet, gut microbiota and immune responses’, Nature Immunology, 2011, 12, (1), pp. 5-9</w:t>
      </w:r>
    </w:p>
    <w:p w14:paraId="19B70DF0" w14:textId="77777777" w:rsidR="00486769" w:rsidRPr="00486769" w:rsidRDefault="00486769" w:rsidP="00486769">
      <w:pPr>
        <w:pStyle w:val="EndNoteBibliography"/>
        <w:spacing w:after="0"/>
      </w:pPr>
      <w:r w:rsidRPr="00486769">
        <w:t>5</w:t>
      </w:r>
      <w:r w:rsidRPr="00486769">
        <w:tab/>
        <w:t>Geirnaert, A., Calatayud, M., Grootaert, C., Laukens, D., Devriese, S., Smagghe, G., De Vos, M., Boon, N., and Van de Wiele, T.: ‘Butyrate-producing bacteria supplemented in vitro to Crohn's disease patient microbiota increased butyrate production and enhanced intestinal epithelial barrier integrity’, Scientific Reports, 2017, 7</w:t>
      </w:r>
    </w:p>
    <w:p w14:paraId="18B83CAD" w14:textId="77777777" w:rsidR="00486769" w:rsidRPr="00486769" w:rsidRDefault="00486769" w:rsidP="00486769">
      <w:pPr>
        <w:pStyle w:val="EndNoteBibliography"/>
        <w:spacing w:after="0"/>
      </w:pPr>
      <w:r w:rsidRPr="00486769">
        <w:t>6</w:t>
      </w:r>
      <w:r w:rsidRPr="00486769">
        <w:tab/>
        <w:t>LeBlanc, J.G., Milani, C., de Giori, G.S., Sesma, F., van Sinderen, D., and Ventura, M.: ‘Bacteria as vitamin suppliers to their host: a gut microbiota perspective’, Current Opinion in Biotechnology, 2013, 24, (2), pp. 160-168</w:t>
      </w:r>
    </w:p>
    <w:p w14:paraId="7032D6A2" w14:textId="77777777" w:rsidR="00486769" w:rsidRPr="00486769" w:rsidRDefault="00486769" w:rsidP="00486769">
      <w:pPr>
        <w:pStyle w:val="EndNoteBibliography"/>
        <w:spacing w:after="0"/>
      </w:pPr>
      <w:r w:rsidRPr="00486769">
        <w:t>7</w:t>
      </w:r>
      <w:r w:rsidRPr="00486769">
        <w:tab/>
        <w:t>Aizawa, E., Tsuji, H., Asahara, T., Takahashi, T., Teraishi, T., Yoshida, S., Koga, N., Hattori, K., Ota, M., and Kunugi, H.: ‘Bifidobacterium and Lactobacillus Counts in the Gut Microbiota of Patients With Bipolar Disorder and Healthy Controls’, Front Psychiatry, 2018, 9, pp. 730</w:t>
      </w:r>
    </w:p>
    <w:p w14:paraId="4BB5F8F4" w14:textId="77777777" w:rsidR="00486769" w:rsidRPr="00486769" w:rsidRDefault="00486769" w:rsidP="00486769">
      <w:pPr>
        <w:pStyle w:val="EndNoteBibliography"/>
        <w:spacing w:after="0"/>
      </w:pPr>
      <w:r w:rsidRPr="00486769">
        <w:t>8</w:t>
      </w:r>
      <w:r w:rsidRPr="00486769">
        <w:tab/>
        <w:t>Desbonnet, L., Garrett, L., Clarke, G., Kiely, B., Cryan, J.F., and Dinan, T.G.: ‘Effects of the Probiotic Bifidobacterium Infantis in the Maternal Separation Model of Depression’, Neuroscience, 2010, 170, (4), pp. 1179-1188</w:t>
      </w:r>
    </w:p>
    <w:p w14:paraId="5B43293A" w14:textId="77777777" w:rsidR="00486769" w:rsidRPr="00486769" w:rsidRDefault="00486769" w:rsidP="00486769">
      <w:pPr>
        <w:pStyle w:val="EndNoteBibliography"/>
        <w:spacing w:after="0"/>
      </w:pPr>
      <w:r w:rsidRPr="00486769">
        <w:t>9</w:t>
      </w:r>
      <w:r w:rsidRPr="00486769">
        <w:tab/>
        <w:t>Schmidt, C.: ‘Mental health: thinking from the gut’, Nature, 2015, 518, (7540), pp. S12-15</w:t>
      </w:r>
    </w:p>
    <w:p w14:paraId="7C68E0AC" w14:textId="77777777" w:rsidR="00486769" w:rsidRPr="00486769" w:rsidRDefault="00486769" w:rsidP="00486769">
      <w:pPr>
        <w:pStyle w:val="EndNoteBibliography"/>
        <w:spacing w:after="0"/>
      </w:pPr>
      <w:r w:rsidRPr="00486769">
        <w:t>10</w:t>
      </w:r>
      <w:r w:rsidRPr="00486769">
        <w:tab/>
        <w:t>Tillisch, K., Labus, J.S., Ebrat, B., Stains, J., Naliboff, B.D., Guyonnet, D., Legrain-Raspaud, S., Trotin, B., and Mayer, E.A.: ‘Modulation of the Brain-Gut Axis After 4-Week Intervention With a Probiotic Fermented Dairy Product’, Gastroenterology, 2012, 142, (5), pp. S115-S115</w:t>
      </w:r>
    </w:p>
    <w:p w14:paraId="6856D42F" w14:textId="77777777" w:rsidR="00486769" w:rsidRPr="00486769" w:rsidRDefault="00486769" w:rsidP="00486769">
      <w:pPr>
        <w:pStyle w:val="EndNoteBibliography"/>
        <w:spacing w:after="0"/>
      </w:pPr>
      <w:r w:rsidRPr="00486769">
        <w:t>11</w:t>
      </w:r>
      <w:r w:rsidRPr="00486769">
        <w:tab/>
        <w:t>Cryan, J.F., and Dinan, T.G.: ‘Mind-altering microorganisms: the impact of the gut microbiota on brain and behaviour’, Nature Reviews Neuroscience, 2012, 13, (10), pp. 701-712</w:t>
      </w:r>
    </w:p>
    <w:p w14:paraId="1A1A11DA" w14:textId="77777777" w:rsidR="00486769" w:rsidRPr="00486769" w:rsidRDefault="00486769" w:rsidP="00486769">
      <w:pPr>
        <w:pStyle w:val="EndNoteBibliography"/>
        <w:spacing w:after="0"/>
      </w:pPr>
      <w:r w:rsidRPr="00486769">
        <w:t>12</w:t>
      </w:r>
      <w:r w:rsidRPr="00486769">
        <w:tab/>
        <w:t>McKernan, D.P., Fitzgerald, P., Dinan, T.G., and Cryan, J.F.: ‘The probiotic Bifidobacterium infantis 35624 displays visceral antinociceptive effects in the rat’, Neurogastroenterology and Motility, 2010, 22, (9), pp. 1029-+</w:t>
      </w:r>
    </w:p>
    <w:p w14:paraId="2BA02296" w14:textId="77777777" w:rsidR="00486769" w:rsidRPr="00486769" w:rsidRDefault="00486769" w:rsidP="00486769">
      <w:pPr>
        <w:pStyle w:val="EndNoteBibliography"/>
        <w:spacing w:after="0"/>
      </w:pPr>
      <w:r w:rsidRPr="00486769">
        <w:t>13</w:t>
      </w:r>
      <w:r w:rsidRPr="00486769">
        <w:tab/>
        <w:t>Cani, P.D., Bibiloni, R., Knauf, C., Waget, A., Neyrinck, A.M., Delzenne, N.M., and Burcelin, R.: ‘Changes in gut microbiota control metabolic endotoxemia-induced inflammation in high-fat diet-induced obesity and diabetes in mice’, Diabetes, 2008, 57, (6), pp. 1470-1481</w:t>
      </w:r>
    </w:p>
    <w:p w14:paraId="06732FD7" w14:textId="77777777" w:rsidR="00486769" w:rsidRPr="00486769" w:rsidRDefault="00486769" w:rsidP="00486769">
      <w:pPr>
        <w:pStyle w:val="EndNoteBibliography"/>
        <w:spacing w:after="0"/>
      </w:pPr>
      <w:r w:rsidRPr="00486769">
        <w:t>14</w:t>
      </w:r>
      <w:r w:rsidRPr="00486769">
        <w:tab/>
        <w:t>Kim, K.A., Gu, W., Lee, I.A., Joh, E.H., and Kim, D.H.: ‘High fat diet-induced gut microbiota exacerbates inflammation and obesity in mice via the TLR4 signaling pathway’, PLoS One, 2012, 7, (10), pp. e47713</w:t>
      </w:r>
    </w:p>
    <w:p w14:paraId="5A663816" w14:textId="77777777" w:rsidR="00486769" w:rsidRPr="00486769" w:rsidRDefault="00486769" w:rsidP="00486769">
      <w:pPr>
        <w:pStyle w:val="EndNoteBibliography"/>
        <w:spacing w:after="0"/>
      </w:pPr>
      <w:r w:rsidRPr="00486769">
        <w:t>15</w:t>
      </w:r>
      <w:r w:rsidRPr="00486769">
        <w:tab/>
        <w:t>Daniel, H., Gholami, A.M., Berry, D., Desmarchelier, C., Hahne, H., Loh, G., Mondot, S., Lepage, P., Rothballer, M., Walker, A., Bohm, C., Wenning, M., Wagner, M., Blaut, M., Schmitt-Kopplin, P., Kuster, B., Haller, D., and Clavel, T.: ‘High-fat diet alters gut microbiota physiology in mice’, ISME J, 2014, 8, (2), pp. 295-308</w:t>
      </w:r>
    </w:p>
    <w:p w14:paraId="0FFC9C3A" w14:textId="77777777" w:rsidR="00486769" w:rsidRPr="00486769" w:rsidRDefault="00486769" w:rsidP="00486769">
      <w:pPr>
        <w:pStyle w:val="EndNoteBibliography"/>
        <w:spacing w:after="0"/>
      </w:pPr>
      <w:r w:rsidRPr="00486769">
        <w:t>16</w:t>
      </w:r>
      <w:r w:rsidRPr="00486769">
        <w:tab/>
        <w:t>Shim, J.O.: ‘Gut microbiota in inflammatory bowel disease’, Pediatr Gastroenterol Hepatol Nutr, 2013, 16, (1), pp. 17-21</w:t>
      </w:r>
    </w:p>
    <w:p w14:paraId="1E5DACA3" w14:textId="77777777" w:rsidR="00486769" w:rsidRPr="00486769" w:rsidRDefault="00486769" w:rsidP="00486769">
      <w:pPr>
        <w:pStyle w:val="EndNoteBibliography"/>
        <w:spacing w:after="0"/>
      </w:pPr>
      <w:r w:rsidRPr="00486769">
        <w:t>17</w:t>
      </w:r>
      <w:r w:rsidRPr="00486769">
        <w:tab/>
        <w:t>Eom, T., Kim, Y.S., Choi, C.H., Sadowsky, M.J., and Unno, T.: ‘Current understanding of microbiota- and dietary-therapies for treating inflammatory bowel disease’, Journal of Microbiology, 2018, 56, (3), pp. 189-198</w:t>
      </w:r>
    </w:p>
    <w:p w14:paraId="52A06DC9" w14:textId="77777777" w:rsidR="00486769" w:rsidRPr="00486769" w:rsidRDefault="00486769" w:rsidP="00486769">
      <w:pPr>
        <w:pStyle w:val="EndNoteBibliography"/>
        <w:spacing w:after="0"/>
      </w:pPr>
      <w:r w:rsidRPr="00486769">
        <w:lastRenderedPageBreak/>
        <w:t>18</w:t>
      </w:r>
      <w:r w:rsidRPr="00486769">
        <w:tab/>
        <w:t>Butel, M.J.: ‘Probiotics, gut microbiota and health’, Medecine Et Maladies Infectieuses, 2014, 44, (1), pp. 1-8</w:t>
      </w:r>
    </w:p>
    <w:p w14:paraId="68B3F1E2" w14:textId="77777777" w:rsidR="00486769" w:rsidRPr="00486769" w:rsidRDefault="00486769" w:rsidP="00486769">
      <w:pPr>
        <w:pStyle w:val="EndNoteBibliography"/>
        <w:spacing w:after="0"/>
      </w:pPr>
      <w:r w:rsidRPr="00486769">
        <w:t>19</w:t>
      </w:r>
      <w:r w:rsidRPr="00486769">
        <w:tab/>
        <w:t>Sekirov, I., Russell, S.L., Antunes, L.C.M., and Finlay, B.B.: ‘Gut Microbiota in Health and Disease’, Physiological Reviews, 2010, 90, (3), pp. 859-904</w:t>
      </w:r>
    </w:p>
    <w:p w14:paraId="74D667CC" w14:textId="77777777" w:rsidR="00486769" w:rsidRPr="00486769" w:rsidRDefault="00486769" w:rsidP="00486769">
      <w:pPr>
        <w:pStyle w:val="EndNoteBibliography"/>
        <w:spacing w:after="0"/>
      </w:pPr>
      <w:r w:rsidRPr="00486769">
        <w:t>20</w:t>
      </w:r>
      <w:r w:rsidRPr="00486769">
        <w:tab/>
        <w:t>Chen, L., Liu, B., Ren, L., Du, H., Fei, C., Qian, C., Li, B., Zhang, R., Liu, H., Li, Z., and Ma, Z.: ‘High-fiber diet ameliorates gut microbiota, serum metabolism and emotional mood in type 2 diabetes patients’, Front Cell Infect Microbiol, 2023, 13, pp. 1069954</w:t>
      </w:r>
    </w:p>
    <w:p w14:paraId="2E114312" w14:textId="77777777" w:rsidR="00486769" w:rsidRPr="00486769" w:rsidRDefault="00486769" w:rsidP="00486769">
      <w:pPr>
        <w:pStyle w:val="EndNoteBibliography"/>
        <w:spacing w:after="0"/>
      </w:pPr>
      <w:r w:rsidRPr="00486769">
        <w:t>21</w:t>
      </w:r>
      <w:r w:rsidRPr="00486769">
        <w:tab/>
        <w:t>Heinritz, S.N., Weiss, E., Eklund, M., Aumiller, T., Louis, S., Rings, A., Messner, S., Camarinha-Silva, A., Seifert, J., Bischoff, S.C., and Mosenthin, R.: ‘Intestinal Microbiota and Microbial Metabolites Are Changed in a Pig Model Fed a High-Fat/Low-Fiber or a Low-Fat/High-Fiber Diet’, PLoS One, 2016, 11, (4), pp. e0154329</w:t>
      </w:r>
    </w:p>
    <w:p w14:paraId="5510EFEE" w14:textId="77777777" w:rsidR="00486769" w:rsidRPr="00486769" w:rsidRDefault="00486769" w:rsidP="00486769">
      <w:pPr>
        <w:pStyle w:val="EndNoteBibliography"/>
        <w:spacing w:after="0"/>
      </w:pPr>
      <w:r w:rsidRPr="00486769">
        <w:t>22</w:t>
      </w:r>
      <w:r w:rsidRPr="00486769">
        <w:tab/>
        <w:t>Spor, A., Koren, O., and Ley, R.: ‘Unravelling the effects of the environment and host genotype on the gut microbiome’, Nat Rev Microbiol, 2011, 9, (4), pp. 279-290</w:t>
      </w:r>
    </w:p>
    <w:p w14:paraId="23A166D3" w14:textId="77777777" w:rsidR="00486769" w:rsidRPr="00486769" w:rsidRDefault="00486769" w:rsidP="00486769">
      <w:pPr>
        <w:pStyle w:val="EndNoteBibliography"/>
        <w:spacing w:after="0"/>
      </w:pPr>
      <w:r w:rsidRPr="00486769">
        <w:t>23</w:t>
      </w:r>
      <w:r w:rsidRPr="00486769">
        <w:tab/>
        <w:t>Olivares, M., Laparra, J.M., and Sanz, Y.: ‘Host genotype, intestinal microbiota and inflammatory disorders’, Br J Nutr, 2013, 109 Suppl 2, pp. S76-80</w:t>
      </w:r>
    </w:p>
    <w:p w14:paraId="13EDCA2B" w14:textId="77777777" w:rsidR="00486769" w:rsidRPr="00486769" w:rsidRDefault="00486769" w:rsidP="00486769">
      <w:pPr>
        <w:pStyle w:val="EndNoteBibliography"/>
        <w:spacing w:after="0"/>
      </w:pPr>
      <w:r w:rsidRPr="00486769">
        <w:t>24</w:t>
      </w:r>
      <w:r w:rsidRPr="00486769">
        <w:tab/>
        <w:t>Carmody, R.N., Gerber, G.K., Luevano, J.M., Jr., Gatti, D.M., Somes, L., Svenson, K.L., and Turnbaugh, P.J.: ‘Diet dominates host genotype in shaping the murine gut microbiota’, Cell Host Microbe, 2015, 17, (1), pp. 72-84</w:t>
      </w:r>
    </w:p>
    <w:p w14:paraId="025D2BC3" w14:textId="77777777" w:rsidR="00486769" w:rsidRPr="00486769" w:rsidRDefault="00486769" w:rsidP="00486769">
      <w:pPr>
        <w:pStyle w:val="EndNoteBibliography"/>
        <w:spacing w:after="0"/>
      </w:pPr>
      <w:r w:rsidRPr="00486769">
        <w:t>25</w:t>
      </w:r>
      <w:r w:rsidRPr="00486769">
        <w:tab/>
        <w:t>Ussar, S., Griffin, N.W., Bezy, O., Fujisaka, S., Vienberg, S., Softic, S., Deng, L., Bry, L., Gordon, J.I., and Kahn, C.R.: ‘Interactions between Gut Microbiota, Host Genetics and Diet Modulate the Predisposition to Obesity and Metabolic Syndrome’, Cell Metab, 2015, 22, (3), pp. 516-530</w:t>
      </w:r>
    </w:p>
    <w:p w14:paraId="6841F6A1" w14:textId="77777777" w:rsidR="00486769" w:rsidRPr="00486769" w:rsidRDefault="00486769" w:rsidP="00486769">
      <w:pPr>
        <w:pStyle w:val="EndNoteBibliography"/>
        <w:spacing w:after="0"/>
      </w:pPr>
      <w:r w:rsidRPr="00486769">
        <w:t>26</w:t>
      </w:r>
      <w:r w:rsidRPr="00486769">
        <w:tab/>
        <w:t>Lowe, F.C., and Fagelman, E.: ‘Cranberry juice and urinary tract infections: what is the evidence?’, Urology, 2001, 57, (3), pp. 407-413</w:t>
      </w:r>
    </w:p>
    <w:p w14:paraId="20C7FFBE" w14:textId="77777777" w:rsidR="00486769" w:rsidRPr="00486769" w:rsidRDefault="00486769" w:rsidP="00486769">
      <w:pPr>
        <w:pStyle w:val="EndNoteBibliography"/>
        <w:spacing w:after="0"/>
      </w:pPr>
      <w:r w:rsidRPr="00486769">
        <w:t>27</w:t>
      </w:r>
      <w:r w:rsidRPr="00486769">
        <w:tab/>
        <w:t>Reid, G.: ‘The role of cranberry and probiotics in intestinal and urogenital tract health’, Crit Rev Food Sci Nutr, 2002, 42, (3 Suppl), pp. 293-300</w:t>
      </w:r>
    </w:p>
    <w:p w14:paraId="3AF67BDC" w14:textId="77777777" w:rsidR="00486769" w:rsidRPr="00486769" w:rsidRDefault="00486769" w:rsidP="00486769">
      <w:pPr>
        <w:pStyle w:val="EndNoteBibliography"/>
        <w:spacing w:after="0"/>
      </w:pPr>
      <w:r w:rsidRPr="00486769">
        <w:t>28</w:t>
      </w:r>
      <w:r w:rsidRPr="00486769">
        <w:tab/>
        <w:t>Sun, J., and Hai Liu, R.: ‘Cranberry phytochemical extracts induce cell cycle arrest and apoptosis in human MCF-7 breast cancer cells’, Cancer Lett, 2006, 241, (1), pp. 124-134</w:t>
      </w:r>
    </w:p>
    <w:p w14:paraId="50B78FAF" w14:textId="77777777" w:rsidR="00486769" w:rsidRPr="00486769" w:rsidRDefault="00486769" w:rsidP="00486769">
      <w:pPr>
        <w:pStyle w:val="EndNoteBibliography"/>
        <w:spacing w:after="0"/>
      </w:pPr>
      <w:r w:rsidRPr="00486769">
        <w:t>29</w:t>
      </w:r>
      <w:r w:rsidRPr="00486769">
        <w:tab/>
        <w:t>He, X., and Liu, R.H.: ‘Cranberry phytochemicals: Isolation, structure elucidation, and their antiproliferative and antioxidant activities’, J Agric Food Chem, 2006, 54, (19), pp. 7069-7074</w:t>
      </w:r>
    </w:p>
    <w:p w14:paraId="4B643C23" w14:textId="77777777" w:rsidR="00486769" w:rsidRPr="00486769" w:rsidRDefault="00486769" w:rsidP="00486769">
      <w:pPr>
        <w:pStyle w:val="EndNoteBibliography"/>
        <w:spacing w:after="0"/>
      </w:pPr>
      <w:r w:rsidRPr="00486769">
        <w:t>30</w:t>
      </w:r>
      <w:r w:rsidRPr="00486769">
        <w:tab/>
        <w:t>Yin, R., Kuo, H.C., Hudlikar, R., Sargsyan, D., Li, S., Wang, L., Wu, R., and Kong, A.N.: ‘Gut microbiota, dietary phytochemicals and benefits to human health’, Curr Pharmacol Rep, 2019, 5, pp. 332-344</w:t>
      </w:r>
    </w:p>
    <w:p w14:paraId="6A45E57A" w14:textId="77777777" w:rsidR="00486769" w:rsidRPr="00486769" w:rsidRDefault="00486769" w:rsidP="00486769">
      <w:pPr>
        <w:pStyle w:val="EndNoteBibliography"/>
        <w:spacing w:after="0"/>
      </w:pPr>
      <w:r w:rsidRPr="00486769">
        <w:t>31</w:t>
      </w:r>
      <w:r w:rsidRPr="00486769">
        <w:tab/>
        <w:t>Feghali, K., Feldman, M., La, V.D., Santos, J., and Grenier, D.: ‘Cranberry proanthocyanidins: natural weapons against periodontal diseases’, J Agric Food Chem, 2012, 60, (23), pp. 5728-5735</w:t>
      </w:r>
    </w:p>
    <w:p w14:paraId="405D4B92" w14:textId="77777777" w:rsidR="00486769" w:rsidRPr="00486769" w:rsidRDefault="00486769" w:rsidP="00486769">
      <w:pPr>
        <w:pStyle w:val="EndNoteBibliography"/>
        <w:spacing w:after="0"/>
      </w:pPr>
      <w:r w:rsidRPr="00486769">
        <w:t>32</w:t>
      </w:r>
      <w:r w:rsidRPr="00486769">
        <w:tab/>
        <w:t>Wang, Y., Johnson-Cicalese, J., Singh, A.P., and Vorsa, N.: ‘Characterization and quantification of flavonoids and organic acids over fruit development in American cranberry (Vaccinium macrocarpon) cultivars using HPLC and APCI-MS/MS’, Plant Sci, 2017, 262, pp. 91-102</w:t>
      </w:r>
    </w:p>
    <w:p w14:paraId="493648E2" w14:textId="77777777" w:rsidR="00486769" w:rsidRPr="00486769" w:rsidRDefault="00486769" w:rsidP="00486769">
      <w:pPr>
        <w:pStyle w:val="EndNoteBibliography"/>
        <w:spacing w:after="0"/>
      </w:pPr>
      <w:r w:rsidRPr="00486769">
        <w:t>33</w:t>
      </w:r>
      <w:r w:rsidRPr="00486769">
        <w:tab/>
        <w:t>Jepson, R.G., Williams, G., and Craig, J.C.: ‘Cranberries for preventing urinary tract infections’, Cochrane Database Syst Rev, 2012, 10, (10), pp. CD001321</w:t>
      </w:r>
    </w:p>
    <w:p w14:paraId="312571B5" w14:textId="77777777" w:rsidR="00486769" w:rsidRPr="00486769" w:rsidRDefault="00486769" w:rsidP="00486769">
      <w:pPr>
        <w:pStyle w:val="EndNoteBibliography"/>
        <w:spacing w:after="0"/>
      </w:pPr>
      <w:r w:rsidRPr="00486769">
        <w:t>34</w:t>
      </w:r>
      <w:r w:rsidRPr="00486769">
        <w:tab/>
        <w:t>Howell, A.B.: ‘Bioactive compounds in cranberries and their role in prevention of urinary tract infections’, Mol Nutr Food Res, 2007, 51, (6), pp. 732-737</w:t>
      </w:r>
    </w:p>
    <w:p w14:paraId="5ABE76ED" w14:textId="77777777" w:rsidR="00486769" w:rsidRPr="00486769" w:rsidRDefault="00486769" w:rsidP="00486769">
      <w:pPr>
        <w:pStyle w:val="EndNoteBibliography"/>
        <w:spacing w:after="0"/>
      </w:pPr>
      <w:r w:rsidRPr="00486769">
        <w:t>35</w:t>
      </w:r>
      <w:r w:rsidRPr="00486769">
        <w:tab/>
        <w:t>Sun, J., Chu, Y.F., Wu, X., and Liu, R.H.: ‘Antioxidant and antiproliferative activities of common fruits’, J Agric Food Chem, 2002, 50, (25), pp. 7449-7454</w:t>
      </w:r>
    </w:p>
    <w:p w14:paraId="130D9746" w14:textId="77777777" w:rsidR="00486769" w:rsidRPr="00486769" w:rsidRDefault="00486769" w:rsidP="00486769">
      <w:pPr>
        <w:pStyle w:val="EndNoteBibliography"/>
        <w:spacing w:after="0"/>
      </w:pPr>
      <w:r w:rsidRPr="00486769">
        <w:t>36</w:t>
      </w:r>
      <w:r w:rsidRPr="00486769">
        <w:tab/>
        <w:t>Reed, J.: ‘Cranberry flavonoids, atherosclerosis and cardiovascular health’, Crit Rev Food Sci Nutr, 2002, 42, (3 Suppl), pp. 301-316</w:t>
      </w:r>
    </w:p>
    <w:p w14:paraId="19EBCEA0" w14:textId="77777777" w:rsidR="00486769" w:rsidRPr="00486769" w:rsidRDefault="00486769" w:rsidP="00486769">
      <w:pPr>
        <w:pStyle w:val="EndNoteBibliography"/>
        <w:spacing w:after="0"/>
      </w:pPr>
      <w:r w:rsidRPr="00486769">
        <w:t>37</w:t>
      </w:r>
      <w:r w:rsidRPr="00486769">
        <w:tab/>
        <w:t>Cai, X., Han, Y., Gu, M., Song, M., Wu, X., Li, Z., Li, F., Goulette, T., and Xiao, H.: ‘Dietary cranberry suppressed colonic inflammation and alleviated gut microbiota dysbiosis in dextran sodium sulfate-treated mice’, Food Funct, 2019, 10, (10), pp. 6331-6341</w:t>
      </w:r>
    </w:p>
    <w:p w14:paraId="18AB60B8" w14:textId="77777777" w:rsidR="00486769" w:rsidRPr="00486769" w:rsidRDefault="00486769" w:rsidP="00486769">
      <w:pPr>
        <w:pStyle w:val="EndNoteBibliography"/>
        <w:spacing w:after="0"/>
      </w:pPr>
      <w:r w:rsidRPr="00486769">
        <w:lastRenderedPageBreak/>
        <w:t>38</w:t>
      </w:r>
      <w:r w:rsidRPr="00486769">
        <w:tab/>
        <w:t>Johnson, I.T.: ‘Glucosinolates: bioavailability and importance to health’, Int J Vitam Nutr Res, 2002, 72, (1), pp. 26-31</w:t>
      </w:r>
    </w:p>
    <w:p w14:paraId="3E994DD3" w14:textId="77777777" w:rsidR="00486769" w:rsidRPr="00486769" w:rsidRDefault="00486769" w:rsidP="00486769">
      <w:pPr>
        <w:pStyle w:val="EndNoteBibliography"/>
        <w:spacing w:after="0"/>
      </w:pPr>
      <w:r w:rsidRPr="00486769">
        <w:t>39</w:t>
      </w:r>
      <w:r w:rsidRPr="00486769">
        <w:tab/>
        <w:t>Dayalan Naidu, S., Suzuki, T., Yamamoto, M., Fahey, J.W., and Dinkova-Kostova, A.T.: ‘Phenethyl Isothiocyanate, a Dual Activator of Transcription Factors NRF2 and HSF1’, Mol Nutr Food Res, 2018, 62, (18), pp. e1700908</w:t>
      </w:r>
    </w:p>
    <w:p w14:paraId="595F56B0" w14:textId="77777777" w:rsidR="00486769" w:rsidRPr="00486769" w:rsidRDefault="00486769" w:rsidP="00486769">
      <w:pPr>
        <w:pStyle w:val="EndNoteBibliography"/>
        <w:spacing w:after="0"/>
      </w:pPr>
      <w:r w:rsidRPr="00486769">
        <w:t>40</w:t>
      </w:r>
      <w:r w:rsidRPr="00486769">
        <w:tab/>
        <w:t>Gupta, P., Wright, S.E., Kim, S.H., and Srivastava, S.K.: ‘Phenethyl isothiocyanate: a comprehensive review of anti-cancer mechanisms’, Biochim Biophys Acta, 2014, 1846, (2), pp. 405-424</w:t>
      </w:r>
    </w:p>
    <w:p w14:paraId="3D44F519" w14:textId="77777777" w:rsidR="00486769" w:rsidRPr="00486769" w:rsidRDefault="00486769" w:rsidP="00486769">
      <w:pPr>
        <w:pStyle w:val="EndNoteBibliography"/>
        <w:spacing w:after="0"/>
      </w:pPr>
      <w:r w:rsidRPr="00486769">
        <w:t>41</w:t>
      </w:r>
      <w:r w:rsidRPr="00486769">
        <w:tab/>
        <w:t>Keum, Y.S., Owuor, E.D., Kim, B.R., Hu, R., and Kong, A.N.: ‘Involvement of Nrf2 and JNK1 in the activation of antioxidant responsive element (ARE) by chemopreventive agent phenethyl isothiocyanate (PEITC)’, Pharm Res, 2003, 20, (9), pp. 1351-1356</w:t>
      </w:r>
    </w:p>
    <w:p w14:paraId="489E2FF8" w14:textId="77777777" w:rsidR="00486769" w:rsidRPr="00486769" w:rsidRDefault="00486769" w:rsidP="00486769">
      <w:pPr>
        <w:pStyle w:val="EndNoteBibliography"/>
        <w:spacing w:after="0"/>
      </w:pPr>
      <w:r w:rsidRPr="00486769">
        <w:t>42</w:t>
      </w:r>
      <w:r w:rsidRPr="00486769">
        <w:tab/>
        <w:t>Ramirez, C.N., Li, W., Zhang, C., Wu, R., Su, S., Wang, C., Gao, L., Yin, R., and Kong, A.N.: ‘In Vitro-In Vivo Dose Response of Ursolic Acid, Sulforaphane, PEITC, and Curcumin in Cancer Prevention’, AAPS J, 2017, 20, (1), pp. 19</w:t>
      </w:r>
    </w:p>
    <w:p w14:paraId="609FA49C" w14:textId="77777777" w:rsidR="00486769" w:rsidRPr="00486769" w:rsidRDefault="00486769" w:rsidP="00486769">
      <w:pPr>
        <w:pStyle w:val="EndNoteBibliography"/>
        <w:spacing w:after="0"/>
      </w:pPr>
      <w:r w:rsidRPr="00486769">
        <w:t>43</w:t>
      </w:r>
      <w:r w:rsidRPr="00486769">
        <w:tab/>
        <w:t>Hwang, E.S., and Lee, H.J.: ‘Effects of phenylethyl isothiocyanate and its metabolite on cell-cycle arrest and apoptosis in LNCaP human prostate cancer cells’, Int J Food Sci Nutr, 2010, 61, (3), pp. 324-336</w:t>
      </w:r>
    </w:p>
    <w:p w14:paraId="68483207" w14:textId="77777777" w:rsidR="00486769" w:rsidRPr="00486769" w:rsidRDefault="00486769" w:rsidP="00486769">
      <w:pPr>
        <w:pStyle w:val="EndNoteBibliography"/>
        <w:spacing w:after="0"/>
      </w:pPr>
      <w:r w:rsidRPr="00486769">
        <w:t>44</w:t>
      </w:r>
      <w:r w:rsidRPr="00486769">
        <w:tab/>
        <w:t>Cheung, K.L., Khor, T.O., Huang, M.T., and Kong, A.N.: ‘Differential in vivo mechanism of chemoprevention of tumor formation in azoxymethane/dextran sodium sulfate mice by PEITC and DBM’, Carcinogenesis, 2010, 31, (5), pp. 880-885</w:t>
      </w:r>
    </w:p>
    <w:p w14:paraId="22EC9543" w14:textId="77777777" w:rsidR="00486769" w:rsidRPr="00486769" w:rsidRDefault="00486769" w:rsidP="00486769">
      <w:pPr>
        <w:pStyle w:val="EndNoteBibliography"/>
        <w:spacing w:after="0"/>
      </w:pPr>
      <w:r w:rsidRPr="00486769">
        <w:t>45</w:t>
      </w:r>
      <w:r w:rsidRPr="00486769">
        <w:tab/>
        <w:t>Cheung, K.L., Khor, T.O., Yu, S., and Kong, A.N.: ‘PEITC induces G1 cell cycle arrest on HT-29 cells through the activation of p38 MAPK signaling pathway’, AAPS J, 2008, 10, (2), pp. 277-281</w:t>
      </w:r>
    </w:p>
    <w:p w14:paraId="4EF13002" w14:textId="77777777" w:rsidR="00486769" w:rsidRPr="00486769" w:rsidRDefault="00486769" w:rsidP="00486769">
      <w:pPr>
        <w:pStyle w:val="EndNoteBibliography"/>
        <w:spacing w:after="0"/>
      </w:pPr>
      <w:r w:rsidRPr="00486769">
        <w:t>46</w:t>
      </w:r>
      <w:r w:rsidRPr="00486769">
        <w:tab/>
        <w:t>Shen, G., Xu, C., Hu, R., Jain, M.R., Gopalkrishnan, A., Nair, S., Huang, M.T., Chan, J.Y., and Kong, A.N.: ‘Modulation of nuclear factor E2-related factor 2-mediated gene expression in mice liver and small intestine by cancer chemopreventive agent curcumin’, Mol Cancer Ther, 2006, 5, (1), pp. 39-51</w:t>
      </w:r>
    </w:p>
    <w:p w14:paraId="0F59E0D6" w14:textId="77777777" w:rsidR="00486769" w:rsidRPr="00486769" w:rsidRDefault="00486769" w:rsidP="00486769">
      <w:pPr>
        <w:pStyle w:val="EndNoteBibliography"/>
        <w:spacing w:after="0"/>
      </w:pPr>
      <w:r w:rsidRPr="00486769">
        <w:t>47</w:t>
      </w:r>
      <w:r w:rsidRPr="00486769">
        <w:tab/>
        <w:t>Lin, W., Wu, R.T., Wu, T.Y., Khor, T.O., Wang, H., and Kong, A.N.: ‘Sulforaphane suppressed LPS-induced inflammation in mouse peritoneal macrophages through Nrf2 dependent pathway’, Biochemical Pharmacology, 2008, 76, (8), pp. 967-973</w:t>
      </w:r>
    </w:p>
    <w:p w14:paraId="06214C5A" w14:textId="77777777" w:rsidR="00486769" w:rsidRPr="00486769" w:rsidRDefault="00486769" w:rsidP="00486769">
      <w:pPr>
        <w:pStyle w:val="EndNoteBibliography"/>
        <w:spacing w:after="0"/>
      </w:pPr>
      <w:r w:rsidRPr="00486769">
        <w:t>48</w:t>
      </w:r>
      <w:r w:rsidRPr="00486769">
        <w:tab/>
        <w:t>Apprill, A., McNally, S., Parsons, R., and Weber, L.: ‘Minor revision to V4 region SSU rRNA 806R gene primer greatly increases detection of SAR11 bacterioplankton’, Aquatic Microbial Ecology, 2015, 75, (2), pp. 129-137</w:t>
      </w:r>
    </w:p>
    <w:p w14:paraId="50645AE1" w14:textId="77777777" w:rsidR="00486769" w:rsidRPr="00486769" w:rsidRDefault="00486769" w:rsidP="00486769">
      <w:pPr>
        <w:pStyle w:val="EndNoteBibliography"/>
        <w:spacing w:after="0"/>
      </w:pPr>
      <w:r w:rsidRPr="00486769">
        <w:t>49</w:t>
      </w:r>
      <w:r w:rsidRPr="00486769">
        <w:tab/>
        <w:t>Caporaso, J.G., Lauber, C.L., Walters, W.A., Berg-Lyons, D., Lozupone, C.A., Turnbaugh, P.J., Fierer, N., and Knight, R.: ‘Global patterns of 16S rRNA diversity at a depth of millions of sequences per sample’, Proceedings of the National Academy of Sciences of the United States of America, 2011, 108, pp. 4516-4522</w:t>
      </w:r>
    </w:p>
    <w:p w14:paraId="3690E014" w14:textId="77777777" w:rsidR="00486769" w:rsidRPr="00486769" w:rsidRDefault="00486769" w:rsidP="00486769">
      <w:pPr>
        <w:pStyle w:val="EndNoteBibliography"/>
        <w:spacing w:after="0"/>
      </w:pPr>
      <w:r w:rsidRPr="00486769">
        <w:t>50</w:t>
      </w:r>
      <w:r w:rsidRPr="00486769">
        <w:tab/>
        <w:t>Caporaso, J.G., Lauber, C.L., Walters, W.A., Berg-Lyons, D., Huntley, J., Fierer, N., Owens, S.M., Betley, J., Fraser, L., Bauer, M., Gormley, N., Gilbert, J.A., Smith, G., and Knight, R.: ‘Ultra-high-throughput microbial community analysis on the Illumina HiSeq and MiSeq platforms’, Isme Journal, 2012, 6, (8), pp. 1621-1624</w:t>
      </w:r>
    </w:p>
    <w:p w14:paraId="65E63518" w14:textId="77777777" w:rsidR="00486769" w:rsidRPr="00486769" w:rsidRDefault="00486769" w:rsidP="00486769">
      <w:pPr>
        <w:pStyle w:val="EndNoteBibliography"/>
        <w:spacing w:after="0"/>
      </w:pPr>
      <w:r w:rsidRPr="00486769">
        <w:t>51</w:t>
      </w:r>
      <w:r w:rsidRPr="00486769">
        <w:tab/>
        <w:t>Minich, J.J., Humphrey, G., Benitez, R.A.S., Sanders, J., Swofford, A., Allen, E.E., and Knight, R.: ‘High-Throughput Miniaturized 16S rRNA Amplicon Library Preparation Reduces Costs while Preserving Microbiome Integrity’, Msystems, 2018, 3, (6)</w:t>
      </w:r>
    </w:p>
    <w:p w14:paraId="115974B5" w14:textId="77777777" w:rsidR="00486769" w:rsidRPr="00486769" w:rsidRDefault="00486769" w:rsidP="00486769">
      <w:pPr>
        <w:pStyle w:val="EndNoteBibliography"/>
        <w:spacing w:after="0"/>
      </w:pPr>
      <w:r w:rsidRPr="00486769">
        <w:t>52</w:t>
      </w:r>
      <w:r w:rsidRPr="00486769">
        <w:tab/>
        <w:t>Parada, A.E., Needham, D.M., and Fuhrman, J.A.: ‘Every base matters: assessing small subunit rRNA primers for marine microbiomes with mock communities, time series and global field samples’, Environmental Microbiology, 2016, 18, (5), pp. 1403-1414</w:t>
      </w:r>
    </w:p>
    <w:p w14:paraId="162713E6" w14:textId="77777777" w:rsidR="00486769" w:rsidRPr="00486769" w:rsidRDefault="00486769" w:rsidP="00486769">
      <w:pPr>
        <w:pStyle w:val="EndNoteBibliography"/>
        <w:spacing w:after="0"/>
      </w:pPr>
      <w:r w:rsidRPr="00486769">
        <w:t>53</w:t>
      </w:r>
      <w:r w:rsidRPr="00486769">
        <w:tab/>
        <w:t>Quince, C., Lanzen, A., Davenport, R.J., and Turnbaugh, P.J.: ‘Removing Noise From Pyrosequenced Amplicons’, Bmc Bioinformatics, 2011, 12</w:t>
      </w:r>
    </w:p>
    <w:p w14:paraId="3C7E35A1" w14:textId="77777777" w:rsidR="00486769" w:rsidRPr="00486769" w:rsidRDefault="00486769" w:rsidP="00486769">
      <w:pPr>
        <w:pStyle w:val="EndNoteBibliography"/>
        <w:spacing w:after="0"/>
      </w:pPr>
      <w:r w:rsidRPr="00486769">
        <w:t>54</w:t>
      </w:r>
      <w:r w:rsidRPr="00486769">
        <w:tab/>
        <w:t xml:space="preserve">Walters, W., Hyde, E.R., Berg-Lyons, D., Ackermann, G., Humphrey, G., Parada, A., Gilbert, J.A., Jansson, J.K., Caporaso, J.G., Fuhrman, J.A., Apprill, A., and Knight, R.: ‘Improved Bacterial 16S rRNA </w:t>
      </w:r>
      <w:r w:rsidRPr="00486769">
        <w:lastRenderedPageBreak/>
        <w:t>Gene (V4 and V4-5) and Fungal Internal Transcribed Spacer Marker Gene Primers for Microbial Community Surveys’, Msystems, 2016, 1, (1)</w:t>
      </w:r>
    </w:p>
    <w:p w14:paraId="171D20F5" w14:textId="77777777" w:rsidR="00486769" w:rsidRPr="00486769" w:rsidRDefault="00486769" w:rsidP="00486769">
      <w:pPr>
        <w:pStyle w:val="EndNoteBibliography"/>
        <w:spacing w:after="0"/>
      </w:pPr>
      <w:r w:rsidRPr="00486769">
        <w:t>55</w:t>
      </w:r>
      <w:r w:rsidRPr="00486769">
        <w:tab/>
        <w:t>Bolyen, E., Rideout, J.R., Dillon, M.R., Bokulich, N.A., Abnet, C.C., Al-Ghalith, G.A., Alexander, H., Alm, E.J., Arumugam, M., Asnicar, F., Bai, Y., Bisanz, J.E., Bittinger, K., Brejnrod, A., Brislawn, C.J., Brown, C.T., Callahan, B.J., Caraballo-Rodriguez, A.M., Chase, J., Cope, E.K., Da Silva, R., Diener, C., Dorrestein, P.C., Douglas, G.M., Durall, D.M., Duvallet, C., Edwardson, C.F., Ernst, M., Estaki, M., Fouquier, J., Gauglitz, J.M., Gibbons, S.M., Gibson, D.L., Gonzalez, A., Gorlick, K., Guo, J., Hillmann, B., Holmes, S., Holste, H., Huttenhower, C., Huttley, G.A., Janssen, S., Jarmusch, A.K., Jiang, L., Kaehler, B.D., Kang, K.B., Keefe, C.R., Keim, P., Kelley, S.T., Knights, D., Koester, I., Kosciolek, T., Kreps, J., Langille, M.G.I., Lee, J., Ley, R., Liu, Y.X., Loftfield, E., Lozupone, C., Maher, M., Marotz, C., Martin, B.D., McDonald, D., McIver, L.J., Melnik, A.V., Metcalf, J.L., Morgan, S.C., Morton, J.T., Naimey, A.T., Navas-Molina, J.A., Nothias, L.F., Orchanian, S.B., Pearson, T., Peoples, S.L., Petras, D., Preuss, M.L., Pruesse, E., Rasmussen, L.B., Rivers, A., Robeson, M.S., 2nd, Rosenthal, P., Segata, N., Shaffer, M., Shiffer, A., Sinha, R., Song, S.J., Spear, J.R., Swafford, A.D., Thompson, L.R., Torres, P.J., Trinh, P., Tripathi, A., Turnbaugh, P.J., Ul-Hasan, S., van der Hooft, J.J.J., Vargas, F., Vazquez-Baeza, Y., Vogtmann, E., von Hippel, M., Walters, W., Wan, Y., Wang, M., Warren, J., Weber, K.C., Williamson, C.H.D., Willis, A.D., Xu, Z.Z., Zaneveld, J.R., Zhang, Y., Zhu, Q., Knight, R., and Caporaso, J.G.: ‘Reproducible, interactive, scalable and extensible microbiome data science using QIIME 2’, Nat Biotechnol, 2019, 37, (8), pp. 852-857</w:t>
      </w:r>
    </w:p>
    <w:p w14:paraId="559B233F" w14:textId="77777777" w:rsidR="00486769" w:rsidRPr="00486769" w:rsidRDefault="00486769" w:rsidP="00486769">
      <w:pPr>
        <w:pStyle w:val="EndNoteBibliography"/>
        <w:spacing w:after="0"/>
      </w:pPr>
      <w:r w:rsidRPr="00486769">
        <w:t>56</w:t>
      </w:r>
      <w:r w:rsidRPr="00486769">
        <w:tab/>
        <w:t>Estaki, M., Jiang, L., Bokulich, N.A., McDonald, D., Gonzalez, A., Kosciolek, T., Martino, C., Zhu, Q., Birmingham, A., Vazquez-Baeza, Y., Dillon, M.R., Bolyen, E., Caporaso, J.G., and Knight, R.: ‘QIIME 2 Enables Comprehensive End-to-End Analysis of Diverse Microbiome Data and Comparative Studies with Publicly Available Data’, Curr Protoc Bioinformatics, 2020, 70, (1), pp. e100</w:t>
      </w:r>
    </w:p>
    <w:p w14:paraId="1724DCD9" w14:textId="77777777" w:rsidR="00486769" w:rsidRPr="00486769" w:rsidRDefault="00486769" w:rsidP="00486769">
      <w:pPr>
        <w:pStyle w:val="EndNoteBibliography"/>
        <w:spacing w:after="0"/>
      </w:pPr>
      <w:r w:rsidRPr="00486769">
        <w:t>57</w:t>
      </w:r>
      <w:r w:rsidRPr="00486769">
        <w:tab/>
        <w:t>Callahan, B.J., McMurdie, P.J., Rosen, M.J., Han, A.W., Johnson, A.J., and Holmes, S.P.: ‘DADA2: High-resolution sample inference from Illumina amplicon data’, Nat Methods, 2016, 13, (7), pp. 581-583</w:t>
      </w:r>
    </w:p>
    <w:p w14:paraId="23F003A2" w14:textId="77777777" w:rsidR="00486769" w:rsidRPr="00486769" w:rsidRDefault="00486769" w:rsidP="00486769">
      <w:pPr>
        <w:pStyle w:val="EndNoteBibliography"/>
        <w:spacing w:after="0"/>
      </w:pPr>
      <w:r w:rsidRPr="00486769">
        <w:t>58</w:t>
      </w:r>
      <w:r w:rsidRPr="00486769">
        <w:tab/>
        <w:t>Yilmaz, P., Parfrey, L.W., Yarza, P., Gerken, J., Pruesse, E., Quast, C., Schweer, T., Peplies, J., Ludwig, W., and Glockner, F.O.: ‘The SILVA and "All-species Living Tree Project (LTP)" taxonomic frameworks’, Nucleic Acids Research, 2014, 42, (D1), pp. D643-D648</w:t>
      </w:r>
    </w:p>
    <w:p w14:paraId="7B7C9452" w14:textId="77777777" w:rsidR="00486769" w:rsidRPr="00486769" w:rsidRDefault="00486769" w:rsidP="00486769">
      <w:pPr>
        <w:pStyle w:val="EndNoteBibliography"/>
        <w:spacing w:after="0"/>
      </w:pPr>
      <w:r w:rsidRPr="00486769">
        <w:t>59</w:t>
      </w:r>
      <w:r w:rsidRPr="00486769">
        <w:tab/>
        <w:t>Caporaso, J.G., Kuczynski, J., Stombaugh, J., Bittinger, K., Bushman, F.D., Costello, E.K., Fierer, N., Pena, A.G., Goodrich, J.K., Gordon, J.I., Huttley, G.A., Kelley, S.T., Knights, D., Koenig, J.E., Ley, R.E., Lozupone, C.A., McDonald, D., Muegge, B.D., Pirrung, M., Reeder, J., Sevinsky, J.R., Turnbaugh, P.J., Walters, W.A., Widmann, J., Yatsunenko, T., Zaneveld, J., and Knight, R.: ‘QIIME allows analysis of high-throughput community sequencing data’, Nat Methods, 2010, 7, (5), pp. 335-336</w:t>
      </w:r>
    </w:p>
    <w:p w14:paraId="0E63A970" w14:textId="77777777" w:rsidR="00486769" w:rsidRPr="00486769" w:rsidRDefault="00486769" w:rsidP="00486769">
      <w:pPr>
        <w:pStyle w:val="EndNoteBibliography"/>
        <w:spacing w:after="0"/>
      </w:pPr>
      <w:r w:rsidRPr="00486769">
        <w:t>60</w:t>
      </w:r>
      <w:r w:rsidRPr="00486769">
        <w:tab/>
        <w:t>Huang, Y., Li, W., Su, Z.Y., and Kong, A.N.: ‘The complexity of the Nrf2 pathway: beyond the antioxidant response’, J Nutr Biochem, 2015, 26, (12), pp. 1401-1413</w:t>
      </w:r>
    </w:p>
    <w:p w14:paraId="4F85D3C7" w14:textId="77777777" w:rsidR="00486769" w:rsidRPr="00486769" w:rsidRDefault="00486769" w:rsidP="00486769">
      <w:pPr>
        <w:pStyle w:val="EndNoteBibliography"/>
        <w:spacing w:after="0"/>
      </w:pPr>
      <w:r w:rsidRPr="00486769">
        <w:t>61</w:t>
      </w:r>
      <w:r w:rsidRPr="00486769">
        <w:tab/>
        <w:t>Zhang, D.D.: ‘Mechanistic studies of the Nrf2-Keap1 signaling pathway’, Drug Metab Rev, 2006, 38, (4), pp. 769-789</w:t>
      </w:r>
    </w:p>
    <w:p w14:paraId="2E5335D8" w14:textId="77777777" w:rsidR="00486769" w:rsidRPr="00486769" w:rsidRDefault="00486769" w:rsidP="00486769">
      <w:pPr>
        <w:pStyle w:val="EndNoteBibliography"/>
        <w:spacing w:after="0"/>
      </w:pPr>
      <w:r w:rsidRPr="00486769">
        <w:t>62</w:t>
      </w:r>
      <w:r w:rsidRPr="00486769">
        <w:tab/>
        <w:t>Taguchi, K., and Yamamoto, M.: ‘The KEAP1-NRF2 System in Cancer’, Front Oncol, 2017, 7, pp. 85</w:t>
      </w:r>
    </w:p>
    <w:p w14:paraId="04AB52A8" w14:textId="77777777" w:rsidR="00486769" w:rsidRPr="00486769" w:rsidRDefault="00486769" w:rsidP="00486769">
      <w:pPr>
        <w:pStyle w:val="EndNoteBibliography"/>
        <w:spacing w:after="0"/>
      </w:pPr>
      <w:r w:rsidRPr="00486769">
        <w:t>63</w:t>
      </w:r>
      <w:r w:rsidRPr="00486769">
        <w:tab/>
        <w:t>Mitsuishi, Y., Motohashi, H., and Yamamoto, M.: ‘The Keap1-Nrf2 system in cancers: stress response and anabolic metabolism’, Front Oncol, 2012, 2, pp. 200</w:t>
      </w:r>
    </w:p>
    <w:p w14:paraId="7460852A" w14:textId="77777777" w:rsidR="00486769" w:rsidRPr="00486769" w:rsidRDefault="00486769" w:rsidP="00486769">
      <w:pPr>
        <w:pStyle w:val="EndNoteBibliography"/>
        <w:spacing w:after="0"/>
      </w:pPr>
      <w:r w:rsidRPr="00486769">
        <w:t>64</w:t>
      </w:r>
      <w:r w:rsidRPr="00486769">
        <w:tab/>
        <w:t>Osburn, W.O., and Kensler, T.W.: ‘Nrf2 signaling: an adaptive response pathway for protection against environmental toxic insults’, Mutat Res, 2008, 659, (1-2), pp. 31-39</w:t>
      </w:r>
    </w:p>
    <w:p w14:paraId="3CA17F54" w14:textId="77777777" w:rsidR="00486769" w:rsidRPr="00486769" w:rsidRDefault="00486769" w:rsidP="00486769">
      <w:pPr>
        <w:pStyle w:val="EndNoteBibliography"/>
        <w:spacing w:after="0"/>
      </w:pPr>
      <w:r w:rsidRPr="00486769">
        <w:t>65</w:t>
      </w:r>
      <w:r w:rsidRPr="00486769">
        <w:tab/>
        <w:t>Mariat, D., Firmesse, O., Levenez, F., Guimaraes, V., Sokol, H., Dore, J., Corthier, G., and Furet, J.P.: ‘The Firmicutes/Bacteroidetes ratio of the human microbiota changes with age’, BMC Microbiol, 2009, 9, pp. 123</w:t>
      </w:r>
    </w:p>
    <w:p w14:paraId="1493E4FD" w14:textId="77777777" w:rsidR="00486769" w:rsidRPr="00486769" w:rsidRDefault="00486769" w:rsidP="00486769">
      <w:pPr>
        <w:pStyle w:val="EndNoteBibliography"/>
        <w:spacing w:after="0"/>
      </w:pPr>
      <w:r w:rsidRPr="00486769">
        <w:t>66</w:t>
      </w:r>
      <w:r w:rsidRPr="00486769">
        <w:tab/>
        <w:t xml:space="preserve">Koliada, A., Syzenko, G., Moseiko, V., Budovska, L., Puchkov, K., Perederiy, V., Gavalko, Y., Dorofeyev, A., Romanenko, M., Tkach, S., Sineok, L., Lushchak, O., and Vaiserman, A.: ‘Association </w:t>
      </w:r>
      <w:r w:rsidRPr="00486769">
        <w:lastRenderedPageBreak/>
        <w:t>between body mass index and Firmicutes/Bacteroidetes ratio in an adult Ukrainian population’, BMC Microbiol, 2017, 17, (1), pp. 120</w:t>
      </w:r>
    </w:p>
    <w:p w14:paraId="39F716D6" w14:textId="77777777" w:rsidR="00486769" w:rsidRPr="00486769" w:rsidRDefault="00486769" w:rsidP="00486769">
      <w:pPr>
        <w:pStyle w:val="EndNoteBibliography"/>
        <w:spacing w:after="0"/>
      </w:pPr>
      <w:r w:rsidRPr="00486769">
        <w:t>67</w:t>
      </w:r>
      <w:r w:rsidRPr="00486769">
        <w:tab/>
        <w:t>Stojanov, S., Berlec, A., and Strukelj, B.: ‘The Influence of Probiotics on the Firmicutes/Bacteroidetes Ratio in the Treatment of Obesity and Inflammatory Bowel disease’, Microorganisms, 2020, 8, (11)</w:t>
      </w:r>
    </w:p>
    <w:p w14:paraId="5402BBFD" w14:textId="77777777" w:rsidR="00486769" w:rsidRPr="00486769" w:rsidRDefault="00486769" w:rsidP="00486769">
      <w:pPr>
        <w:pStyle w:val="EndNoteBibliography"/>
        <w:spacing w:after="0"/>
      </w:pPr>
      <w:r w:rsidRPr="00486769">
        <w:t>68</w:t>
      </w:r>
      <w:r w:rsidRPr="00486769">
        <w:tab/>
        <w:t>Martinez, I., Lattimer, J.M., Hubach, K.L., Case, J.A., Yang, J.Y., Weber, C.G., Louk, J.A., Rose, D.J., Kyureghian, G., Peterson, D.A., Haub, M.D., and Walter, J.: ‘Gut microbiome composition is linked to whole grain-induced immunological improvements’, Isme Journal, 2013, 7, (2), pp. 269-280</w:t>
      </w:r>
    </w:p>
    <w:p w14:paraId="1B43DB1A" w14:textId="77777777" w:rsidR="00486769" w:rsidRPr="00486769" w:rsidRDefault="00486769" w:rsidP="00486769">
      <w:pPr>
        <w:pStyle w:val="EndNoteBibliography"/>
        <w:spacing w:after="0"/>
      </w:pPr>
      <w:r w:rsidRPr="00486769">
        <w:t>69</w:t>
      </w:r>
      <w:r w:rsidRPr="00486769">
        <w:tab/>
        <w:t>Kovacs, A., Ben-Jacob, N., Tayem, H., Halperin, E., Iraqi, F.A., and Gophna, U.: ‘Genotype Is a Stronger Determinant than Sex of the Mouse Gut Microbiota’, Microbial Ecology, 2011, 61, (2), pp. 423-428</w:t>
      </w:r>
    </w:p>
    <w:p w14:paraId="751A477A" w14:textId="77777777" w:rsidR="00486769" w:rsidRPr="00486769" w:rsidRDefault="00486769" w:rsidP="00486769">
      <w:pPr>
        <w:pStyle w:val="EndNoteBibliography"/>
        <w:spacing w:after="0"/>
      </w:pPr>
      <w:r w:rsidRPr="00486769">
        <w:t>70</w:t>
      </w:r>
      <w:r w:rsidRPr="00486769">
        <w:tab/>
        <w:t>Ritchie, N.J., Schutter, M.E., Dick, R.P., and Myrold, D.D.: ‘Use of length heterogeneity PCR and fatty acid methyl ester profiles to characterize microbial communities in soil’, Appl Environ Microbiol, 2000, 66, (4), pp. 1668-1675</w:t>
      </w:r>
    </w:p>
    <w:p w14:paraId="3402F966" w14:textId="77777777" w:rsidR="00486769" w:rsidRPr="00486769" w:rsidRDefault="00486769" w:rsidP="00486769">
      <w:pPr>
        <w:pStyle w:val="EndNoteBibliography"/>
        <w:spacing w:after="0"/>
      </w:pPr>
      <w:r w:rsidRPr="00486769">
        <w:t>71</w:t>
      </w:r>
      <w:r w:rsidRPr="00486769">
        <w:tab/>
        <w:t>Albert, E.J., Sommerfeld, K., Gophna, S., Marshall, J.S., and Gophna, U.: ‘The gut microbiota of toll-like receptor 2-deficient mice exhibits lineage-specific modifications’, Environ Microbiol Rep, 2009, 1, (1), pp. 65-70</w:t>
      </w:r>
    </w:p>
    <w:p w14:paraId="6F7E8ACB" w14:textId="77777777" w:rsidR="00486769" w:rsidRPr="00486769" w:rsidRDefault="00486769" w:rsidP="00486769">
      <w:pPr>
        <w:pStyle w:val="EndNoteBibliography"/>
        <w:spacing w:after="0"/>
      </w:pPr>
      <w:r w:rsidRPr="00486769">
        <w:t>72</w:t>
      </w:r>
      <w:r w:rsidRPr="00486769">
        <w:tab/>
        <w:t>La Reau, A.J., and Suen, G.: ‘The Ruminococci: key symbionts of the gut ecosystem’, J Microbiol, 2018, 56, (3), pp. 199-208</w:t>
      </w:r>
    </w:p>
    <w:p w14:paraId="34CF0669" w14:textId="77777777" w:rsidR="00486769" w:rsidRPr="00486769" w:rsidRDefault="00486769" w:rsidP="00486769">
      <w:pPr>
        <w:pStyle w:val="EndNoteBibliography"/>
        <w:spacing w:after="0"/>
      </w:pPr>
      <w:r w:rsidRPr="00486769">
        <w:t>73</w:t>
      </w:r>
      <w:r w:rsidRPr="00486769">
        <w:tab/>
        <w:t>Rainey, F.A., and Janssen, P.H.: ‘Phylogenetic analysis by 16S ribosomal DNA sequence comparison reveals two unrelated groups of species within the genus Ruminococcus’, FEMS Microbiol Lett, 1995, 129, (1), pp. 69-73</w:t>
      </w:r>
    </w:p>
    <w:p w14:paraId="571891E5" w14:textId="77777777" w:rsidR="00486769" w:rsidRPr="00486769" w:rsidRDefault="00486769" w:rsidP="00486769">
      <w:pPr>
        <w:pStyle w:val="EndNoteBibliography"/>
        <w:spacing w:after="0"/>
      </w:pPr>
      <w:r w:rsidRPr="00486769">
        <w:t>74</w:t>
      </w:r>
      <w:r w:rsidRPr="00486769">
        <w:tab/>
        <w:t>Qin, J., Li, R., Raes, J., Arumugam, M., Burgdorf, K.S., Manichanh, C., Nielsen, T., Pons, N., Levenez, F., Yamada, T., Mende, D.R., Li, J., Xu, J., Li, S., Li, D., Cao, J., Wang, B., Liang, H., Zheng, H., Xie, Y., Tap, J., Lepage, P., Bertalan, M., Batto, J.M., Hansen, T., Le Paslier, D., Linneberg, A., Nielsen, H.B., Pelletier, E., Renault, P., Sicheritz-Ponten, T., Turner, K., Zhu, H., Yu, C., Li, S., Jian, M., Zhou, Y., Li, Y., Zhang, X., Li, S., Qin, N., Yang, H., Wang, J., Brunak, S., Dore, J., Guarner, F., Kristiansen, K., Pedersen, O., Parkhill, J., Weissenbach, J., Meta, H.I.T.C., Bork, P., Ehrlich, S.D., and Wang, J.: ‘A human gut microbial gene catalogue established by metagenomic sequencing’, Nature, 2010, 464, (7285), pp. 59-65</w:t>
      </w:r>
    </w:p>
    <w:p w14:paraId="342DCB6F" w14:textId="77777777" w:rsidR="00486769" w:rsidRPr="00486769" w:rsidRDefault="00486769" w:rsidP="00486769">
      <w:pPr>
        <w:pStyle w:val="EndNoteBibliography"/>
        <w:spacing w:after="0"/>
      </w:pPr>
      <w:r w:rsidRPr="00486769">
        <w:t>75</w:t>
      </w:r>
      <w:r w:rsidRPr="00486769">
        <w:tab/>
        <w:t>Leschine, S.B.: ‘Cellulose degradation in anaerobic environments’, Annu Rev Microbiol, 1995, 49, pp. 399-426</w:t>
      </w:r>
    </w:p>
    <w:p w14:paraId="02209574" w14:textId="77777777" w:rsidR="00486769" w:rsidRPr="00486769" w:rsidRDefault="00486769" w:rsidP="00486769">
      <w:pPr>
        <w:pStyle w:val="EndNoteBibliography"/>
        <w:spacing w:after="0"/>
      </w:pPr>
      <w:r w:rsidRPr="00486769">
        <w:t>76</w:t>
      </w:r>
      <w:r w:rsidRPr="00486769">
        <w:tab/>
        <w:t>Flint, H.J., Bayer, E.A., Rincon, M.T., Lamed, R., and White, B.A.: ‘Polysaccharide utilization by gut bacteria: potential for new insights from genomic analysis’, Nat Rev Microbiol, 2008, 6, (2), pp. 121-131</w:t>
      </w:r>
    </w:p>
    <w:p w14:paraId="442623D8" w14:textId="77777777" w:rsidR="00486769" w:rsidRPr="00486769" w:rsidRDefault="00486769" w:rsidP="00486769">
      <w:pPr>
        <w:pStyle w:val="EndNoteBibliography"/>
        <w:spacing w:after="0"/>
      </w:pPr>
      <w:r w:rsidRPr="00486769">
        <w:t>77</w:t>
      </w:r>
      <w:r w:rsidRPr="00486769">
        <w:tab/>
        <w:t>Lyra, A., Krogius-Kurikka, L., Nikkila, J., Malinen, E., Kajander, K., Kurikka, K., Korpela, R., and Palva, A.: ‘Effect of a multispecies probiotic supplement on quantity of irritable bowel syndrome-related intestinal microbial phylotypes’, BMC Gastroenterol, 2010, 10, pp. 110</w:t>
      </w:r>
    </w:p>
    <w:p w14:paraId="21BD1F5A" w14:textId="77777777" w:rsidR="00486769" w:rsidRPr="00486769" w:rsidRDefault="00486769" w:rsidP="00486769">
      <w:pPr>
        <w:pStyle w:val="EndNoteBibliography"/>
        <w:spacing w:after="0"/>
      </w:pPr>
      <w:r w:rsidRPr="00486769">
        <w:t>78</w:t>
      </w:r>
      <w:r w:rsidRPr="00486769">
        <w:tab/>
        <w:t>Hall, A.B., Yassour, M., Sauk, J., Garner, A., Jiang, X., Arthur, T., Lagoudas, G.K., Vatanen, T., Fornelos, N., Wilson, R., Bertha, M., Cohen, M., Garber, J., Khalili, H., Gevers, D., Ananthakrishnan, A.N., Kugathasan, S., Lander, E.S., Blainey, P., Vlamakis, H., Xavier, R.J., and Huttenhower, C.: ‘A novel Ruminococcus gnavus clade enriched in inflammatory bowel disease patients’, Genome Med, 2017, 9, (1), pp. 103</w:t>
      </w:r>
    </w:p>
    <w:p w14:paraId="310AE29F" w14:textId="77777777" w:rsidR="00486769" w:rsidRPr="00486769" w:rsidRDefault="00486769" w:rsidP="00486769">
      <w:pPr>
        <w:pStyle w:val="EndNoteBibliography"/>
        <w:spacing w:after="0"/>
      </w:pPr>
      <w:r w:rsidRPr="00486769">
        <w:t>79</w:t>
      </w:r>
      <w:r w:rsidRPr="00486769">
        <w:tab/>
        <w:t>Henke, M.T., Kenny, D.J., Cassilly, C.D., Vlamakis, H., Xavier, R.J., and Clardy, J.: ‘Ruminococcus gnavus, a member of the human gut microbiome associated with Crohn's disease, produces an inflammatory polysaccharide’, Proc Natl Acad Sci U S A, 2019, 116, (26), pp. 12672-12677</w:t>
      </w:r>
    </w:p>
    <w:p w14:paraId="7DD54E1B" w14:textId="77777777" w:rsidR="00486769" w:rsidRPr="00486769" w:rsidRDefault="00486769" w:rsidP="00486769">
      <w:pPr>
        <w:pStyle w:val="EndNoteBibliography"/>
        <w:spacing w:after="0"/>
      </w:pPr>
      <w:r w:rsidRPr="00486769">
        <w:t>80</w:t>
      </w:r>
      <w:r w:rsidRPr="00486769">
        <w:tab/>
        <w:t>Chua, H.H., Chou, H.C., Tung, Y.L., Chiang, B.L., Liao, C.C., Liu, H.H., and Ni, Y.H.: ‘Intestinal Dysbiosis Featuring Abundance of Ruminococcus gnavus Associates With Allergic Diseases in Infants’, Gastroenterology, 2018, 154, (1), pp. 154-167</w:t>
      </w:r>
    </w:p>
    <w:p w14:paraId="6C47BFC3" w14:textId="77777777" w:rsidR="00486769" w:rsidRPr="00486769" w:rsidRDefault="00486769" w:rsidP="00486769">
      <w:pPr>
        <w:pStyle w:val="EndNoteBibliography"/>
        <w:spacing w:after="0"/>
      </w:pPr>
      <w:r w:rsidRPr="00486769">
        <w:lastRenderedPageBreak/>
        <w:t>81</w:t>
      </w:r>
      <w:r w:rsidRPr="00486769">
        <w:tab/>
        <w:t>Johnson, E.L., Heaver, S.L., Walters, W.A., and Ley, R.E.: ‘Microbiome and metabolic disease: revisiting the bacterial phylum Bacteroidetes’, J Mol Med (Berl), 2017, 95, (1), pp. 1-8</w:t>
      </w:r>
    </w:p>
    <w:p w14:paraId="3B624E89" w14:textId="77777777" w:rsidR="00486769" w:rsidRPr="00486769" w:rsidRDefault="00486769" w:rsidP="00486769">
      <w:pPr>
        <w:pStyle w:val="EndNoteBibliography"/>
        <w:spacing w:after="0"/>
      </w:pPr>
      <w:r w:rsidRPr="00486769">
        <w:t>82</w:t>
      </w:r>
      <w:r w:rsidRPr="00486769">
        <w:tab/>
        <w:t>Couturier-Maillard, A., Secher, T., Rehman, A., Normand, S., De Arcangelis, A., Haesler, R., Huot, L., Grandjean, T., Bressenot, A., Delanoye-Crespin, A., Gaillot, O., Schreiber, S., Lemoine, Y., Ryffel, B., Hot, D., Nunez, G., Chen, G., Rosenstiel, P., and Chamaillard, M.: ‘NOD2-mediated dysbiosis predisposes mice to transmissible colitis and colorectal cancer’, J Clin Invest, 2013, 123, (2), pp. 700-711</w:t>
      </w:r>
    </w:p>
    <w:p w14:paraId="501F30F7" w14:textId="77777777" w:rsidR="00486769" w:rsidRPr="00486769" w:rsidRDefault="00486769" w:rsidP="00486769">
      <w:pPr>
        <w:pStyle w:val="EndNoteBibliography"/>
        <w:spacing w:after="0"/>
      </w:pPr>
      <w:r w:rsidRPr="00486769">
        <w:t>83</w:t>
      </w:r>
      <w:r w:rsidRPr="00486769">
        <w:tab/>
        <w:t>Carmichael, W.W.: ‘Cyanobacteria secondary metabolites--the cyanotoxins’, J Appl Bacteriol, 1992, 72, (6), pp. 445-459</w:t>
      </w:r>
    </w:p>
    <w:p w14:paraId="21F4EBF9" w14:textId="77777777" w:rsidR="00486769" w:rsidRPr="00486769" w:rsidRDefault="00486769" w:rsidP="00486769">
      <w:pPr>
        <w:pStyle w:val="EndNoteBibliography"/>
        <w:spacing w:after="0"/>
      </w:pPr>
      <w:r w:rsidRPr="00486769">
        <w:t>84</w:t>
      </w:r>
      <w:r w:rsidRPr="00486769">
        <w:tab/>
        <w:t>Carmichael, W.W.: ‘The toxins of cyanobacteria’, Sci Am, 1994, 270, (1), pp. 78-86</w:t>
      </w:r>
    </w:p>
    <w:p w14:paraId="364DB228" w14:textId="77777777" w:rsidR="00486769" w:rsidRPr="00486769" w:rsidRDefault="00486769" w:rsidP="00486769">
      <w:pPr>
        <w:pStyle w:val="EndNoteBibliography"/>
        <w:spacing w:after="0"/>
      </w:pPr>
      <w:r w:rsidRPr="00486769">
        <w:t>85</w:t>
      </w:r>
      <w:r w:rsidRPr="00486769">
        <w:tab/>
        <w:t>Hildebrand, F., Nguyen, T.L., Brinkman, B., Yunta, R.G., Cauwe, B., Vandenabeele, P., Liston, A., and Raes, J.: ‘Inflammation-associated enterotypes, host genotype, cage and inter-individual effects drive gut microbiota variation in common laboratory mice’, Genome Biol, 2013, 14, (1), pp. R4</w:t>
      </w:r>
    </w:p>
    <w:p w14:paraId="541CF1A6" w14:textId="77777777" w:rsidR="00486769" w:rsidRPr="00486769" w:rsidRDefault="00486769" w:rsidP="00486769">
      <w:pPr>
        <w:pStyle w:val="EndNoteBibliography"/>
        <w:spacing w:after="0"/>
      </w:pPr>
      <w:r w:rsidRPr="00486769">
        <w:t>86</w:t>
      </w:r>
      <w:r w:rsidRPr="00486769">
        <w:tab/>
        <w:t>Roopchand, D.E., Carmody, R.N., Kuhn, P., Moskal, K., Rojas-Silva, P., Turnbaugh, P.J., and Raskin, I.: ‘Dietary Polyphenols Promote Growth of the Gut Bacterium Akkermansia muciniphila and Attenuate High-Fat Diet-Induced Metabolic Syndrome’, Diabetes, 2015, 64, (8), pp. 2847-2858</w:t>
      </w:r>
    </w:p>
    <w:p w14:paraId="6D7C06B5" w14:textId="77777777" w:rsidR="00486769" w:rsidRPr="00486769" w:rsidRDefault="00486769" w:rsidP="00486769">
      <w:pPr>
        <w:pStyle w:val="EndNoteBibliography"/>
        <w:spacing w:after="0"/>
      </w:pPr>
      <w:r w:rsidRPr="00486769">
        <w:t>87</w:t>
      </w:r>
      <w:r w:rsidRPr="00486769">
        <w:tab/>
        <w:t>Zhang, L., Carmody, R.N., Kalariya, H.M., Duran, R.M., Moskal, K., Poulev, A., Kuhn, P., Tveter, K.M., Turnbaugh, P.J., Raskin, I., and Roopchand, D.E.: ‘Grape proanthocyanidin-induced intestinal bloom of Akkermansia muciniphila is dependent on its baseline abundance and precedes activation of host genes related to metabolic health’, J Nutr Biochem, 2018, 56, pp. 142-151</w:t>
      </w:r>
    </w:p>
    <w:p w14:paraId="3828FDD3" w14:textId="77777777" w:rsidR="00486769" w:rsidRPr="00486769" w:rsidRDefault="00486769" w:rsidP="00486769">
      <w:pPr>
        <w:pStyle w:val="EndNoteBibliography"/>
        <w:spacing w:after="0"/>
      </w:pPr>
      <w:r w:rsidRPr="00486769">
        <w:t>88</w:t>
      </w:r>
      <w:r w:rsidRPr="00486769">
        <w:tab/>
        <w:t>Turnbaugh, P.J., Ridaura, V.K., Faith, J.J., Rey, F.E., Knight, R., and Gordon, J.I.: ‘The effect of diet on the human gut microbiome: a metagenomic analysis in humanized gnotobiotic mice’, Sci Transl Med, 2009, 1, (6), pp. 6ra14</w:t>
      </w:r>
    </w:p>
    <w:p w14:paraId="391FA817" w14:textId="77777777" w:rsidR="00486769" w:rsidRPr="00486769" w:rsidRDefault="00486769" w:rsidP="00486769">
      <w:pPr>
        <w:pStyle w:val="EndNoteBibliography"/>
      </w:pPr>
      <w:r w:rsidRPr="00486769">
        <w:t>89</w:t>
      </w:r>
      <w:r w:rsidRPr="00486769">
        <w:tab/>
        <w:t>Lundberg, R., Toft, M.F., August, B., Hansen, A.K., and Hansen, C.H.: ‘Antibiotic-treated versus germ-free rodents for microbiota transplantation studies’, Gut Microbes, 2016, 7, (1), pp. 68-74</w:t>
      </w:r>
    </w:p>
    <w:p w14:paraId="3C62136A" w14:textId="3328A3C6" w:rsidR="00FD1858" w:rsidRPr="00CC44A5" w:rsidRDefault="00CC44A5" w:rsidP="005D16CB">
      <w:pPr>
        <w:spacing w:after="0" w:line="240" w:lineRule="auto"/>
        <w:rPr>
          <w:rFonts w:ascii="Times New Roman" w:hAnsi="Times New Roman" w:cs="Times New Roman"/>
          <w:sz w:val="24"/>
          <w:szCs w:val="24"/>
        </w:rPr>
      </w:pPr>
      <w:r w:rsidRPr="00CC44A5">
        <w:rPr>
          <w:rFonts w:ascii="Times New Roman" w:hAnsi="Times New Roman" w:cs="Times New Roman"/>
          <w:sz w:val="24"/>
          <w:szCs w:val="24"/>
        </w:rPr>
        <w:fldChar w:fldCharType="end"/>
      </w:r>
    </w:p>
    <w:sectPr w:rsidR="00FD1858" w:rsidRPr="00CC44A5">
      <w:headerReference w:type="default" r:id="rId31"/>
      <w:footerReference w:type="default" r:id="rId32"/>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86" w:author="Md Shahid Sarwar" w:date="2023-08-01T13:57:00Z" w:initials="MSS">
    <w:p w14:paraId="7B9E1452" w14:textId="77777777" w:rsidR="00FC03F2" w:rsidRDefault="00FC03F2" w:rsidP="00FC03F2">
      <w:pPr>
        <w:pStyle w:val="CommentText"/>
      </w:pPr>
      <w:r>
        <w:rPr>
          <w:rStyle w:val="CommentReference"/>
        </w:rPr>
        <w:annotationRef/>
      </w:r>
      <w:r>
        <w:rPr>
          <w:noProof/>
        </w:rPr>
        <w:t xml:space="preserve">The results section in the abstract needs to be extended with some significant results. The conslusion part in the abstarct should be very brief. Maximum 1-2 sentences. </w:t>
      </w:r>
    </w:p>
  </w:comment>
  <w:comment w:id="81" w:author="Md Shahid Sarwar" w:date="2023-08-01T13:57:00Z" w:initials="MSS">
    <w:p w14:paraId="416B547E" w14:textId="0567F77D" w:rsidR="00830912" w:rsidRDefault="00830912">
      <w:pPr>
        <w:pStyle w:val="CommentText"/>
      </w:pPr>
      <w:r>
        <w:rPr>
          <w:rStyle w:val="CommentReference"/>
        </w:rPr>
        <w:annotationRef/>
      </w:r>
      <w:r w:rsidR="00D50121">
        <w:rPr>
          <w:noProof/>
        </w:rPr>
        <w:t xml:space="preserve"> </w:t>
      </w:r>
      <w:r w:rsidR="00D50121">
        <w:rPr>
          <w:noProof/>
        </w:rPr>
        <w:t xml:space="preserve">I have </w:t>
      </w:r>
      <w:r w:rsidR="00D50121">
        <w:rPr>
          <w:noProof/>
        </w:rPr>
        <w:t xml:space="preserve">moved </w:t>
      </w:r>
      <w:r w:rsidR="00D50121">
        <w:rPr>
          <w:noProof/>
        </w:rPr>
        <w:t>a paragraph from conclusion to Results</w:t>
      </w:r>
      <w:r w:rsidR="00D50121">
        <w:rPr>
          <w:noProof/>
        </w:rPr>
        <w:t>. P</w:t>
      </w:r>
      <w:r w:rsidR="00D50121">
        <w:rPr>
          <w:noProof/>
        </w:rPr>
        <w:t xml:space="preserve">lease check. </w:t>
      </w:r>
    </w:p>
  </w:comment>
  <w:comment w:id="112" w:author="Md Shahid Sarwar" w:date="2023-08-01T14:55:00Z" w:initials="MSS">
    <w:p w14:paraId="61F52F2C" w14:textId="39E07C43" w:rsidR="00AF30A5" w:rsidRDefault="00AF30A5" w:rsidP="00AF30A5">
      <w:pPr>
        <w:pStyle w:val="CommentText"/>
      </w:pPr>
      <w:r>
        <w:rPr>
          <w:rStyle w:val="CommentReference"/>
        </w:rPr>
        <w:annotationRef/>
      </w:r>
      <w:r>
        <w:t xml:space="preserve">Please </w:t>
      </w:r>
      <w:r w:rsidR="00D50121">
        <w:rPr>
          <w:noProof/>
        </w:rPr>
        <w:t>describ</w:t>
      </w:r>
      <w:r w:rsidR="00D50121">
        <w:rPr>
          <w:noProof/>
        </w:rPr>
        <w:t>e the rationale why Nrf2 KO mice were used and cite following papers from our lab.</w:t>
      </w:r>
      <w:r w:rsidR="00D50121">
        <w:rPr>
          <w:noProof/>
        </w:rPr>
        <w:t xml:space="preserve"> </w:t>
      </w:r>
    </w:p>
    <w:p w14:paraId="161F8D5E" w14:textId="77777777" w:rsidR="00AF30A5" w:rsidRDefault="00AF30A5" w:rsidP="00AF30A5">
      <w:pPr>
        <w:pStyle w:val="CommentText"/>
      </w:pPr>
      <w:r>
        <w:t>https://pubmed.ncbi.nlm.nih.gov/17178849/</w:t>
      </w:r>
    </w:p>
    <w:p w14:paraId="1ABB0B75" w14:textId="537F1595" w:rsidR="00AF30A5" w:rsidRDefault="00AF30A5" w:rsidP="00AF30A5">
      <w:pPr>
        <w:pStyle w:val="CommentText"/>
      </w:pPr>
      <w:r>
        <w:t>https://www.ncbi.nlm.nih.gov/pmc/articles/PMC3580177/</w:t>
      </w:r>
    </w:p>
  </w:comment>
  <w:comment w:id="118" w:author="Md Shahid Sarwar" w:date="2023-08-01T14:39:00Z" w:initials="MSS">
    <w:p w14:paraId="5B3BD725" w14:textId="5C09E145" w:rsidR="00E90BB3" w:rsidRDefault="00E90BB3">
      <w:pPr>
        <w:pStyle w:val="CommentText"/>
      </w:pPr>
      <w:r>
        <w:rPr>
          <w:rStyle w:val="CommentReference"/>
        </w:rPr>
        <w:annotationRef/>
      </w:r>
      <w:r w:rsidR="00D50121">
        <w:rPr>
          <w:noProof/>
        </w:rPr>
        <w:t xml:space="preserve">It may not need to mention the </w:t>
      </w:r>
      <w:r w:rsidR="00D50121">
        <w:rPr>
          <w:noProof/>
        </w:rPr>
        <w:t>da</w:t>
      </w:r>
      <w:r w:rsidR="00D50121">
        <w:rPr>
          <w:noProof/>
        </w:rPr>
        <w:t>te</w:t>
      </w:r>
      <w:r w:rsidR="00D50121">
        <w:rPr>
          <w:noProof/>
        </w:rPr>
        <w:t>s rather need to mention groups</w:t>
      </w:r>
    </w:p>
  </w:comment>
  <w:comment w:id="119" w:author="Sargsyan, Davit [JRDUS]" w:date="2023-07-31T10:31:00Z" w:initials="SD[">
    <w:p w14:paraId="6C946D09" w14:textId="77777777" w:rsidR="00FE090A" w:rsidRDefault="00FE090A" w:rsidP="00FE090A">
      <w:pPr>
        <w:pStyle w:val="CommentText"/>
      </w:pPr>
      <w:r>
        <w:rPr>
          <w:rStyle w:val="CommentReference"/>
        </w:rPr>
        <w:annotationRef/>
      </w:r>
      <w:r>
        <w:t>@Ran: how can we check this?</w:t>
      </w:r>
    </w:p>
  </w:comment>
  <w:comment w:id="120" w:author="Sargsyan, Davit [JRDUS]" w:date="2023-07-31T10:31:00Z" w:initials="SD[">
    <w:p w14:paraId="1691BFB2" w14:textId="77777777" w:rsidR="00FE090A" w:rsidRDefault="00FE090A" w:rsidP="00FE090A">
      <w:pPr>
        <w:pStyle w:val="CommentText"/>
      </w:pPr>
      <w:r>
        <w:rPr>
          <w:rStyle w:val="CommentReference"/>
        </w:rPr>
        <w:annotationRef/>
      </w:r>
      <w:r>
        <w:t>@Ran: how can we check this?</w:t>
      </w:r>
    </w:p>
  </w:comment>
  <w:comment w:id="121" w:author="Md Shahid Sarwar" w:date="2023-08-01T14:47:00Z" w:initials="MSS">
    <w:p w14:paraId="6EA3D016" w14:textId="32F20B7B" w:rsidR="00E90BB3" w:rsidRDefault="00E90BB3">
      <w:pPr>
        <w:pStyle w:val="CommentText"/>
      </w:pPr>
      <w:r>
        <w:rPr>
          <w:rStyle w:val="CommentReference"/>
        </w:rPr>
        <w:annotationRef/>
      </w:r>
      <w:r w:rsidR="00D50121">
        <w:rPr>
          <w:noProof/>
        </w:rPr>
        <w:t xml:space="preserve">Please </w:t>
      </w:r>
      <w:r w:rsidR="00D50121">
        <w:rPr>
          <w:noProof/>
        </w:rPr>
        <w:t xml:space="preserve">mention the protocol number. </w:t>
      </w:r>
    </w:p>
  </w:comment>
  <w:comment w:id="124" w:author="Sargsyan, Davit [JRDUS]" w:date="2023-07-31T10:41:00Z" w:initials="SD[">
    <w:p w14:paraId="0DEB0037" w14:textId="77777777" w:rsidR="00FE090A" w:rsidRDefault="00FE090A" w:rsidP="00FE090A">
      <w:pPr>
        <w:pStyle w:val="CommentText"/>
      </w:pPr>
      <w:r>
        <w:rPr>
          <w:rStyle w:val="CommentReference"/>
        </w:rPr>
        <w:annotationRef/>
      </w:r>
      <w:r>
        <w:t xml:space="preserve">Ran's comment: need more details from Prof who did the LC-MS: </w:t>
      </w:r>
      <w:r>
        <w:rPr>
          <w:highlight w:val="yellow"/>
        </w:rPr>
        <w:t>instrument, mobile phase, time and standard compound etc</w:t>
      </w:r>
    </w:p>
  </w:comment>
  <w:comment w:id="144" w:author="Md Shahid Sarwar" w:date="2023-08-01T14:15:00Z" w:initials="MSS">
    <w:p w14:paraId="6FE5EAD6" w14:textId="33505499" w:rsidR="00BB1D79" w:rsidRDefault="00BB1D79">
      <w:pPr>
        <w:pStyle w:val="CommentText"/>
      </w:pPr>
      <w:r>
        <w:rPr>
          <w:rStyle w:val="CommentReference"/>
        </w:rPr>
        <w:annotationRef/>
      </w:r>
      <w:r w:rsidR="00D50121">
        <w:rPr>
          <w:noProof/>
        </w:rPr>
        <w:t xml:space="preserve">Conclusion should </w:t>
      </w:r>
      <w:r w:rsidR="00D50121">
        <w:rPr>
          <w:noProof/>
        </w:rPr>
        <w:t>not conta</w:t>
      </w:r>
      <w:r w:rsidR="00D50121">
        <w:rPr>
          <w:noProof/>
        </w:rPr>
        <w:t xml:space="preserve">in too many references. </w:t>
      </w:r>
      <w:r w:rsidR="00D50121">
        <w:rPr>
          <w:noProof/>
        </w:rPr>
        <w:t>It is only major</w:t>
      </w:r>
      <w:r w:rsidR="00D50121">
        <w:rPr>
          <w:noProof/>
        </w:rPr>
        <w:t xml:space="preserve">/significant finding/highlights of this research, followed </w:t>
      </w:r>
      <w:r w:rsidR="00D50121">
        <w:rPr>
          <w:noProof/>
        </w:rPr>
        <w:t>by future direction. You can move</w:t>
      </w:r>
      <w:r w:rsidR="00D50121">
        <w:rPr>
          <w:noProof/>
        </w:rPr>
        <w:t xml:space="preserve"> those limitation with citation to the last paragraph of the discussion.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7B9E1452" w15:done="0"/>
  <w15:commentEx w15:paraId="416B547E" w15:done="0"/>
  <w15:commentEx w15:paraId="1ABB0B75" w15:done="0"/>
  <w15:commentEx w15:paraId="5B3BD725" w15:done="0"/>
  <w15:commentEx w15:paraId="6C946D09" w15:done="0"/>
  <w15:commentEx w15:paraId="1691BFB2" w15:done="0"/>
  <w15:commentEx w15:paraId="6EA3D016" w15:done="0"/>
  <w15:commentEx w15:paraId="0DEB0037" w15:done="0"/>
  <w15:commentEx w15:paraId="6FE5EAD6"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8720BF4" w16cex:dateUtc="2023-07-31T14:31:00Z"/>
  <w16cex:commentExtensible w16cex:durableId="28720C07" w16cex:dateUtc="2023-07-31T14:31:00Z"/>
  <w16cex:commentExtensible w16cex:durableId="28720E69" w16cex:dateUtc="2023-07-31T14:4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416B547E" w16cid:durableId="28738DB2"/>
  <w16cid:commentId w16cid:paraId="1ABB0B75" w16cid:durableId="28739B53"/>
  <w16cid:commentId w16cid:paraId="5B3BD725" w16cid:durableId="28739792"/>
  <w16cid:commentId w16cid:paraId="6C946D09" w16cid:durableId="28720BF4"/>
  <w16cid:commentId w16cid:paraId="1691BFB2" w16cid:durableId="28720C07"/>
  <w16cid:commentId w16cid:paraId="6EA3D016" w16cid:durableId="2873998A"/>
  <w16cid:commentId w16cid:paraId="0DEB0037" w16cid:durableId="28720E69"/>
  <w16cid:commentId w16cid:paraId="6FE5EAD6" w16cid:durableId="2873921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E48EEB1" w14:textId="77777777" w:rsidR="00D50121" w:rsidRDefault="00D50121" w:rsidP="00D213E3">
      <w:pPr>
        <w:spacing w:after="0" w:line="240" w:lineRule="auto"/>
      </w:pPr>
      <w:r>
        <w:separator/>
      </w:r>
    </w:p>
  </w:endnote>
  <w:endnote w:type="continuationSeparator" w:id="0">
    <w:p w14:paraId="0DB381A1" w14:textId="77777777" w:rsidR="00D50121" w:rsidRDefault="00D50121" w:rsidP="00D213E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10022FF" w:usb1="C000E47F" w:usb2="00000029" w:usb3="00000000" w:csb0="000001DF" w:csb1="00000000"/>
  </w:font>
  <w:font w:name="宋体">
    <w:altName w:val="SimSun"/>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18404090"/>
      <w:docPartObj>
        <w:docPartGallery w:val="Page Numbers (Bottom of Page)"/>
        <w:docPartUnique/>
      </w:docPartObj>
    </w:sdtPr>
    <w:sdtContent>
      <w:sdt>
        <w:sdtPr>
          <w:id w:val="-1769616900"/>
          <w:docPartObj>
            <w:docPartGallery w:val="Page Numbers (Top of Page)"/>
            <w:docPartUnique/>
          </w:docPartObj>
        </w:sdtPr>
        <w:sdtContent>
          <w:p w14:paraId="08012657" w14:textId="43289252" w:rsidR="00FE090A" w:rsidRDefault="00FE090A">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40CCB05F" w14:textId="77777777" w:rsidR="00FE090A" w:rsidRDefault="00FE090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CB5103B" w14:textId="77777777" w:rsidR="00D50121" w:rsidRDefault="00D50121" w:rsidP="00D213E3">
      <w:pPr>
        <w:spacing w:after="0" w:line="240" w:lineRule="auto"/>
      </w:pPr>
      <w:r>
        <w:separator/>
      </w:r>
    </w:p>
  </w:footnote>
  <w:footnote w:type="continuationSeparator" w:id="0">
    <w:p w14:paraId="34BECF1C" w14:textId="77777777" w:rsidR="00D50121" w:rsidRDefault="00D50121" w:rsidP="00D213E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6EAF5D5" w14:textId="03599339" w:rsidR="00FE090A" w:rsidRDefault="00FE090A">
    <w:pPr>
      <w:pStyle w:val="Header"/>
    </w:pPr>
    <w:r>
      <w:t>Draft 4</w:t>
    </w:r>
    <w:r>
      <w:tab/>
    </w:r>
    <w:r>
      <w:tab/>
      <w:t>7/31/2023</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7042794"/>
    <w:multiLevelType w:val="multilevel"/>
    <w:tmpl w:val="61D80C38"/>
    <w:lvl w:ilvl="0">
      <w:start w:val="1"/>
      <w:numFmt w:val="decimal"/>
      <w:lvlText w:val="%1."/>
      <w:lvlJc w:val="left"/>
      <w:pPr>
        <w:ind w:left="720" w:hanging="360"/>
      </w:pPr>
      <w:rPr>
        <w:rFonts w:hint="default"/>
      </w:rPr>
    </w:lvl>
    <w:lvl w:ilvl="1">
      <w:start w:val="5"/>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num w:numId="1">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Md Shahid Sarwar">
    <w15:presenceInfo w15:providerId="None" w15:userId="Md Shahid Sarwar"/>
  </w15:person>
  <w15:person w15:author="Sargsyan, Davit [JRDUS]">
    <w15:presenceInfo w15:providerId="AD" w15:userId="S::dsargsy@its.jnj.com::3e31b559-84b2-4844-9a39-5ca6ce0fe17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trackRevisions/>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0&lt;/ScanUnformatted&gt;&lt;ScanChanges&gt;0&lt;/ScanChanges&gt;&lt;Suspended&gt;0&lt;/Suspended&gt;&lt;/ENInstantFormat&gt;"/>
    <w:docVar w:name="EN.Layout" w:val="&lt;ENLayout&gt;&lt;Style&gt;IEEE Proceedings&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Libraries&gt;"/>
  </w:docVars>
  <w:rsids>
    <w:rsidRoot w:val="005D16CB"/>
    <w:rsid w:val="00000D19"/>
    <w:rsid w:val="00002865"/>
    <w:rsid w:val="00003B0E"/>
    <w:rsid w:val="00004DA8"/>
    <w:rsid w:val="00021E8A"/>
    <w:rsid w:val="00021EF8"/>
    <w:rsid w:val="00023DD3"/>
    <w:rsid w:val="00041A49"/>
    <w:rsid w:val="00042359"/>
    <w:rsid w:val="00053A6F"/>
    <w:rsid w:val="00061D97"/>
    <w:rsid w:val="0006260D"/>
    <w:rsid w:val="000706CE"/>
    <w:rsid w:val="000768E6"/>
    <w:rsid w:val="000778BF"/>
    <w:rsid w:val="00085587"/>
    <w:rsid w:val="0008782D"/>
    <w:rsid w:val="00090787"/>
    <w:rsid w:val="00095198"/>
    <w:rsid w:val="000A32E8"/>
    <w:rsid w:val="000A3666"/>
    <w:rsid w:val="000B2105"/>
    <w:rsid w:val="000C3A4D"/>
    <w:rsid w:val="000D0276"/>
    <w:rsid w:val="000D2671"/>
    <w:rsid w:val="000E1AD2"/>
    <w:rsid w:val="000E4B35"/>
    <w:rsid w:val="000F1526"/>
    <w:rsid w:val="000F3CC7"/>
    <w:rsid w:val="000F3EF3"/>
    <w:rsid w:val="000F78DC"/>
    <w:rsid w:val="001034F8"/>
    <w:rsid w:val="001073B2"/>
    <w:rsid w:val="00111945"/>
    <w:rsid w:val="00116D3B"/>
    <w:rsid w:val="00117179"/>
    <w:rsid w:val="001179CF"/>
    <w:rsid w:val="00120EBE"/>
    <w:rsid w:val="0012147A"/>
    <w:rsid w:val="001308A1"/>
    <w:rsid w:val="001321F4"/>
    <w:rsid w:val="00132B27"/>
    <w:rsid w:val="00135096"/>
    <w:rsid w:val="001377F6"/>
    <w:rsid w:val="00137FBE"/>
    <w:rsid w:val="001509D3"/>
    <w:rsid w:val="00155664"/>
    <w:rsid w:val="00155D11"/>
    <w:rsid w:val="00155E0C"/>
    <w:rsid w:val="00156EC6"/>
    <w:rsid w:val="001608A0"/>
    <w:rsid w:val="001657C8"/>
    <w:rsid w:val="00166C50"/>
    <w:rsid w:val="00166FDD"/>
    <w:rsid w:val="001706E7"/>
    <w:rsid w:val="001732A6"/>
    <w:rsid w:val="00174517"/>
    <w:rsid w:val="00181EB7"/>
    <w:rsid w:val="00182F55"/>
    <w:rsid w:val="0018387B"/>
    <w:rsid w:val="001A08DA"/>
    <w:rsid w:val="001A1313"/>
    <w:rsid w:val="001A3D69"/>
    <w:rsid w:val="001A5D59"/>
    <w:rsid w:val="001A6E77"/>
    <w:rsid w:val="001A74FC"/>
    <w:rsid w:val="001B3AF9"/>
    <w:rsid w:val="001B4B20"/>
    <w:rsid w:val="001D0FF5"/>
    <w:rsid w:val="001D1B62"/>
    <w:rsid w:val="001D5083"/>
    <w:rsid w:val="001D543E"/>
    <w:rsid w:val="001D545F"/>
    <w:rsid w:val="001E4B6E"/>
    <w:rsid w:val="001E4DB0"/>
    <w:rsid w:val="001F19F2"/>
    <w:rsid w:val="001F4D9B"/>
    <w:rsid w:val="001F5415"/>
    <w:rsid w:val="001F645A"/>
    <w:rsid w:val="00205006"/>
    <w:rsid w:val="00206CF6"/>
    <w:rsid w:val="0021056B"/>
    <w:rsid w:val="00210C7E"/>
    <w:rsid w:val="00211381"/>
    <w:rsid w:val="00216A77"/>
    <w:rsid w:val="0021767F"/>
    <w:rsid w:val="00217AE7"/>
    <w:rsid w:val="00220D42"/>
    <w:rsid w:val="00221360"/>
    <w:rsid w:val="002215C2"/>
    <w:rsid w:val="00224906"/>
    <w:rsid w:val="0022588C"/>
    <w:rsid w:val="002265CF"/>
    <w:rsid w:val="002367BE"/>
    <w:rsid w:val="0024065A"/>
    <w:rsid w:val="002411DB"/>
    <w:rsid w:val="002425B9"/>
    <w:rsid w:val="00243C59"/>
    <w:rsid w:val="002449F8"/>
    <w:rsid w:val="002520C1"/>
    <w:rsid w:val="002532B2"/>
    <w:rsid w:val="00263F2E"/>
    <w:rsid w:val="0026731F"/>
    <w:rsid w:val="00270A44"/>
    <w:rsid w:val="00276EFC"/>
    <w:rsid w:val="002A25BD"/>
    <w:rsid w:val="002A7DB1"/>
    <w:rsid w:val="002B0BC7"/>
    <w:rsid w:val="002B49C0"/>
    <w:rsid w:val="002B5AF3"/>
    <w:rsid w:val="002B7D46"/>
    <w:rsid w:val="002C3E0B"/>
    <w:rsid w:val="002C3EB4"/>
    <w:rsid w:val="002C6AAF"/>
    <w:rsid w:val="002D0A9D"/>
    <w:rsid w:val="002D1D29"/>
    <w:rsid w:val="002E0012"/>
    <w:rsid w:val="002E2C33"/>
    <w:rsid w:val="002E6A05"/>
    <w:rsid w:val="002E7E1B"/>
    <w:rsid w:val="002F5C34"/>
    <w:rsid w:val="0031328E"/>
    <w:rsid w:val="00320B66"/>
    <w:rsid w:val="00320C9B"/>
    <w:rsid w:val="003228B1"/>
    <w:rsid w:val="0032519D"/>
    <w:rsid w:val="00325598"/>
    <w:rsid w:val="00331869"/>
    <w:rsid w:val="00331EB4"/>
    <w:rsid w:val="00342B85"/>
    <w:rsid w:val="003437F3"/>
    <w:rsid w:val="0034517E"/>
    <w:rsid w:val="0034694B"/>
    <w:rsid w:val="00347BA0"/>
    <w:rsid w:val="00360EAD"/>
    <w:rsid w:val="0036491A"/>
    <w:rsid w:val="00364E5B"/>
    <w:rsid w:val="00366C0F"/>
    <w:rsid w:val="003678A9"/>
    <w:rsid w:val="00371708"/>
    <w:rsid w:val="0037392D"/>
    <w:rsid w:val="0037573F"/>
    <w:rsid w:val="00383D7B"/>
    <w:rsid w:val="00386DAA"/>
    <w:rsid w:val="003A1FC1"/>
    <w:rsid w:val="003A4019"/>
    <w:rsid w:val="003A6443"/>
    <w:rsid w:val="003B0680"/>
    <w:rsid w:val="003B36F4"/>
    <w:rsid w:val="003C378C"/>
    <w:rsid w:val="003C3E83"/>
    <w:rsid w:val="003C6DFC"/>
    <w:rsid w:val="003D21CF"/>
    <w:rsid w:val="003D5F0D"/>
    <w:rsid w:val="003D7976"/>
    <w:rsid w:val="003E6FFB"/>
    <w:rsid w:val="003F59E9"/>
    <w:rsid w:val="0040076B"/>
    <w:rsid w:val="00406283"/>
    <w:rsid w:val="00406CD4"/>
    <w:rsid w:val="004103AF"/>
    <w:rsid w:val="0041218F"/>
    <w:rsid w:val="004227AB"/>
    <w:rsid w:val="00422C37"/>
    <w:rsid w:val="00425C1B"/>
    <w:rsid w:val="0042748B"/>
    <w:rsid w:val="004309A2"/>
    <w:rsid w:val="00432E69"/>
    <w:rsid w:val="004412B9"/>
    <w:rsid w:val="00441551"/>
    <w:rsid w:val="00445F6D"/>
    <w:rsid w:val="004468A3"/>
    <w:rsid w:val="00447618"/>
    <w:rsid w:val="00450771"/>
    <w:rsid w:val="004540E9"/>
    <w:rsid w:val="0046491E"/>
    <w:rsid w:val="004659CB"/>
    <w:rsid w:val="00471866"/>
    <w:rsid w:val="0047189E"/>
    <w:rsid w:val="00471E33"/>
    <w:rsid w:val="00476A5B"/>
    <w:rsid w:val="00486769"/>
    <w:rsid w:val="004877BF"/>
    <w:rsid w:val="00496BB4"/>
    <w:rsid w:val="00496DE6"/>
    <w:rsid w:val="00497CCB"/>
    <w:rsid w:val="004A104F"/>
    <w:rsid w:val="004A115E"/>
    <w:rsid w:val="004A1CF7"/>
    <w:rsid w:val="004A2AF9"/>
    <w:rsid w:val="004A3B35"/>
    <w:rsid w:val="004A789E"/>
    <w:rsid w:val="004B3B50"/>
    <w:rsid w:val="004B79C1"/>
    <w:rsid w:val="004D381D"/>
    <w:rsid w:val="004D4165"/>
    <w:rsid w:val="004D4F69"/>
    <w:rsid w:val="004E36C6"/>
    <w:rsid w:val="004E3D57"/>
    <w:rsid w:val="004E6834"/>
    <w:rsid w:val="004F6F5F"/>
    <w:rsid w:val="00506BFC"/>
    <w:rsid w:val="00506D98"/>
    <w:rsid w:val="00520EAA"/>
    <w:rsid w:val="005255B5"/>
    <w:rsid w:val="00527766"/>
    <w:rsid w:val="00530F45"/>
    <w:rsid w:val="00531A7C"/>
    <w:rsid w:val="005323CB"/>
    <w:rsid w:val="00536D60"/>
    <w:rsid w:val="0053766B"/>
    <w:rsid w:val="00541DBD"/>
    <w:rsid w:val="00543E3B"/>
    <w:rsid w:val="0055583E"/>
    <w:rsid w:val="00555DE6"/>
    <w:rsid w:val="00561CC5"/>
    <w:rsid w:val="00577931"/>
    <w:rsid w:val="0058250C"/>
    <w:rsid w:val="00583ABB"/>
    <w:rsid w:val="00587126"/>
    <w:rsid w:val="005923F1"/>
    <w:rsid w:val="00592F0C"/>
    <w:rsid w:val="005958A8"/>
    <w:rsid w:val="005A2DD4"/>
    <w:rsid w:val="005A52F7"/>
    <w:rsid w:val="005B4FB2"/>
    <w:rsid w:val="005C3B05"/>
    <w:rsid w:val="005C4C32"/>
    <w:rsid w:val="005D16CB"/>
    <w:rsid w:val="005D672B"/>
    <w:rsid w:val="005D783E"/>
    <w:rsid w:val="005E0003"/>
    <w:rsid w:val="005E294F"/>
    <w:rsid w:val="005E3B99"/>
    <w:rsid w:val="005E4DF7"/>
    <w:rsid w:val="005F0EDD"/>
    <w:rsid w:val="00613F99"/>
    <w:rsid w:val="00617CF5"/>
    <w:rsid w:val="00625BCD"/>
    <w:rsid w:val="00636011"/>
    <w:rsid w:val="00641ED3"/>
    <w:rsid w:val="00642A7C"/>
    <w:rsid w:val="006433CF"/>
    <w:rsid w:val="00643C2A"/>
    <w:rsid w:val="0064414F"/>
    <w:rsid w:val="0064580B"/>
    <w:rsid w:val="0064710B"/>
    <w:rsid w:val="00654EA5"/>
    <w:rsid w:val="00657C30"/>
    <w:rsid w:val="006647E0"/>
    <w:rsid w:val="00666DEA"/>
    <w:rsid w:val="0067391B"/>
    <w:rsid w:val="0067718B"/>
    <w:rsid w:val="00682C25"/>
    <w:rsid w:val="00684DE6"/>
    <w:rsid w:val="00685A26"/>
    <w:rsid w:val="0068652B"/>
    <w:rsid w:val="00693D3A"/>
    <w:rsid w:val="00694969"/>
    <w:rsid w:val="006A04A9"/>
    <w:rsid w:val="006A43AF"/>
    <w:rsid w:val="006B082C"/>
    <w:rsid w:val="006B1263"/>
    <w:rsid w:val="006B358C"/>
    <w:rsid w:val="006B39AB"/>
    <w:rsid w:val="006B46DB"/>
    <w:rsid w:val="006C57DA"/>
    <w:rsid w:val="006C59AE"/>
    <w:rsid w:val="006D0F8A"/>
    <w:rsid w:val="006D252C"/>
    <w:rsid w:val="006D35DC"/>
    <w:rsid w:val="006D49CF"/>
    <w:rsid w:val="006D6CAD"/>
    <w:rsid w:val="006E2E3A"/>
    <w:rsid w:val="006E516C"/>
    <w:rsid w:val="006E6265"/>
    <w:rsid w:val="006F5A17"/>
    <w:rsid w:val="0070656F"/>
    <w:rsid w:val="00713346"/>
    <w:rsid w:val="00716C9D"/>
    <w:rsid w:val="007178D6"/>
    <w:rsid w:val="00721E67"/>
    <w:rsid w:val="00722EA3"/>
    <w:rsid w:val="0072535F"/>
    <w:rsid w:val="00730724"/>
    <w:rsid w:val="00733B45"/>
    <w:rsid w:val="00734875"/>
    <w:rsid w:val="00735E87"/>
    <w:rsid w:val="0073615E"/>
    <w:rsid w:val="00744FF3"/>
    <w:rsid w:val="00750AE0"/>
    <w:rsid w:val="0075648B"/>
    <w:rsid w:val="00761307"/>
    <w:rsid w:val="00762CFA"/>
    <w:rsid w:val="00770DF3"/>
    <w:rsid w:val="00771FF8"/>
    <w:rsid w:val="007730C4"/>
    <w:rsid w:val="00793209"/>
    <w:rsid w:val="0079380B"/>
    <w:rsid w:val="007947B6"/>
    <w:rsid w:val="00796C1C"/>
    <w:rsid w:val="007975B8"/>
    <w:rsid w:val="007A1A6D"/>
    <w:rsid w:val="007A4559"/>
    <w:rsid w:val="007B4B0C"/>
    <w:rsid w:val="007B75DC"/>
    <w:rsid w:val="007C0B20"/>
    <w:rsid w:val="007D4E5F"/>
    <w:rsid w:val="007E2336"/>
    <w:rsid w:val="00801598"/>
    <w:rsid w:val="00803972"/>
    <w:rsid w:val="008050D9"/>
    <w:rsid w:val="00810C81"/>
    <w:rsid w:val="00813203"/>
    <w:rsid w:val="0082007E"/>
    <w:rsid w:val="00820A0A"/>
    <w:rsid w:val="00822371"/>
    <w:rsid w:val="00830912"/>
    <w:rsid w:val="00851EF1"/>
    <w:rsid w:val="0086017C"/>
    <w:rsid w:val="00861031"/>
    <w:rsid w:val="008712BC"/>
    <w:rsid w:val="008718C3"/>
    <w:rsid w:val="00875C4B"/>
    <w:rsid w:val="00877E53"/>
    <w:rsid w:val="00882091"/>
    <w:rsid w:val="00884224"/>
    <w:rsid w:val="00884A88"/>
    <w:rsid w:val="00885C35"/>
    <w:rsid w:val="00894F83"/>
    <w:rsid w:val="0089576B"/>
    <w:rsid w:val="008A33BF"/>
    <w:rsid w:val="008B3A36"/>
    <w:rsid w:val="008B53E6"/>
    <w:rsid w:val="008C7368"/>
    <w:rsid w:val="008D05AC"/>
    <w:rsid w:val="008D6B9D"/>
    <w:rsid w:val="008E45BB"/>
    <w:rsid w:val="008E4B69"/>
    <w:rsid w:val="008E5BA4"/>
    <w:rsid w:val="008E69A7"/>
    <w:rsid w:val="008F2319"/>
    <w:rsid w:val="008F3144"/>
    <w:rsid w:val="008F5804"/>
    <w:rsid w:val="00901B88"/>
    <w:rsid w:val="009068C3"/>
    <w:rsid w:val="009071C0"/>
    <w:rsid w:val="00910A24"/>
    <w:rsid w:val="009236B2"/>
    <w:rsid w:val="00923DA8"/>
    <w:rsid w:val="00935389"/>
    <w:rsid w:val="00937789"/>
    <w:rsid w:val="00937FF5"/>
    <w:rsid w:val="00944337"/>
    <w:rsid w:val="00950FAC"/>
    <w:rsid w:val="00952B97"/>
    <w:rsid w:val="00961586"/>
    <w:rsid w:val="00964D25"/>
    <w:rsid w:val="00966A72"/>
    <w:rsid w:val="0097180B"/>
    <w:rsid w:val="00975BE2"/>
    <w:rsid w:val="009805A4"/>
    <w:rsid w:val="00983497"/>
    <w:rsid w:val="00983B47"/>
    <w:rsid w:val="009857B4"/>
    <w:rsid w:val="0099134A"/>
    <w:rsid w:val="00993B76"/>
    <w:rsid w:val="009971A3"/>
    <w:rsid w:val="00997870"/>
    <w:rsid w:val="009A3632"/>
    <w:rsid w:val="009A3CD2"/>
    <w:rsid w:val="009A5481"/>
    <w:rsid w:val="009C480F"/>
    <w:rsid w:val="009E0166"/>
    <w:rsid w:val="009E3AF6"/>
    <w:rsid w:val="009E59F9"/>
    <w:rsid w:val="00A05FB0"/>
    <w:rsid w:val="00A14B05"/>
    <w:rsid w:val="00A15704"/>
    <w:rsid w:val="00A16C3C"/>
    <w:rsid w:val="00A21303"/>
    <w:rsid w:val="00A23E5A"/>
    <w:rsid w:val="00A2411A"/>
    <w:rsid w:val="00A27E7B"/>
    <w:rsid w:val="00A32B24"/>
    <w:rsid w:val="00A33207"/>
    <w:rsid w:val="00A358CD"/>
    <w:rsid w:val="00A41678"/>
    <w:rsid w:val="00A43D9D"/>
    <w:rsid w:val="00A461B9"/>
    <w:rsid w:val="00A53D62"/>
    <w:rsid w:val="00A5535E"/>
    <w:rsid w:val="00A5572F"/>
    <w:rsid w:val="00A575DA"/>
    <w:rsid w:val="00A60CE1"/>
    <w:rsid w:val="00A62B8A"/>
    <w:rsid w:val="00A65E62"/>
    <w:rsid w:val="00A67D68"/>
    <w:rsid w:val="00A71E6D"/>
    <w:rsid w:val="00A73486"/>
    <w:rsid w:val="00A7701C"/>
    <w:rsid w:val="00A813FA"/>
    <w:rsid w:val="00A8187F"/>
    <w:rsid w:val="00A829E8"/>
    <w:rsid w:val="00A870B1"/>
    <w:rsid w:val="00A87361"/>
    <w:rsid w:val="00A90009"/>
    <w:rsid w:val="00A94750"/>
    <w:rsid w:val="00A94873"/>
    <w:rsid w:val="00AA0D25"/>
    <w:rsid w:val="00AA5F0D"/>
    <w:rsid w:val="00AA7CB5"/>
    <w:rsid w:val="00AB2CBA"/>
    <w:rsid w:val="00AB6127"/>
    <w:rsid w:val="00AC63B6"/>
    <w:rsid w:val="00AC6B97"/>
    <w:rsid w:val="00AC7BFA"/>
    <w:rsid w:val="00AD153D"/>
    <w:rsid w:val="00AD3B59"/>
    <w:rsid w:val="00AD4701"/>
    <w:rsid w:val="00AD5D0A"/>
    <w:rsid w:val="00AE037E"/>
    <w:rsid w:val="00AF1D10"/>
    <w:rsid w:val="00AF30A5"/>
    <w:rsid w:val="00AF52F3"/>
    <w:rsid w:val="00AF5CA8"/>
    <w:rsid w:val="00AF6C12"/>
    <w:rsid w:val="00AF75DB"/>
    <w:rsid w:val="00B01FA8"/>
    <w:rsid w:val="00B17445"/>
    <w:rsid w:val="00B2157A"/>
    <w:rsid w:val="00B22BEC"/>
    <w:rsid w:val="00B26279"/>
    <w:rsid w:val="00B30219"/>
    <w:rsid w:val="00B369D8"/>
    <w:rsid w:val="00B50A51"/>
    <w:rsid w:val="00B510FE"/>
    <w:rsid w:val="00B52A5F"/>
    <w:rsid w:val="00B533AF"/>
    <w:rsid w:val="00B62603"/>
    <w:rsid w:val="00B64CDF"/>
    <w:rsid w:val="00B712CB"/>
    <w:rsid w:val="00B71F07"/>
    <w:rsid w:val="00B74D64"/>
    <w:rsid w:val="00B75DA3"/>
    <w:rsid w:val="00B764A5"/>
    <w:rsid w:val="00B844B2"/>
    <w:rsid w:val="00B908AE"/>
    <w:rsid w:val="00B912CC"/>
    <w:rsid w:val="00B93F5B"/>
    <w:rsid w:val="00B96872"/>
    <w:rsid w:val="00B97A10"/>
    <w:rsid w:val="00B97BF2"/>
    <w:rsid w:val="00BA0E48"/>
    <w:rsid w:val="00BA37B7"/>
    <w:rsid w:val="00BA4CB0"/>
    <w:rsid w:val="00BB00A8"/>
    <w:rsid w:val="00BB18AB"/>
    <w:rsid w:val="00BB1D79"/>
    <w:rsid w:val="00BB38D0"/>
    <w:rsid w:val="00BB4449"/>
    <w:rsid w:val="00BB76D2"/>
    <w:rsid w:val="00BB7BFA"/>
    <w:rsid w:val="00BC5CC5"/>
    <w:rsid w:val="00BC74FA"/>
    <w:rsid w:val="00BD0E55"/>
    <w:rsid w:val="00BD4CEA"/>
    <w:rsid w:val="00BD6395"/>
    <w:rsid w:val="00BE252A"/>
    <w:rsid w:val="00BE39DE"/>
    <w:rsid w:val="00BE6F27"/>
    <w:rsid w:val="00BF7C23"/>
    <w:rsid w:val="00C0022D"/>
    <w:rsid w:val="00C01D4E"/>
    <w:rsid w:val="00C07939"/>
    <w:rsid w:val="00C1019A"/>
    <w:rsid w:val="00C11881"/>
    <w:rsid w:val="00C1594A"/>
    <w:rsid w:val="00C15CCE"/>
    <w:rsid w:val="00C25498"/>
    <w:rsid w:val="00C27E32"/>
    <w:rsid w:val="00C306E7"/>
    <w:rsid w:val="00C30AFB"/>
    <w:rsid w:val="00C31CAC"/>
    <w:rsid w:val="00C34F11"/>
    <w:rsid w:val="00C37772"/>
    <w:rsid w:val="00C4242B"/>
    <w:rsid w:val="00C474E3"/>
    <w:rsid w:val="00C62AE1"/>
    <w:rsid w:val="00C7767B"/>
    <w:rsid w:val="00C801F7"/>
    <w:rsid w:val="00C80D6E"/>
    <w:rsid w:val="00C8650D"/>
    <w:rsid w:val="00C903D0"/>
    <w:rsid w:val="00C9062B"/>
    <w:rsid w:val="00C94A9E"/>
    <w:rsid w:val="00C95555"/>
    <w:rsid w:val="00C95B38"/>
    <w:rsid w:val="00C96B39"/>
    <w:rsid w:val="00CA03E6"/>
    <w:rsid w:val="00CA1177"/>
    <w:rsid w:val="00CA15A7"/>
    <w:rsid w:val="00CA47BF"/>
    <w:rsid w:val="00CB0992"/>
    <w:rsid w:val="00CC1097"/>
    <w:rsid w:val="00CC44A5"/>
    <w:rsid w:val="00CC53FC"/>
    <w:rsid w:val="00CD3488"/>
    <w:rsid w:val="00CD534D"/>
    <w:rsid w:val="00CD5E7F"/>
    <w:rsid w:val="00CE1822"/>
    <w:rsid w:val="00CE3A40"/>
    <w:rsid w:val="00CE4DC2"/>
    <w:rsid w:val="00CE7175"/>
    <w:rsid w:val="00CF213F"/>
    <w:rsid w:val="00CF353B"/>
    <w:rsid w:val="00CF42A3"/>
    <w:rsid w:val="00CF5315"/>
    <w:rsid w:val="00CF5C17"/>
    <w:rsid w:val="00CF75D4"/>
    <w:rsid w:val="00D02096"/>
    <w:rsid w:val="00D14EB8"/>
    <w:rsid w:val="00D16D2C"/>
    <w:rsid w:val="00D17CD6"/>
    <w:rsid w:val="00D213E3"/>
    <w:rsid w:val="00D245B9"/>
    <w:rsid w:val="00D35C79"/>
    <w:rsid w:val="00D41010"/>
    <w:rsid w:val="00D4766B"/>
    <w:rsid w:val="00D50121"/>
    <w:rsid w:val="00D518C8"/>
    <w:rsid w:val="00D51943"/>
    <w:rsid w:val="00D6305C"/>
    <w:rsid w:val="00D6403F"/>
    <w:rsid w:val="00D6482A"/>
    <w:rsid w:val="00D660DA"/>
    <w:rsid w:val="00D66EBF"/>
    <w:rsid w:val="00D671BA"/>
    <w:rsid w:val="00D67BB8"/>
    <w:rsid w:val="00D735B0"/>
    <w:rsid w:val="00D73AC8"/>
    <w:rsid w:val="00D82E18"/>
    <w:rsid w:val="00D856D4"/>
    <w:rsid w:val="00D862E0"/>
    <w:rsid w:val="00D872B5"/>
    <w:rsid w:val="00D87A29"/>
    <w:rsid w:val="00D910B7"/>
    <w:rsid w:val="00D92712"/>
    <w:rsid w:val="00D942D9"/>
    <w:rsid w:val="00DA1C77"/>
    <w:rsid w:val="00DA68E3"/>
    <w:rsid w:val="00DA7903"/>
    <w:rsid w:val="00DB13A7"/>
    <w:rsid w:val="00DC17A6"/>
    <w:rsid w:val="00DD10EC"/>
    <w:rsid w:val="00DD23A9"/>
    <w:rsid w:val="00DD4D43"/>
    <w:rsid w:val="00DD719A"/>
    <w:rsid w:val="00DD7A30"/>
    <w:rsid w:val="00DE01B1"/>
    <w:rsid w:val="00DE79AA"/>
    <w:rsid w:val="00DF5314"/>
    <w:rsid w:val="00E009FB"/>
    <w:rsid w:val="00E03D97"/>
    <w:rsid w:val="00E04EB1"/>
    <w:rsid w:val="00E125FB"/>
    <w:rsid w:val="00E176C1"/>
    <w:rsid w:val="00E218F2"/>
    <w:rsid w:val="00E26391"/>
    <w:rsid w:val="00E359DF"/>
    <w:rsid w:val="00E45CE6"/>
    <w:rsid w:val="00E46851"/>
    <w:rsid w:val="00E5567A"/>
    <w:rsid w:val="00E566B8"/>
    <w:rsid w:val="00E6224A"/>
    <w:rsid w:val="00E713A5"/>
    <w:rsid w:val="00E7152D"/>
    <w:rsid w:val="00E811FB"/>
    <w:rsid w:val="00E81EFA"/>
    <w:rsid w:val="00E83046"/>
    <w:rsid w:val="00E90BB3"/>
    <w:rsid w:val="00E90F16"/>
    <w:rsid w:val="00E945ED"/>
    <w:rsid w:val="00E95040"/>
    <w:rsid w:val="00EA5A5C"/>
    <w:rsid w:val="00ED4AC8"/>
    <w:rsid w:val="00EE2525"/>
    <w:rsid w:val="00EE3898"/>
    <w:rsid w:val="00EE4620"/>
    <w:rsid w:val="00EE545F"/>
    <w:rsid w:val="00F031A5"/>
    <w:rsid w:val="00F047C3"/>
    <w:rsid w:val="00F0623A"/>
    <w:rsid w:val="00F07BF8"/>
    <w:rsid w:val="00F112DD"/>
    <w:rsid w:val="00F13CB0"/>
    <w:rsid w:val="00F23B6A"/>
    <w:rsid w:val="00F243CC"/>
    <w:rsid w:val="00F24D6B"/>
    <w:rsid w:val="00F30D85"/>
    <w:rsid w:val="00F31AA6"/>
    <w:rsid w:val="00F428D2"/>
    <w:rsid w:val="00F44443"/>
    <w:rsid w:val="00F45333"/>
    <w:rsid w:val="00F56557"/>
    <w:rsid w:val="00F57973"/>
    <w:rsid w:val="00F652DF"/>
    <w:rsid w:val="00F65950"/>
    <w:rsid w:val="00F65D64"/>
    <w:rsid w:val="00F71914"/>
    <w:rsid w:val="00F73845"/>
    <w:rsid w:val="00F804AA"/>
    <w:rsid w:val="00F81378"/>
    <w:rsid w:val="00F833DA"/>
    <w:rsid w:val="00F8367B"/>
    <w:rsid w:val="00F87CB5"/>
    <w:rsid w:val="00F916AE"/>
    <w:rsid w:val="00F93311"/>
    <w:rsid w:val="00F9717A"/>
    <w:rsid w:val="00FA1CE8"/>
    <w:rsid w:val="00FB1C03"/>
    <w:rsid w:val="00FC03F2"/>
    <w:rsid w:val="00FD1858"/>
    <w:rsid w:val="00FE090A"/>
    <w:rsid w:val="00FE66AB"/>
    <w:rsid w:val="00FF0834"/>
    <w:rsid w:val="00FF32D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9033087"/>
  <w15:chartTrackingRefBased/>
  <w15:docId w15:val="{5076A0B1-F373-4ED7-A6F4-09F6107972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C44A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3538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3538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7947B6"/>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935389"/>
    <w:rPr>
      <w:rFonts w:asciiTheme="majorHAnsi" w:eastAsiaTheme="majorEastAsia" w:hAnsiTheme="majorHAnsi" w:cstheme="majorBidi"/>
      <w:color w:val="2F5496" w:themeColor="accent1" w:themeShade="BF"/>
      <w:sz w:val="26"/>
      <w:szCs w:val="26"/>
    </w:rPr>
  </w:style>
  <w:style w:type="character" w:styleId="CommentReference">
    <w:name w:val="annotation reference"/>
    <w:basedOn w:val="DefaultParagraphFont"/>
    <w:uiPriority w:val="99"/>
    <w:semiHidden/>
    <w:unhideWhenUsed/>
    <w:rsid w:val="00935389"/>
    <w:rPr>
      <w:sz w:val="16"/>
      <w:szCs w:val="16"/>
    </w:rPr>
  </w:style>
  <w:style w:type="paragraph" w:styleId="CommentText">
    <w:name w:val="annotation text"/>
    <w:basedOn w:val="Normal"/>
    <w:link w:val="CommentTextChar"/>
    <w:uiPriority w:val="99"/>
    <w:unhideWhenUsed/>
    <w:rsid w:val="00935389"/>
    <w:pPr>
      <w:spacing w:line="240" w:lineRule="auto"/>
    </w:pPr>
    <w:rPr>
      <w:sz w:val="20"/>
      <w:szCs w:val="20"/>
    </w:rPr>
  </w:style>
  <w:style w:type="character" w:customStyle="1" w:styleId="CommentTextChar">
    <w:name w:val="Comment Text Char"/>
    <w:basedOn w:val="DefaultParagraphFont"/>
    <w:link w:val="CommentText"/>
    <w:uiPriority w:val="99"/>
    <w:rsid w:val="00935389"/>
    <w:rPr>
      <w:sz w:val="20"/>
      <w:szCs w:val="20"/>
    </w:rPr>
  </w:style>
  <w:style w:type="paragraph" w:styleId="CommentSubject">
    <w:name w:val="annotation subject"/>
    <w:basedOn w:val="CommentText"/>
    <w:next w:val="CommentText"/>
    <w:link w:val="CommentSubjectChar"/>
    <w:uiPriority w:val="99"/>
    <w:semiHidden/>
    <w:unhideWhenUsed/>
    <w:rsid w:val="00935389"/>
    <w:rPr>
      <w:b/>
      <w:bCs/>
    </w:rPr>
  </w:style>
  <w:style w:type="character" w:customStyle="1" w:styleId="CommentSubjectChar">
    <w:name w:val="Comment Subject Char"/>
    <w:basedOn w:val="CommentTextChar"/>
    <w:link w:val="CommentSubject"/>
    <w:uiPriority w:val="99"/>
    <w:semiHidden/>
    <w:rsid w:val="00935389"/>
    <w:rPr>
      <w:b/>
      <w:bCs/>
      <w:sz w:val="20"/>
      <w:szCs w:val="20"/>
    </w:rPr>
  </w:style>
  <w:style w:type="character" w:customStyle="1" w:styleId="Heading3Char">
    <w:name w:val="Heading 3 Char"/>
    <w:basedOn w:val="DefaultParagraphFont"/>
    <w:link w:val="Heading3"/>
    <w:uiPriority w:val="9"/>
    <w:rsid w:val="00935389"/>
    <w:rPr>
      <w:rFonts w:asciiTheme="majorHAnsi" w:eastAsiaTheme="majorEastAsia" w:hAnsiTheme="majorHAnsi" w:cstheme="majorBidi"/>
      <w:color w:val="1F3763" w:themeColor="accent1" w:themeShade="7F"/>
      <w:sz w:val="24"/>
      <w:szCs w:val="24"/>
    </w:rPr>
  </w:style>
  <w:style w:type="paragraph" w:customStyle="1" w:styleId="EndNoteBibliographyTitle">
    <w:name w:val="EndNote Bibliography Title"/>
    <w:basedOn w:val="Normal"/>
    <w:link w:val="EndNoteBibliographyTitleChar"/>
    <w:rsid w:val="00CC44A5"/>
    <w:pPr>
      <w:spacing w:after="0"/>
      <w:jc w:val="center"/>
    </w:pPr>
    <w:rPr>
      <w:rFonts w:ascii="Calibri" w:hAnsi="Calibri" w:cs="Calibri"/>
      <w:noProof/>
    </w:rPr>
  </w:style>
  <w:style w:type="character" w:customStyle="1" w:styleId="EndNoteBibliographyTitleChar">
    <w:name w:val="EndNote Bibliography Title Char"/>
    <w:basedOn w:val="Heading2Char"/>
    <w:link w:val="EndNoteBibliographyTitle"/>
    <w:rsid w:val="00CC44A5"/>
    <w:rPr>
      <w:rFonts w:ascii="Calibri" w:eastAsiaTheme="majorEastAsia" w:hAnsi="Calibri" w:cs="Calibri"/>
      <w:noProof/>
      <w:color w:val="2F5496" w:themeColor="accent1" w:themeShade="BF"/>
      <w:sz w:val="26"/>
      <w:szCs w:val="26"/>
    </w:rPr>
  </w:style>
  <w:style w:type="paragraph" w:customStyle="1" w:styleId="EndNoteBibliography">
    <w:name w:val="EndNote Bibliography"/>
    <w:basedOn w:val="Normal"/>
    <w:link w:val="EndNoteBibliographyChar"/>
    <w:rsid w:val="00CC44A5"/>
    <w:pPr>
      <w:spacing w:line="240" w:lineRule="auto"/>
    </w:pPr>
    <w:rPr>
      <w:rFonts w:ascii="Calibri" w:hAnsi="Calibri" w:cs="Calibri"/>
      <w:noProof/>
    </w:rPr>
  </w:style>
  <w:style w:type="character" w:customStyle="1" w:styleId="EndNoteBibliographyChar">
    <w:name w:val="EndNote Bibliography Char"/>
    <w:basedOn w:val="Heading2Char"/>
    <w:link w:val="EndNoteBibliography"/>
    <w:rsid w:val="00CC44A5"/>
    <w:rPr>
      <w:rFonts w:ascii="Calibri" w:eastAsiaTheme="majorEastAsia" w:hAnsi="Calibri" w:cs="Calibri"/>
      <w:noProof/>
      <w:color w:val="2F5496" w:themeColor="accent1" w:themeShade="BF"/>
      <w:sz w:val="26"/>
      <w:szCs w:val="26"/>
    </w:rPr>
  </w:style>
  <w:style w:type="character" w:customStyle="1" w:styleId="Heading1Char">
    <w:name w:val="Heading 1 Char"/>
    <w:basedOn w:val="DefaultParagraphFont"/>
    <w:link w:val="Heading1"/>
    <w:uiPriority w:val="9"/>
    <w:rsid w:val="00CC44A5"/>
    <w:rPr>
      <w:rFonts w:asciiTheme="majorHAnsi" w:eastAsiaTheme="majorEastAsia" w:hAnsiTheme="majorHAnsi" w:cstheme="majorBidi"/>
      <w:color w:val="2F5496" w:themeColor="accent1" w:themeShade="BF"/>
      <w:sz w:val="32"/>
      <w:szCs w:val="32"/>
    </w:rPr>
  </w:style>
  <w:style w:type="paragraph" w:styleId="Footer">
    <w:name w:val="footer"/>
    <w:basedOn w:val="Normal"/>
    <w:link w:val="FooterChar"/>
    <w:uiPriority w:val="99"/>
    <w:unhideWhenUsed/>
    <w:rsid w:val="0032519D"/>
    <w:pPr>
      <w:widowControl w:val="0"/>
      <w:tabs>
        <w:tab w:val="center" w:pos="4153"/>
        <w:tab w:val="right" w:pos="8306"/>
      </w:tabs>
      <w:snapToGrid w:val="0"/>
      <w:spacing w:after="0" w:line="240" w:lineRule="auto"/>
    </w:pPr>
    <w:rPr>
      <w:rFonts w:eastAsiaTheme="minorEastAsia"/>
      <w:kern w:val="2"/>
      <w:sz w:val="18"/>
      <w:szCs w:val="18"/>
      <w:lang w:eastAsia="zh-CN"/>
    </w:rPr>
  </w:style>
  <w:style w:type="character" w:customStyle="1" w:styleId="FooterChar">
    <w:name w:val="Footer Char"/>
    <w:basedOn w:val="DefaultParagraphFont"/>
    <w:link w:val="Footer"/>
    <w:uiPriority w:val="99"/>
    <w:rsid w:val="0032519D"/>
    <w:rPr>
      <w:rFonts w:eastAsiaTheme="minorEastAsia"/>
      <w:kern w:val="2"/>
      <w:sz w:val="18"/>
      <w:szCs w:val="18"/>
      <w:lang w:eastAsia="zh-CN"/>
    </w:rPr>
  </w:style>
  <w:style w:type="paragraph" w:styleId="TOCHeading">
    <w:name w:val="TOC Heading"/>
    <w:basedOn w:val="Heading1"/>
    <w:next w:val="Normal"/>
    <w:uiPriority w:val="39"/>
    <w:unhideWhenUsed/>
    <w:qFormat/>
    <w:rsid w:val="003F59E9"/>
    <w:pPr>
      <w:outlineLvl w:val="9"/>
    </w:pPr>
  </w:style>
  <w:style w:type="paragraph" w:styleId="TOC1">
    <w:name w:val="toc 1"/>
    <w:basedOn w:val="Normal"/>
    <w:next w:val="Normal"/>
    <w:autoRedefine/>
    <w:uiPriority w:val="39"/>
    <w:unhideWhenUsed/>
    <w:rsid w:val="003F59E9"/>
    <w:pPr>
      <w:spacing w:after="100"/>
    </w:pPr>
  </w:style>
  <w:style w:type="paragraph" w:styleId="TOC2">
    <w:name w:val="toc 2"/>
    <w:basedOn w:val="Normal"/>
    <w:next w:val="Normal"/>
    <w:autoRedefine/>
    <w:uiPriority w:val="39"/>
    <w:unhideWhenUsed/>
    <w:rsid w:val="003F59E9"/>
    <w:pPr>
      <w:spacing w:after="100"/>
      <w:ind w:left="220"/>
    </w:pPr>
  </w:style>
  <w:style w:type="paragraph" w:styleId="TOC3">
    <w:name w:val="toc 3"/>
    <w:basedOn w:val="Normal"/>
    <w:next w:val="Normal"/>
    <w:autoRedefine/>
    <w:uiPriority w:val="39"/>
    <w:unhideWhenUsed/>
    <w:rsid w:val="003F59E9"/>
    <w:pPr>
      <w:spacing w:after="100"/>
      <w:ind w:left="440"/>
    </w:pPr>
  </w:style>
  <w:style w:type="character" w:styleId="Hyperlink">
    <w:name w:val="Hyperlink"/>
    <w:basedOn w:val="DefaultParagraphFont"/>
    <w:uiPriority w:val="99"/>
    <w:unhideWhenUsed/>
    <w:rsid w:val="003F59E9"/>
    <w:rPr>
      <w:color w:val="0563C1" w:themeColor="hyperlink"/>
      <w:u w:val="single"/>
    </w:rPr>
  </w:style>
  <w:style w:type="paragraph" w:styleId="Title">
    <w:name w:val="Title"/>
    <w:basedOn w:val="Normal"/>
    <w:next w:val="Normal"/>
    <w:link w:val="TitleChar"/>
    <w:uiPriority w:val="10"/>
    <w:qFormat/>
    <w:rsid w:val="003F59E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F59E9"/>
    <w:rPr>
      <w:rFonts w:asciiTheme="majorHAnsi" w:eastAsiaTheme="majorEastAsia" w:hAnsiTheme="majorHAnsi" w:cstheme="majorBidi"/>
      <w:spacing w:val="-10"/>
      <w:kern w:val="28"/>
      <w:sz w:val="56"/>
      <w:szCs w:val="56"/>
    </w:rPr>
  </w:style>
  <w:style w:type="character" w:customStyle="1" w:styleId="Heading4Char">
    <w:name w:val="Heading 4 Char"/>
    <w:basedOn w:val="DefaultParagraphFont"/>
    <w:link w:val="Heading4"/>
    <w:uiPriority w:val="9"/>
    <w:rsid w:val="007947B6"/>
    <w:rPr>
      <w:rFonts w:asciiTheme="majorHAnsi" w:eastAsiaTheme="majorEastAsia" w:hAnsiTheme="majorHAnsi" w:cstheme="majorBidi"/>
      <w:i/>
      <w:iCs/>
      <w:color w:val="2F5496" w:themeColor="accent1" w:themeShade="BF"/>
    </w:rPr>
  </w:style>
  <w:style w:type="character" w:styleId="PlaceholderText">
    <w:name w:val="Placeholder Text"/>
    <w:basedOn w:val="DefaultParagraphFont"/>
    <w:uiPriority w:val="99"/>
    <w:semiHidden/>
    <w:rsid w:val="007947B6"/>
    <w:rPr>
      <w:color w:val="808080"/>
    </w:rPr>
  </w:style>
  <w:style w:type="paragraph" w:styleId="Header">
    <w:name w:val="header"/>
    <w:basedOn w:val="Normal"/>
    <w:link w:val="HeaderChar"/>
    <w:uiPriority w:val="99"/>
    <w:unhideWhenUsed/>
    <w:rsid w:val="00D213E3"/>
    <w:pPr>
      <w:tabs>
        <w:tab w:val="center" w:pos="4680"/>
        <w:tab w:val="right" w:pos="9360"/>
      </w:tabs>
      <w:spacing w:after="0" w:line="240" w:lineRule="auto"/>
    </w:pPr>
  </w:style>
  <w:style w:type="character" w:customStyle="1" w:styleId="HeaderChar">
    <w:name w:val="Header Char"/>
    <w:basedOn w:val="DefaultParagraphFont"/>
    <w:link w:val="Header"/>
    <w:uiPriority w:val="99"/>
    <w:rsid w:val="00D213E3"/>
  </w:style>
  <w:style w:type="paragraph" w:styleId="Caption">
    <w:name w:val="caption"/>
    <w:basedOn w:val="Normal"/>
    <w:next w:val="Normal"/>
    <w:uiPriority w:val="35"/>
    <w:unhideWhenUsed/>
    <w:qFormat/>
    <w:rsid w:val="00C15CCE"/>
    <w:pPr>
      <w:spacing w:after="200" w:line="240" w:lineRule="auto"/>
    </w:pPr>
    <w:rPr>
      <w:i/>
      <w:iCs/>
      <w:color w:val="44546A" w:themeColor="text2"/>
      <w:sz w:val="18"/>
      <w:szCs w:val="18"/>
    </w:rPr>
  </w:style>
  <w:style w:type="character" w:styleId="UnresolvedMention">
    <w:name w:val="Unresolved Mention"/>
    <w:basedOn w:val="DefaultParagraphFont"/>
    <w:uiPriority w:val="99"/>
    <w:semiHidden/>
    <w:unhideWhenUsed/>
    <w:rsid w:val="00B71F07"/>
    <w:rPr>
      <w:color w:val="605E5C"/>
      <w:shd w:val="clear" w:color="auto" w:fill="E1DFDD"/>
    </w:rPr>
  </w:style>
  <w:style w:type="table" w:styleId="TableGrid">
    <w:name w:val="Table Grid"/>
    <w:basedOn w:val="TableNormal"/>
    <w:uiPriority w:val="39"/>
    <w:rsid w:val="00BB76D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A87361"/>
    <w:pPr>
      <w:ind w:left="720"/>
      <w:contextualSpacing/>
    </w:pPr>
  </w:style>
  <w:style w:type="paragraph" w:styleId="NormalWeb">
    <w:name w:val="Normal (Web)"/>
    <w:basedOn w:val="Normal"/>
    <w:uiPriority w:val="99"/>
    <w:semiHidden/>
    <w:unhideWhenUsed/>
    <w:rsid w:val="00174517"/>
    <w:pPr>
      <w:spacing w:before="100" w:beforeAutospacing="1" w:after="100" w:afterAutospacing="1" w:line="240" w:lineRule="auto"/>
    </w:pPr>
    <w:rPr>
      <w:rFonts w:ascii="Times New Roman" w:eastAsia="Times New Roman" w:hAnsi="Times New Roman" w:cs="Times New Roman"/>
      <w:sz w:val="24"/>
      <w:szCs w:val="24"/>
    </w:rPr>
  </w:style>
  <w:style w:type="paragraph" w:styleId="Revision">
    <w:name w:val="Revision"/>
    <w:hidden/>
    <w:uiPriority w:val="99"/>
    <w:semiHidden/>
    <w:rsid w:val="00D4766B"/>
    <w:pPr>
      <w:spacing w:after="0" w:line="240" w:lineRule="auto"/>
    </w:pPr>
  </w:style>
  <w:style w:type="paragraph" w:styleId="BalloonText">
    <w:name w:val="Balloon Text"/>
    <w:basedOn w:val="Normal"/>
    <w:link w:val="BalloonTextChar"/>
    <w:uiPriority w:val="99"/>
    <w:semiHidden/>
    <w:unhideWhenUsed/>
    <w:rsid w:val="0083091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30912"/>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4305558">
      <w:bodyDiv w:val="1"/>
      <w:marLeft w:val="0"/>
      <w:marRight w:val="0"/>
      <w:marTop w:val="0"/>
      <w:marBottom w:val="0"/>
      <w:divBdr>
        <w:top w:val="none" w:sz="0" w:space="0" w:color="auto"/>
        <w:left w:val="none" w:sz="0" w:space="0" w:color="auto"/>
        <w:bottom w:val="none" w:sz="0" w:space="0" w:color="auto"/>
        <w:right w:val="none" w:sz="0" w:space="0" w:color="auto"/>
      </w:divBdr>
    </w:div>
    <w:div w:id="313801099">
      <w:bodyDiv w:val="1"/>
      <w:marLeft w:val="0"/>
      <w:marRight w:val="0"/>
      <w:marTop w:val="0"/>
      <w:marBottom w:val="0"/>
      <w:divBdr>
        <w:top w:val="none" w:sz="0" w:space="0" w:color="auto"/>
        <w:left w:val="none" w:sz="0" w:space="0" w:color="auto"/>
        <w:bottom w:val="none" w:sz="0" w:space="0" w:color="auto"/>
        <w:right w:val="none" w:sz="0" w:space="0" w:color="auto"/>
      </w:divBdr>
    </w:div>
    <w:div w:id="517816777">
      <w:bodyDiv w:val="1"/>
      <w:marLeft w:val="0"/>
      <w:marRight w:val="0"/>
      <w:marTop w:val="0"/>
      <w:marBottom w:val="0"/>
      <w:divBdr>
        <w:top w:val="none" w:sz="0" w:space="0" w:color="auto"/>
        <w:left w:val="none" w:sz="0" w:space="0" w:color="auto"/>
        <w:bottom w:val="none" w:sz="0" w:space="0" w:color="auto"/>
        <w:right w:val="none" w:sz="0" w:space="0" w:color="auto"/>
      </w:divBdr>
    </w:div>
    <w:div w:id="557598172">
      <w:bodyDiv w:val="1"/>
      <w:marLeft w:val="0"/>
      <w:marRight w:val="0"/>
      <w:marTop w:val="0"/>
      <w:marBottom w:val="0"/>
      <w:divBdr>
        <w:top w:val="none" w:sz="0" w:space="0" w:color="auto"/>
        <w:left w:val="none" w:sz="0" w:space="0" w:color="auto"/>
        <w:bottom w:val="none" w:sz="0" w:space="0" w:color="auto"/>
        <w:right w:val="none" w:sz="0" w:space="0" w:color="auto"/>
      </w:divBdr>
    </w:div>
    <w:div w:id="638190585">
      <w:bodyDiv w:val="1"/>
      <w:marLeft w:val="0"/>
      <w:marRight w:val="0"/>
      <w:marTop w:val="0"/>
      <w:marBottom w:val="0"/>
      <w:divBdr>
        <w:top w:val="none" w:sz="0" w:space="0" w:color="auto"/>
        <w:left w:val="none" w:sz="0" w:space="0" w:color="auto"/>
        <w:bottom w:val="none" w:sz="0" w:space="0" w:color="auto"/>
        <w:right w:val="none" w:sz="0" w:space="0" w:color="auto"/>
      </w:divBdr>
    </w:div>
    <w:div w:id="665087781">
      <w:bodyDiv w:val="1"/>
      <w:marLeft w:val="0"/>
      <w:marRight w:val="0"/>
      <w:marTop w:val="0"/>
      <w:marBottom w:val="0"/>
      <w:divBdr>
        <w:top w:val="none" w:sz="0" w:space="0" w:color="auto"/>
        <w:left w:val="none" w:sz="0" w:space="0" w:color="auto"/>
        <w:bottom w:val="none" w:sz="0" w:space="0" w:color="auto"/>
        <w:right w:val="none" w:sz="0" w:space="0" w:color="auto"/>
      </w:divBdr>
    </w:div>
    <w:div w:id="823861556">
      <w:bodyDiv w:val="1"/>
      <w:marLeft w:val="0"/>
      <w:marRight w:val="0"/>
      <w:marTop w:val="0"/>
      <w:marBottom w:val="0"/>
      <w:divBdr>
        <w:top w:val="none" w:sz="0" w:space="0" w:color="auto"/>
        <w:left w:val="none" w:sz="0" w:space="0" w:color="auto"/>
        <w:bottom w:val="none" w:sz="0" w:space="0" w:color="auto"/>
        <w:right w:val="none" w:sz="0" w:space="0" w:color="auto"/>
      </w:divBdr>
    </w:div>
    <w:div w:id="972322968">
      <w:bodyDiv w:val="1"/>
      <w:marLeft w:val="0"/>
      <w:marRight w:val="0"/>
      <w:marTop w:val="0"/>
      <w:marBottom w:val="0"/>
      <w:divBdr>
        <w:top w:val="none" w:sz="0" w:space="0" w:color="auto"/>
        <w:left w:val="none" w:sz="0" w:space="0" w:color="auto"/>
        <w:bottom w:val="none" w:sz="0" w:space="0" w:color="auto"/>
        <w:right w:val="none" w:sz="0" w:space="0" w:color="auto"/>
      </w:divBdr>
    </w:div>
    <w:div w:id="1119638945">
      <w:bodyDiv w:val="1"/>
      <w:marLeft w:val="0"/>
      <w:marRight w:val="0"/>
      <w:marTop w:val="0"/>
      <w:marBottom w:val="0"/>
      <w:divBdr>
        <w:top w:val="none" w:sz="0" w:space="0" w:color="auto"/>
        <w:left w:val="none" w:sz="0" w:space="0" w:color="auto"/>
        <w:bottom w:val="none" w:sz="0" w:space="0" w:color="auto"/>
        <w:right w:val="none" w:sz="0" w:space="0" w:color="auto"/>
      </w:divBdr>
    </w:div>
    <w:div w:id="1300721196">
      <w:bodyDiv w:val="1"/>
      <w:marLeft w:val="0"/>
      <w:marRight w:val="0"/>
      <w:marTop w:val="0"/>
      <w:marBottom w:val="0"/>
      <w:divBdr>
        <w:top w:val="none" w:sz="0" w:space="0" w:color="auto"/>
        <w:left w:val="none" w:sz="0" w:space="0" w:color="auto"/>
        <w:bottom w:val="none" w:sz="0" w:space="0" w:color="auto"/>
        <w:right w:val="none" w:sz="0" w:space="0" w:color="auto"/>
      </w:divBdr>
    </w:div>
    <w:div w:id="1338847697">
      <w:bodyDiv w:val="1"/>
      <w:marLeft w:val="0"/>
      <w:marRight w:val="0"/>
      <w:marTop w:val="0"/>
      <w:marBottom w:val="0"/>
      <w:divBdr>
        <w:top w:val="none" w:sz="0" w:space="0" w:color="auto"/>
        <w:left w:val="none" w:sz="0" w:space="0" w:color="auto"/>
        <w:bottom w:val="none" w:sz="0" w:space="0" w:color="auto"/>
        <w:right w:val="none" w:sz="0" w:space="0" w:color="auto"/>
      </w:divBdr>
    </w:div>
    <w:div w:id="1426918483">
      <w:bodyDiv w:val="1"/>
      <w:marLeft w:val="0"/>
      <w:marRight w:val="0"/>
      <w:marTop w:val="0"/>
      <w:marBottom w:val="0"/>
      <w:divBdr>
        <w:top w:val="none" w:sz="0" w:space="0" w:color="auto"/>
        <w:left w:val="none" w:sz="0" w:space="0" w:color="auto"/>
        <w:bottom w:val="none" w:sz="0" w:space="0" w:color="auto"/>
        <w:right w:val="none" w:sz="0" w:space="0" w:color="auto"/>
      </w:divBdr>
    </w:div>
    <w:div w:id="1450011190">
      <w:bodyDiv w:val="1"/>
      <w:marLeft w:val="0"/>
      <w:marRight w:val="0"/>
      <w:marTop w:val="0"/>
      <w:marBottom w:val="0"/>
      <w:divBdr>
        <w:top w:val="none" w:sz="0" w:space="0" w:color="auto"/>
        <w:left w:val="none" w:sz="0" w:space="0" w:color="auto"/>
        <w:bottom w:val="none" w:sz="0" w:space="0" w:color="auto"/>
        <w:right w:val="none" w:sz="0" w:space="0" w:color="auto"/>
      </w:divBdr>
    </w:div>
    <w:div w:id="1638949664">
      <w:bodyDiv w:val="1"/>
      <w:marLeft w:val="0"/>
      <w:marRight w:val="0"/>
      <w:marTop w:val="0"/>
      <w:marBottom w:val="0"/>
      <w:divBdr>
        <w:top w:val="none" w:sz="0" w:space="0" w:color="auto"/>
        <w:left w:val="none" w:sz="0" w:space="0" w:color="auto"/>
        <w:bottom w:val="none" w:sz="0" w:space="0" w:color="auto"/>
        <w:right w:val="none" w:sz="0" w:space="0" w:color="auto"/>
      </w:divBdr>
    </w:div>
    <w:div w:id="1862164721">
      <w:bodyDiv w:val="1"/>
      <w:marLeft w:val="0"/>
      <w:marRight w:val="0"/>
      <w:marTop w:val="0"/>
      <w:marBottom w:val="0"/>
      <w:divBdr>
        <w:top w:val="none" w:sz="0" w:space="0" w:color="auto"/>
        <w:left w:val="none" w:sz="0" w:space="0" w:color="auto"/>
        <w:bottom w:val="none" w:sz="0" w:space="0" w:color="auto"/>
        <w:right w:val="none" w:sz="0" w:space="0" w:color="auto"/>
      </w:divBdr>
    </w:div>
    <w:div w:id="1902519663">
      <w:bodyDiv w:val="1"/>
      <w:marLeft w:val="0"/>
      <w:marRight w:val="0"/>
      <w:marTop w:val="0"/>
      <w:marBottom w:val="0"/>
      <w:divBdr>
        <w:top w:val="none" w:sz="0" w:space="0" w:color="auto"/>
        <w:left w:val="none" w:sz="0" w:space="0" w:color="auto"/>
        <w:bottom w:val="none" w:sz="0" w:space="0" w:color="auto"/>
        <w:right w:val="none" w:sz="0" w:space="0" w:color="auto"/>
      </w:divBdr>
    </w:div>
    <w:div w:id="20080521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tiff"/><Relationship Id="rId18" Type="http://schemas.openxmlformats.org/officeDocument/2006/relationships/image" Target="media/image7.tiff"/><Relationship Id="rId26" Type="http://schemas.openxmlformats.org/officeDocument/2006/relationships/image" Target="media/image15.tiff"/><Relationship Id="rId3" Type="http://schemas.openxmlformats.org/officeDocument/2006/relationships/styles" Target="styles.xml"/><Relationship Id="rId21" Type="http://schemas.openxmlformats.org/officeDocument/2006/relationships/image" Target="media/image10.tiff"/><Relationship Id="rId34" Type="http://schemas.microsoft.com/office/2011/relationships/people" Target="people.xml"/><Relationship Id="rId7" Type="http://schemas.openxmlformats.org/officeDocument/2006/relationships/endnotes" Target="endnotes.xml"/><Relationship Id="rId12" Type="http://schemas.openxmlformats.org/officeDocument/2006/relationships/image" Target="media/image1.tiff"/><Relationship Id="rId17" Type="http://schemas.openxmlformats.org/officeDocument/2006/relationships/image" Target="media/image6.tiff"/><Relationship Id="rId25" Type="http://schemas.openxmlformats.org/officeDocument/2006/relationships/image" Target="media/image14.tiff"/><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5.tiff"/><Relationship Id="rId20" Type="http://schemas.openxmlformats.org/officeDocument/2006/relationships/image" Target="media/image9.tiff"/><Relationship Id="rId29" Type="http://schemas.openxmlformats.org/officeDocument/2006/relationships/image" Target="media/image18.emf"/><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6/09/relationships/commentsIds" Target="commentsIds.xml"/><Relationship Id="rId24" Type="http://schemas.openxmlformats.org/officeDocument/2006/relationships/image" Target="media/image13.tiff"/><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4.tiff"/><Relationship Id="rId23" Type="http://schemas.openxmlformats.org/officeDocument/2006/relationships/image" Target="media/image12.tiff"/><Relationship Id="rId28" Type="http://schemas.openxmlformats.org/officeDocument/2006/relationships/image" Target="media/image17.jpeg"/><Relationship Id="rId36" Type="http://schemas.microsoft.com/office/2018/08/relationships/commentsExtensible" Target="commentsExtensible.xml"/><Relationship Id="rId10" Type="http://schemas.microsoft.com/office/2011/relationships/commentsExtended" Target="commentsExtended.xml"/><Relationship Id="rId19" Type="http://schemas.openxmlformats.org/officeDocument/2006/relationships/image" Target="media/image8.tiff"/><Relationship Id="rId3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3.tiff"/><Relationship Id="rId22" Type="http://schemas.openxmlformats.org/officeDocument/2006/relationships/image" Target="media/image11.tiff"/><Relationship Id="rId27" Type="http://schemas.openxmlformats.org/officeDocument/2006/relationships/image" Target="media/image16.jpeg"/><Relationship Id="rId30" Type="http://schemas.openxmlformats.org/officeDocument/2006/relationships/image" Target="media/image19.emf"/><Relationship Id="rId35" Type="http://schemas.openxmlformats.org/officeDocument/2006/relationships/theme" Target="theme/theme1.xml"/><Relationship Id="rId8" Type="http://schemas.openxmlformats.org/officeDocument/2006/relationships/hyperlink" Target="mailto:kongt@pharmacy.rutgers.edu"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E4E960D-13D8-4116-9D61-30404146F8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234</TotalTime>
  <Pages>28</Pages>
  <Words>12235</Words>
  <Characters>69745</Characters>
  <Application>Microsoft Office Word</Application>
  <DocSecurity>0</DocSecurity>
  <Lines>581</Lines>
  <Paragraphs>163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81817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Ah-ng Kong</dc:creator>
  <cp:keywords/>
  <dc:description/>
  <cp:lastModifiedBy>Md Shahid Sarwar</cp:lastModifiedBy>
  <cp:revision>6</cp:revision>
  <dcterms:created xsi:type="dcterms:W3CDTF">2023-07-31T16:15:00Z</dcterms:created>
  <dcterms:modified xsi:type="dcterms:W3CDTF">2023-08-01T18:56:00Z</dcterms:modified>
</cp:coreProperties>
</file>