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B73871" w14:textId="0722E72C" w:rsidR="005D16CB" w:rsidRDefault="00137FBE" w:rsidP="00A43D9D">
      <w:pPr>
        <w:pStyle w:val="Title"/>
        <w:jc w:val="center"/>
        <w:rPr>
          <w:sz w:val="32"/>
          <w:szCs w:val="32"/>
        </w:rPr>
      </w:pPr>
      <w:bookmarkStart w:id="0" w:name="_Toc128143903"/>
      <w:r w:rsidRPr="00A43D9D">
        <w:rPr>
          <w:sz w:val="32"/>
          <w:szCs w:val="32"/>
        </w:rPr>
        <w:t xml:space="preserve">Gut microbiome and metabolome alterations in Nrf2 KO </w:t>
      </w:r>
      <w:r w:rsidR="004A104F" w:rsidRPr="00A43D9D">
        <w:rPr>
          <w:sz w:val="32"/>
          <w:szCs w:val="32"/>
        </w:rPr>
        <w:t xml:space="preserve">and DSS challenge </w:t>
      </w:r>
      <w:r w:rsidRPr="00A43D9D">
        <w:rPr>
          <w:sz w:val="32"/>
          <w:szCs w:val="32"/>
        </w:rPr>
        <w:t>gut inflammation mice model fed with phenethyl isothiocyanate and cranberry rich diets</w:t>
      </w:r>
      <w:bookmarkStart w:id="1" w:name="_GoBack"/>
      <w:bookmarkEnd w:id="0"/>
      <w:bookmarkEnd w:id="1"/>
    </w:p>
    <w:p w14:paraId="0E0CFD55" w14:textId="77777777" w:rsidR="00A43D9D" w:rsidRPr="00A43D9D" w:rsidRDefault="00A43D9D" w:rsidP="00A43D9D"/>
    <w:p w14:paraId="409C0E51" w14:textId="45A6BD7C"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Ran Yin</w:t>
      </w:r>
      <w:r w:rsidRPr="00A43D9D">
        <w:rPr>
          <w:rFonts w:ascii="Times New Roman" w:hAnsi="Times New Roman" w:cs="Times New Roman"/>
          <w:sz w:val="24"/>
          <w:szCs w:val="24"/>
          <w:vertAlign w:val="superscript"/>
        </w:rPr>
        <w:t>1</w:t>
      </w:r>
      <w:r>
        <w:rPr>
          <w:rFonts w:ascii="Times New Roman" w:hAnsi="Times New Roman" w:cs="Times New Roman"/>
          <w:sz w:val="24"/>
          <w:szCs w:val="24"/>
          <w:vertAlign w:val="superscript"/>
        </w:rPr>
        <w:t>*</w:t>
      </w:r>
      <w:r w:rsidR="0037392D">
        <w:rPr>
          <w:rFonts w:ascii="Times New Roman" w:hAnsi="Times New Roman" w:cs="Times New Roman"/>
          <w:sz w:val="24"/>
          <w:szCs w:val="24"/>
        </w:rPr>
        <w:t xml:space="preserve">, </w:t>
      </w:r>
      <w:r w:rsidRPr="00A43D9D">
        <w:rPr>
          <w:rFonts w:ascii="Times New Roman" w:hAnsi="Times New Roman" w:cs="Times New Roman"/>
          <w:sz w:val="24"/>
          <w:szCs w:val="24"/>
        </w:rPr>
        <w:t>Davit Sargsyan</w:t>
      </w:r>
      <w:r w:rsidRPr="00A43D9D">
        <w:rPr>
          <w:rFonts w:ascii="Times New Roman" w:hAnsi="Times New Roman" w:cs="Times New Roman"/>
          <w:sz w:val="24"/>
          <w:szCs w:val="24"/>
          <w:vertAlign w:val="superscript"/>
        </w:rPr>
        <w:t>1,2</w:t>
      </w:r>
      <w:r>
        <w:rPr>
          <w:rFonts w:ascii="Times New Roman" w:hAnsi="Times New Roman" w:cs="Times New Roman"/>
          <w:sz w:val="24"/>
          <w:szCs w:val="24"/>
          <w:vertAlign w:val="superscript"/>
        </w:rPr>
        <w:t>,</w:t>
      </w:r>
      <w:r w:rsidR="00F804AA">
        <w:rPr>
          <w:rFonts w:ascii="Times New Roman" w:hAnsi="Times New Roman" w:cs="Times New Roman"/>
          <w:sz w:val="24"/>
          <w:szCs w:val="24"/>
          <w:vertAlign w:val="superscript"/>
        </w:rPr>
        <w:t>3</w:t>
      </w:r>
      <w:r>
        <w:rPr>
          <w:rFonts w:ascii="Times New Roman" w:hAnsi="Times New Roman" w:cs="Times New Roman"/>
          <w:sz w:val="24"/>
          <w:szCs w:val="24"/>
          <w:vertAlign w:val="superscript"/>
        </w:rPr>
        <w:t>*</w:t>
      </w:r>
      <w:r w:rsidRPr="00A43D9D">
        <w:rPr>
          <w:rFonts w:ascii="Times New Roman" w:hAnsi="Times New Roman" w:cs="Times New Roman"/>
          <w:sz w:val="24"/>
          <w:szCs w:val="24"/>
        </w:rPr>
        <w:t>, Renyi Wu</w:t>
      </w:r>
      <w:r w:rsidRPr="00F804AA">
        <w:rPr>
          <w:rFonts w:ascii="Times New Roman" w:hAnsi="Times New Roman" w:cs="Times New Roman"/>
          <w:sz w:val="24"/>
          <w:szCs w:val="24"/>
          <w:vertAlign w:val="superscript"/>
        </w:rPr>
        <w:t>1</w:t>
      </w:r>
      <w:r>
        <w:rPr>
          <w:rFonts w:ascii="Times New Roman" w:hAnsi="Times New Roman" w:cs="Times New Roman"/>
          <w:sz w:val="24"/>
          <w:szCs w:val="24"/>
        </w:rPr>
        <w:t>*</w:t>
      </w:r>
      <w:r w:rsidRPr="00A43D9D">
        <w:rPr>
          <w:rFonts w:ascii="Times New Roman" w:hAnsi="Times New Roman" w:cs="Times New Roman"/>
          <w:sz w:val="24"/>
          <w:szCs w:val="24"/>
        </w:rPr>
        <w:t>, Rasika Hudlikar</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Shanyi</w:t>
      </w:r>
      <w:proofErr w:type="spellEnd"/>
      <w:r w:rsidRPr="00A43D9D">
        <w:rPr>
          <w:rFonts w:ascii="Times New Roman" w:hAnsi="Times New Roman" w:cs="Times New Roman"/>
          <w:sz w:val="24"/>
          <w:szCs w:val="24"/>
        </w:rPr>
        <w:t xml:space="preserve"> Li</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Hsiao-Chen Kuo</w:t>
      </w:r>
      <w:r w:rsidRPr="00A43D9D">
        <w:rPr>
          <w:rFonts w:ascii="Times New Roman" w:hAnsi="Times New Roman" w:cs="Times New Roman"/>
          <w:sz w:val="24"/>
          <w:szCs w:val="24"/>
          <w:vertAlign w:val="superscript"/>
        </w:rPr>
        <w:t>1,2</w:t>
      </w:r>
      <w:r w:rsidRPr="00A43D9D">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Yuyin</w:t>
      </w:r>
      <w:proofErr w:type="spellEnd"/>
      <w:r w:rsidRPr="00A43D9D">
        <w:rPr>
          <w:rFonts w:ascii="Times New Roman" w:hAnsi="Times New Roman" w:cs="Times New Roman"/>
          <w:sz w:val="24"/>
          <w:szCs w:val="24"/>
        </w:rPr>
        <w:t xml:space="preserve"> Zhou</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Zhan Gao</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Amy Howell</w:t>
      </w:r>
      <w:r w:rsidR="00F804AA">
        <w:rPr>
          <w:rFonts w:ascii="Times New Roman" w:hAnsi="Times New Roman" w:cs="Times New Roman"/>
          <w:sz w:val="24"/>
          <w:szCs w:val="24"/>
          <w:vertAlign w:val="superscript"/>
        </w:rPr>
        <w:t>6</w:t>
      </w:r>
      <w:r w:rsidRPr="00A43D9D">
        <w:rPr>
          <w:rFonts w:ascii="Times New Roman" w:hAnsi="Times New Roman" w:cs="Times New Roman"/>
          <w:sz w:val="24"/>
          <w:szCs w:val="24"/>
        </w:rPr>
        <w:t>, Chi Chen</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Martin J. Blaser</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xml:space="preserve"> and Ah-Ng Kong</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w:t>
      </w:r>
    </w:p>
    <w:p w14:paraId="3DDDFE1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Department of Pharmaceutics, Ernest Mario School of Pharmacy, Rutgers, The State University of New Jersey, Piscataway, NJ 08854, USA</w:t>
      </w:r>
    </w:p>
    <w:p w14:paraId="08686DFA" w14:textId="5AE3D41E" w:rsid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2</w:t>
      </w:r>
      <w:r w:rsidRPr="00A43D9D">
        <w:rPr>
          <w:rFonts w:ascii="Times New Roman" w:hAnsi="Times New Roman" w:cs="Times New Roman"/>
          <w:sz w:val="24"/>
          <w:szCs w:val="24"/>
        </w:rPr>
        <w:t>Graduate Program in Pharmaceutical Science, Ernest Mario School of Pharmacy, Rutgers, The State University of New Jersey, Piscataway, NJ 08854, USA</w:t>
      </w:r>
    </w:p>
    <w:p w14:paraId="714D6713" w14:textId="2C8632EB" w:rsidR="00F804AA"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3</w:t>
      </w:r>
      <w:r>
        <w:rPr>
          <w:rFonts w:ascii="Times New Roman" w:hAnsi="Times New Roman" w:cs="Times New Roman"/>
          <w:sz w:val="24"/>
          <w:szCs w:val="24"/>
        </w:rPr>
        <w:t>Janssen Pharmaceuticals, Johnson and Johnson, Spring House, PA, USA</w:t>
      </w:r>
    </w:p>
    <w:p w14:paraId="335C1E5D" w14:textId="444F7AB8" w:rsidR="00F804AA"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4</w:t>
      </w:r>
      <w:r w:rsidRPr="00A43D9D">
        <w:rPr>
          <w:rFonts w:ascii="Times New Roman" w:hAnsi="Times New Roman" w:cs="Times New Roman"/>
          <w:sz w:val="24"/>
          <w:szCs w:val="24"/>
        </w:rPr>
        <w:t>Departrment of Food Science and Nutrition, University of Minnesota, 1354 St. Paul, MN 55108, USA.</w:t>
      </w:r>
    </w:p>
    <w:p w14:paraId="294FD235" w14:textId="0911F93A"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5</w:t>
      </w:r>
      <w:r w:rsidR="00A43D9D" w:rsidRPr="00A43D9D">
        <w:rPr>
          <w:rFonts w:ascii="Times New Roman" w:hAnsi="Times New Roman" w:cs="Times New Roman"/>
          <w:sz w:val="24"/>
          <w:szCs w:val="24"/>
        </w:rPr>
        <w:t>Center for Advanced Biotechnology and Medicine, Rutgers, The State University of New Jersey, Piscataway, NJ, 08854, USA</w:t>
      </w:r>
    </w:p>
    <w:p w14:paraId="7640128B" w14:textId="469013FF"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6</w:t>
      </w:r>
      <w:r w:rsidR="00A43D9D" w:rsidRPr="00A43D9D">
        <w:rPr>
          <w:rFonts w:ascii="Times New Roman" w:hAnsi="Times New Roman" w:cs="Times New Roman"/>
          <w:sz w:val="24"/>
          <w:szCs w:val="24"/>
        </w:rPr>
        <w:t xml:space="preserve">Rutgers University </w:t>
      </w:r>
      <w:proofErr w:type="spellStart"/>
      <w:r w:rsidR="00A43D9D" w:rsidRPr="00A43D9D">
        <w:rPr>
          <w:rFonts w:ascii="Times New Roman" w:hAnsi="Times New Roman" w:cs="Times New Roman"/>
          <w:sz w:val="24"/>
          <w:szCs w:val="24"/>
        </w:rPr>
        <w:t>Marucci</w:t>
      </w:r>
      <w:proofErr w:type="spellEnd"/>
      <w:r w:rsidR="00A43D9D" w:rsidRPr="00A43D9D">
        <w:rPr>
          <w:rFonts w:ascii="Times New Roman" w:hAnsi="Times New Roman" w:cs="Times New Roman"/>
          <w:sz w:val="24"/>
          <w:szCs w:val="24"/>
        </w:rPr>
        <w:t xml:space="preserve"> Center for Blueberry Cranberry Research,125A Lake Oswego Road, Chatsworth, NJ 08019</w:t>
      </w:r>
    </w:p>
    <w:p w14:paraId="0D45C470" w14:textId="53E7FD83" w:rsidR="00A43D9D" w:rsidRPr="00A43D9D" w:rsidRDefault="00A43D9D" w:rsidP="00A43D9D">
      <w:pPr>
        <w:rPr>
          <w:rFonts w:ascii="Times New Roman" w:hAnsi="Times New Roman" w:cs="Times New Roman"/>
          <w:sz w:val="24"/>
          <w:szCs w:val="24"/>
        </w:rPr>
      </w:pPr>
      <w:r>
        <w:rPr>
          <w:rFonts w:ascii="Times New Roman" w:hAnsi="Times New Roman" w:cs="Times New Roman"/>
          <w:sz w:val="24"/>
          <w:szCs w:val="24"/>
        </w:rPr>
        <w:t>*</w:t>
      </w:r>
      <w:r w:rsidRPr="00A43D9D">
        <w:rPr>
          <w:rFonts w:ascii="Times New Roman" w:hAnsi="Times New Roman" w:cs="Times New Roman"/>
          <w:sz w:val="24"/>
          <w:szCs w:val="24"/>
        </w:rPr>
        <w:t xml:space="preserve"> Equal contribution</w:t>
      </w:r>
    </w:p>
    <w:p w14:paraId="488DBE2D" w14:textId="77777777" w:rsidR="00A43D9D" w:rsidRPr="00A43D9D" w:rsidRDefault="00A43D9D" w:rsidP="00A43D9D">
      <w:pPr>
        <w:rPr>
          <w:rFonts w:ascii="Times New Roman" w:hAnsi="Times New Roman" w:cs="Times New Roman"/>
          <w:b/>
          <w:bCs/>
          <w:sz w:val="24"/>
          <w:szCs w:val="24"/>
        </w:rPr>
      </w:pPr>
      <w:r w:rsidRPr="00A43D9D">
        <w:rPr>
          <w:rFonts w:ascii="Times New Roman" w:hAnsi="Times New Roman" w:cs="Times New Roman"/>
          <w:b/>
          <w:bCs/>
          <w:sz w:val="24"/>
          <w:szCs w:val="24"/>
        </w:rPr>
        <w:t>Correspondence</w:t>
      </w:r>
    </w:p>
    <w:p w14:paraId="00C594C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Professor Ah-Ng Tony Tong Kong</w:t>
      </w:r>
    </w:p>
    <w:p w14:paraId="36E8396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Rutgers, the State University of New Jersey</w:t>
      </w:r>
    </w:p>
    <w:p w14:paraId="05EF125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Ernest Mario School of Pharmacy, Room 228</w:t>
      </w:r>
    </w:p>
    <w:p w14:paraId="3F9F6474"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160 Frelinghuysen Road, Piscataway, NJ 08854</w:t>
      </w:r>
    </w:p>
    <w:p w14:paraId="60DD8F9A"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Phone: +1-848-445-6369/8</w:t>
      </w:r>
    </w:p>
    <w:p w14:paraId="40FF9AD1" w14:textId="6031ABF0"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 xml:space="preserve">Email: </w:t>
      </w:r>
      <w:hyperlink r:id="rId8" w:history="1">
        <w:r w:rsidRPr="00A43D9D">
          <w:rPr>
            <w:rStyle w:val="Hyperlink"/>
            <w:rFonts w:ascii="Times New Roman" w:hAnsi="Times New Roman" w:cs="Times New Roman"/>
            <w:sz w:val="24"/>
            <w:szCs w:val="24"/>
          </w:rPr>
          <w:t>kongt@pharmacy.rutgers.edu</w:t>
        </w:r>
      </w:hyperlink>
    </w:p>
    <w:p w14:paraId="107146FD" w14:textId="79C91514" w:rsidR="00A43D9D" w:rsidRDefault="00A43D9D" w:rsidP="00A43D9D"/>
    <w:p w14:paraId="323A98FA" w14:textId="0D0B7A47" w:rsidR="00A43D9D" w:rsidRDefault="00A43D9D" w:rsidP="00A43D9D"/>
    <w:p w14:paraId="0C5EA5E7" w14:textId="009C84A3" w:rsidR="00A43D9D" w:rsidRDefault="00A43D9D" w:rsidP="00A43D9D"/>
    <w:p w14:paraId="0F990422" w14:textId="7C40588D" w:rsidR="00A43D9D" w:rsidRDefault="00A43D9D" w:rsidP="00A43D9D"/>
    <w:p w14:paraId="4B921A83" w14:textId="3F0FEA6F" w:rsidR="00A43D9D" w:rsidRDefault="00A43D9D" w:rsidP="00A43D9D"/>
    <w:p w14:paraId="60A16BCE" w14:textId="2BB1A29E" w:rsidR="00A43D9D" w:rsidRDefault="00A43D9D" w:rsidP="00A43D9D"/>
    <w:customXmlDelRangeStart w:id="2" w:author="Md Shahid Sarwar" w:date="2023-03-14T12:57:00Z"/>
    <w:sdt>
      <w:sdtPr>
        <w:rPr>
          <w:rFonts w:asciiTheme="minorHAnsi" w:eastAsiaTheme="minorHAnsi" w:hAnsiTheme="minorHAnsi" w:cstheme="minorBidi"/>
          <w:color w:val="auto"/>
          <w:sz w:val="22"/>
          <w:szCs w:val="22"/>
        </w:rPr>
        <w:id w:val="-1186748045"/>
        <w:docPartObj>
          <w:docPartGallery w:val="Table of Contents"/>
          <w:docPartUnique/>
        </w:docPartObj>
      </w:sdtPr>
      <w:sdtEndPr>
        <w:rPr>
          <w:b/>
          <w:bCs/>
          <w:noProof/>
        </w:rPr>
      </w:sdtEndPr>
      <w:sdtContent>
        <w:customXmlDelRangeEnd w:id="2"/>
        <w:p w14:paraId="12ED7B39" w14:textId="57BC5571" w:rsidR="00A43D9D" w:rsidDel="009970F0" w:rsidRDefault="00A43D9D">
          <w:pPr>
            <w:pStyle w:val="TOCHeading"/>
            <w:rPr>
              <w:del w:id="3" w:author="Md Shahid Sarwar" w:date="2023-03-14T12:57:00Z"/>
            </w:rPr>
          </w:pPr>
          <w:del w:id="4" w:author="Md Shahid Sarwar" w:date="2023-03-14T12:57:00Z">
            <w:r w:rsidDel="009970F0">
              <w:delText>Table of Contents</w:delText>
            </w:r>
          </w:del>
        </w:p>
        <w:p w14:paraId="389AA68A" w14:textId="4CEE939F" w:rsidR="00A43D9D" w:rsidDel="009970F0" w:rsidRDefault="00A43D9D">
          <w:pPr>
            <w:pStyle w:val="TOC1"/>
            <w:tabs>
              <w:tab w:val="right" w:leader="dot" w:pos="9350"/>
            </w:tabs>
            <w:rPr>
              <w:del w:id="5" w:author="Md Shahid Sarwar" w:date="2023-03-14T12:57:00Z"/>
              <w:rFonts w:eastAsiaTheme="minorEastAsia"/>
              <w:noProof/>
            </w:rPr>
          </w:pPr>
          <w:del w:id="6" w:author="Md Shahid Sarwar" w:date="2023-03-14T12:57:00Z">
            <w:r w:rsidDel="009970F0">
              <w:fldChar w:fldCharType="begin"/>
            </w:r>
            <w:r w:rsidDel="009970F0">
              <w:delInstrText xml:space="preserve"> TOC \o "1-3" \h \z \u </w:delInstrText>
            </w:r>
            <w:r w:rsidDel="009970F0">
              <w:fldChar w:fldCharType="separate"/>
            </w:r>
            <w:r w:rsidR="00952362" w:rsidDel="009970F0">
              <w:fldChar w:fldCharType="begin"/>
            </w:r>
            <w:r w:rsidR="00952362" w:rsidDel="009970F0">
              <w:delInstrText xml:space="preserve"> HYPERLINK \l "_Toc128327053" </w:delInstrText>
            </w:r>
            <w:r w:rsidR="00952362" w:rsidDel="009970F0">
              <w:fldChar w:fldCharType="separate"/>
            </w:r>
            <w:r w:rsidRPr="00A36BAF" w:rsidDel="009970F0">
              <w:rPr>
                <w:rStyle w:val="Hyperlink"/>
                <w:noProof/>
              </w:rPr>
              <w:delText>1 Introduction</w:delText>
            </w:r>
            <w:r w:rsidDel="009970F0">
              <w:rPr>
                <w:noProof/>
                <w:webHidden/>
              </w:rPr>
              <w:tab/>
            </w:r>
            <w:r w:rsidDel="009970F0">
              <w:rPr>
                <w:noProof/>
                <w:webHidden/>
              </w:rPr>
              <w:fldChar w:fldCharType="begin"/>
            </w:r>
            <w:r w:rsidDel="009970F0">
              <w:rPr>
                <w:noProof/>
                <w:webHidden/>
              </w:rPr>
              <w:delInstrText xml:space="preserve"> PAGEREF _Toc128327053 \h </w:delInstrText>
            </w:r>
            <w:r w:rsidDel="009970F0">
              <w:rPr>
                <w:noProof/>
                <w:webHidden/>
              </w:rPr>
            </w:r>
            <w:r w:rsidDel="009970F0">
              <w:rPr>
                <w:noProof/>
                <w:webHidden/>
              </w:rPr>
              <w:fldChar w:fldCharType="separate"/>
            </w:r>
            <w:r w:rsidDel="009970F0">
              <w:rPr>
                <w:noProof/>
                <w:webHidden/>
              </w:rPr>
              <w:delText>2</w:delText>
            </w:r>
            <w:r w:rsidDel="009970F0">
              <w:rPr>
                <w:noProof/>
                <w:webHidden/>
              </w:rPr>
              <w:fldChar w:fldCharType="end"/>
            </w:r>
            <w:r w:rsidR="00952362" w:rsidDel="009970F0">
              <w:rPr>
                <w:noProof/>
              </w:rPr>
              <w:fldChar w:fldCharType="end"/>
            </w:r>
          </w:del>
        </w:p>
        <w:p w14:paraId="1FF3BDEC" w14:textId="4D4FE466" w:rsidR="00A43D9D" w:rsidDel="009970F0" w:rsidRDefault="00952362">
          <w:pPr>
            <w:pStyle w:val="TOC1"/>
            <w:tabs>
              <w:tab w:val="right" w:leader="dot" w:pos="9350"/>
            </w:tabs>
            <w:rPr>
              <w:del w:id="7" w:author="Md Shahid Sarwar" w:date="2023-03-14T12:57:00Z"/>
              <w:rFonts w:eastAsiaTheme="minorEastAsia"/>
              <w:noProof/>
            </w:rPr>
          </w:pPr>
          <w:del w:id="8" w:author="Md Shahid Sarwar" w:date="2023-03-14T12:57:00Z">
            <w:r w:rsidDel="009970F0">
              <w:fldChar w:fldCharType="begin"/>
            </w:r>
            <w:r w:rsidDel="009970F0">
              <w:delInstrText xml:space="preserve"> HYPERLINK \l "_Toc128327054" </w:delInstrText>
            </w:r>
            <w:r w:rsidDel="009970F0">
              <w:fldChar w:fldCharType="separate"/>
            </w:r>
            <w:r w:rsidR="00A43D9D" w:rsidRPr="00A36BAF" w:rsidDel="009970F0">
              <w:rPr>
                <w:rStyle w:val="Hyperlink"/>
                <w:noProof/>
              </w:rPr>
              <w:delText>2.  Materials and Methods</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_Toc128327054 \h </w:delInstrText>
            </w:r>
            <w:r w:rsidR="00A43D9D" w:rsidDel="009970F0">
              <w:rPr>
                <w:noProof/>
                <w:webHidden/>
              </w:rPr>
            </w:r>
            <w:r w:rsidR="00A43D9D" w:rsidDel="009970F0">
              <w:rPr>
                <w:noProof/>
                <w:webHidden/>
              </w:rPr>
              <w:fldChar w:fldCharType="separate"/>
            </w:r>
            <w:r w:rsidR="00A43D9D" w:rsidDel="009970F0">
              <w:rPr>
                <w:noProof/>
                <w:webHidden/>
              </w:rPr>
              <w:delText>3</w:delText>
            </w:r>
            <w:r w:rsidR="00A43D9D" w:rsidDel="009970F0">
              <w:rPr>
                <w:noProof/>
                <w:webHidden/>
              </w:rPr>
              <w:fldChar w:fldCharType="end"/>
            </w:r>
            <w:r w:rsidDel="009970F0">
              <w:rPr>
                <w:noProof/>
              </w:rPr>
              <w:fldChar w:fldCharType="end"/>
            </w:r>
          </w:del>
        </w:p>
        <w:p w14:paraId="64C9CCA4" w14:textId="43952DA0" w:rsidR="00A43D9D" w:rsidDel="009970F0" w:rsidRDefault="00952362">
          <w:pPr>
            <w:pStyle w:val="TOC2"/>
            <w:tabs>
              <w:tab w:val="right" w:leader="dot" w:pos="9350"/>
            </w:tabs>
            <w:rPr>
              <w:del w:id="9" w:author="Md Shahid Sarwar" w:date="2023-03-14T12:57:00Z"/>
              <w:rFonts w:eastAsiaTheme="minorEastAsia"/>
              <w:noProof/>
            </w:rPr>
          </w:pPr>
          <w:del w:id="10" w:author="Md Shahid Sarwar" w:date="2023-03-14T12:57:00Z">
            <w:r w:rsidDel="009970F0">
              <w:fldChar w:fldCharType="begin"/>
            </w:r>
            <w:r w:rsidDel="009970F0">
              <w:delInstrText xml:space="preserve"> HYPERLINK \l "_Toc128327055" </w:delInstrText>
            </w:r>
            <w:r w:rsidDel="009970F0">
              <w:fldChar w:fldCharType="separate"/>
            </w:r>
            <w:r w:rsidR="00A43D9D" w:rsidRPr="00A36BAF" w:rsidDel="009970F0">
              <w:rPr>
                <w:rStyle w:val="Hyperlink"/>
                <w:noProof/>
              </w:rPr>
              <w:delText>2.1 Experimental Design</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_Toc128327055 \h </w:delInstrText>
            </w:r>
            <w:r w:rsidR="00A43D9D" w:rsidDel="009970F0">
              <w:rPr>
                <w:noProof/>
                <w:webHidden/>
              </w:rPr>
            </w:r>
            <w:r w:rsidR="00A43D9D" w:rsidDel="009970F0">
              <w:rPr>
                <w:noProof/>
                <w:webHidden/>
              </w:rPr>
              <w:fldChar w:fldCharType="separate"/>
            </w:r>
            <w:r w:rsidR="00A43D9D" w:rsidDel="009970F0">
              <w:rPr>
                <w:noProof/>
                <w:webHidden/>
              </w:rPr>
              <w:delText>3</w:delText>
            </w:r>
            <w:r w:rsidR="00A43D9D" w:rsidDel="009970F0">
              <w:rPr>
                <w:noProof/>
                <w:webHidden/>
              </w:rPr>
              <w:fldChar w:fldCharType="end"/>
            </w:r>
            <w:r w:rsidDel="009970F0">
              <w:rPr>
                <w:noProof/>
              </w:rPr>
              <w:fldChar w:fldCharType="end"/>
            </w:r>
          </w:del>
        </w:p>
        <w:p w14:paraId="2CBC9B7A" w14:textId="34FEB560" w:rsidR="00A43D9D" w:rsidDel="009970F0" w:rsidRDefault="00952362">
          <w:pPr>
            <w:pStyle w:val="TOC2"/>
            <w:tabs>
              <w:tab w:val="right" w:leader="dot" w:pos="9350"/>
            </w:tabs>
            <w:rPr>
              <w:del w:id="11" w:author="Md Shahid Sarwar" w:date="2023-03-14T12:57:00Z"/>
              <w:rFonts w:eastAsiaTheme="minorEastAsia"/>
              <w:noProof/>
            </w:rPr>
          </w:pPr>
          <w:del w:id="12" w:author="Md Shahid Sarwar" w:date="2023-03-14T12:57:00Z">
            <w:r w:rsidDel="009970F0">
              <w:fldChar w:fldCharType="begin"/>
            </w:r>
            <w:r w:rsidDel="009970F0">
              <w:delInstrText xml:space="preserve"> HYPERLINK \l "_Toc128327056" </w:delInstrText>
            </w:r>
            <w:r w:rsidDel="009970F0">
              <w:fldChar w:fldCharType="separate"/>
            </w:r>
            <w:r w:rsidR="00A43D9D" w:rsidRPr="00A36BAF" w:rsidDel="009970F0">
              <w:rPr>
                <w:rStyle w:val="Hyperlink"/>
                <w:noProof/>
              </w:rPr>
              <w:delText>2.2 16S ribosomal RNA gene sequencing and analysis</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_Toc128327056 \h </w:delInstrText>
            </w:r>
            <w:r w:rsidR="00A43D9D" w:rsidDel="009970F0">
              <w:rPr>
                <w:noProof/>
                <w:webHidden/>
              </w:rPr>
            </w:r>
            <w:r w:rsidR="00A43D9D" w:rsidDel="009970F0">
              <w:rPr>
                <w:noProof/>
                <w:webHidden/>
              </w:rPr>
              <w:fldChar w:fldCharType="separate"/>
            </w:r>
            <w:r w:rsidR="00A43D9D" w:rsidDel="009970F0">
              <w:rPr>
                <w:noProof/>
                <w:webHidden/>
              </w:rPr>
              <w:delText>4</w:delText>
            </w:r>
            <w:r w:rsidR="00A43D9D" w:rsidDel="009970F0">
              <w:rPr>
                <w:noProof/>
                <w:webHidden/>
              </w:rPr>
              <w:fldChar w:fldCharType="end"/>
            </w:r>
            <w:r w:rsidDel="009970F0">
              <w:rPr>
                <w:noProof/>
              </w:rPr>
              <w:fldChar w:fldCharType="end"/>
            </w:r>
          </w:del>
        </w:p>
        <w:p w14:paraId="5AA56060" w14:textId="26B627AD" w:rsidR="00A43D9D" w:rsidDel="009970F0" w:rsidRDefault="00952362">
          <w:pPr>
            <w:pStyle w:val="TOC2"/>
            <w:tabs>
              <w:tab w:val="right" w:leader="dot" w:pos="9350"/>
            </w:tabs>
            <w:rPr>
              <w:del w:id="13" w:author="Md Shahid Sarwar" w:date="2023-03-14T12:57:00Z"/>
              <w:rFonts w:eastAsiaTheme="minorEastAsia"/>
              <w:noProof/>
            </w:rPr>
          </w:pPr>
          <w:del w:id="14" w:author="Md Shahid Sarwar" w:date="2023-03-14T12:57:00Z">
            <w:r w:rsidDel="009970F0">
              <w:fldChar w:fldCharType="begin"/>
            </w:r>
            <w:r w:rsidDel="009970F0">
              <w:delInstrText xml:space="preserve"> HYPERLINK \l "_Toc128327057" </w:delInstrText>
            </w:r>
            <w:r w:rsidDel="009970F0">
              <w:fldChar w:fldCharType="separate"/>
            </w:r>
            <w:r w:rsidR="00A43D9D" w:rsidRPr="00A36BAF" w:rsidDel="009970F0">
              <w:rPr>
                <w:rStyle w:val="Hyperlink"/>
                <w:noProof/>
              </w:rPr>
              <w:delText>2.3 Microbial metabolites analysis</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_Toc128327057 \h </w:delInstrText>
            </w:r>
            <w:r w:rsidR="00A43D9D" w:rsidDel="009970F0">
              <w:rPr>
                <w:noProof/>
                <w:webHidden/>
              </w:rPr>
            </w:r>
            <w:r w:rsidR="00A43D9D" w:rsidDel="009970F0">
              <w:rPr>
                <w:noProof/>
                <w:webHidden/>
              </w:rPr>
              <w:fldChar w:fldCharType="separate"/>
            </w:r>
            <w:r w:rsidR="00A43D9D" w:rsidDel="009970F0">
              <w:rPr>
                <w:noProof/>
                <w:webHidden/>
              </w:rPr>
              <w:delText>5</w:delText>
            </w:r>
            <w:r w:rsidR="00A43D9D" w:rsidDel="009970F0">
              <w:rPr>
                <w:noProof/>
                <w:webHidden/>
              </w:rPr>
              <w:fldChar w:fldCharType="end"/>
            </w:r>
            <w:r w:rsidDel="009970F0">
              <w:rPr>
                <w:noProof/>
              </w:rPr>
              <w:fldChar w:fldCharType="end"/>
            </w:r>
          </w:del>
        </w:p>
        <w:p w14:paraId="156F208A" w14:textId="74B4D2E8" w:rsidR="00A43D9D" w:rsidDel="009970F0" w:rsidRDefault="00952362">
          <w:pPr>
            <w:pStyle w:val="TOC2"/>
            <w:tabs>
              <w:tab w:val="right" w:leader="dot" w:pos="9350"/>
            </w:tabs>
            <w:rPr>
              <w:del w:id="15" w:author="Md Shahid Sarwar" w:date="2023-03-14T12:57:00Z"/>
              <w:rFonts w:eastAsiaTheme="minorEastAsia"/>
              <w:noProof/>
            </w:rPr>
          </w:pPr>
          <w:del w:id="16" w:author="Md Shahid Sarwar" w:date="2023-03-14T12:57:00Z">
            <w:r w:rsidDel="009970F0">
              <w:fldChar w:fldCharType="begin"/>
            </w:r>
            <w:r w:rsidDel="009970F0">
              <w:delInstrText xml:space="preserve"> HYPERLINK \l "_Toc128327058" </w:delInstrText>
            </w:r>
            <w:r w:rsidDel="009970F0">
              <w:fldChar w:fldCharType="separate"/>
            </w:r>
            <w:r w:rsidR="00A43D9D" w:rsidRPr="00A36BAF" w:rsidDel="009970F0">
              <w:rPr>
                <w:rStyle w:val="Hyperlink"/>
                <w:noProof/>
              </w:rPr>
              <w:delText>2.4 Statistical Analyses</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_Toc128327058 \h </w:delInstrText>
            </w:r>
            <w:r w:rsidR="00A43D9D" w:rsidDel="009970F0">
              <w:rPr>
                <w:noProof/>
                <w:webHidden/>
              </w:rPr>
            </w:r>
            <w:r w:rsidR="00A43D9D" w:rsidDel="009970F0">
              <w:rPr>
                <w:noProof/>
                <w:webHidden/>
              </w:rPr>
              <w:fldChar w:fldCharType="separate"/>
            </w:r>
            <w:r w:rsidR="00A43D9D" w:rsidDel="009970F0">
              <w:rPr>
                <w:noProof/>
                <w:webHidden/>
              </w:rPr>
              <w:delText>5</w:delText>
            </w:r>
            <w:r w:rsidR="00A43D9D" w:rsidDel="009970F0">
              <w:rPr>
                <w:noProof/>
                <w:webHidden/>
              </w:rPr>
              <w:fldChar w:fldCharType="end"/>
            </w:r>
            <w:r w:rsidDel="009970F0">
              <w:rPr>
                <w:noProof/>
              </w:rPr>
              <w:fldChar w:fldCharType="end"/>
            </w:r>
          </w:del>
        </w:p>
        <w:p w14:paraId="6340038E" w14:textId="0EB3AF94" w:rsidR="00A43D9D" w:rsidDel="009970F0" w:rsidRDefault="00952362">
          <w:pPr>
            <w:pStyle w:val="TOC1"/>
            <w:tabs>
              <w:tab w:val="right" w:leader="dot" w:pos="9350"/>
            </w:tabs>
            <w:rPr>
              <w:del w:id="17" w:author="Md Shahid Sarwar" w:date="2023-03-14T12:57:00Z"/>
              <w:rFonts w:eastAsiaTheme="minorEastAsia"/>
              <w:noProof/>
            </w:rPr>
          </w:pPr>
          <w:del w:id="18" w:author="Md Shahid Sarwar" w:date="2023-03-14T12:57:00Z">
            <w:r w:rsidDel="009970F0">
              <w:fldChar w:fldCharType="begin"/>
            </w:r>
            <w:r w:rsidDel="009970F0">
              <w:delInstrText xml:space="preserve"> HYPERLINK \l "_Toc128327059" </w:delInstrText>
            </w:r>
            <w:r w:rsidDel="009970F0">
              <w:fldChar w:fldCharType="separate"/>
            </w:r>
            <w:r w:rsidR="00A43D9D" w:rsidRPr="00A36BAF" w:rsidDel="009970F0">
              <w:rPr>
                <w:rStyle w:val="Hyperlink"/>
                <w:noProof/>
              </w:rPr>
              <w:delText>3 Results</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_Toc128327059 \h </w:delInstrText>
            </w:r>
            <w:r w:rsidR="00A43D9D" w:rsidDel="009970F0">
              <w:rPr>
                <w:noProof/>
                <w:webHidden/>
              </w:rPr>
            </w:r>
            <w:r w:rsidR="00A43D9D" w:rsidDel="009970F0">
              <w:rPr>
                <w:noProof/>
                <w:webHidden/>
              </w:rPr>
              <w:fldChar w:fldCharType="separate"/>
            </w:r>
            <w:r w:rsidR="00A43D9D" w:rsidDel="009970F0">
              <w:rPr>
                <w:noProof/>
                <w:webHidden/>
              </w:rPr>
              <w:delText>5</w:delText>
            </w:r>
            <w:r w:rsidR="00A43D9D" w:rsidDel="009970F0">
              <w:rPr>
                <w:noProof/>
                <w:webHidden/>
              </w:rPr>
              <w:fldChar w:fldCharType="end"/>
            </w:r>
            <w:r w:rsidDel="009970F0">
              <w:rPr>
                <w:noProof/>
              </w:rPr>
              <w:fldChar w:fldCharType="end"/>
            </w:r>
          </w:del>
        </w:p>
        <w:p w14:paraId="29D54BFC" w14:textId="4AF5D2E8" w:rsidR="00A43D9D" w:rsidDel="009970F0" w:rsidRDefault="00952362">
          <w:pPr>
            <w:pStyle w:val="TOC2"/>
            <w:tabs>
              <w:tab w:val="right" w:leader="dot" w:pos="9350"/>
            </w:tabs>
            <w:rPr>
              <w:del w:id="19" w:author="Md Shahid Sarwar" w:date="2023-03-14T12:57:00Z"/>
              <w:rFonts w:eastAsiaTheme="minorEastAsia"/>
              <w:noProof/>
            </w:rPr>
          </w:pPr>
          <w:del w:id="20" w:author="Md Shahid Sarwar" w:date="2023-03-14T12:57:00Z">
            <w:r w:rsidDel="009970F0">
              <w:fldChar w:fldCharType="begin"/>
            </w:r>
            <w:r w:rsidDel="009970F0">
              <w:delInstrText xml:space="preserve"> HYPERLINK \l "_Toc128327060" </w:delInstrText>
            </w:r>
            <w:r w:rsidDel="009970F0">
              <w:fldChar w:fldCharType="separate"/>
            </w:r>
            <w:r w:rsidR="00A43D9D" w:rsidRPr="00A36BAF" w:rsidDel="009970F0">
              <w:rPr>
                <w:rStyle w:val="Hyperlink"/>
                <w:noProof/>
              </w:rPr>
              <w:delText>3.1 Genotype and diet affect bacterial community richness and diversity</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_Toc128327060 \h </w:delInstrText>
            </w:r>
            <w:r w:rsidR="00A43D9D" w:rsidDel="009970F0">
              <w:rPr>
                <w:noProof/>
                <w:webHidden/>
              </w:rPr>
            </w:r>
            <w:r w:rsidR="00A43D9D" w:rsidDel="009970F0">
              <w:rPr>
                <w:noProof/>
                <w:webHidden/>
              </w:rPr>
              <w:fldChar w:fldCharType="separate"/>
            </w:r>
            <w:r w:rsidR="00A43D9D" w:rsidDel="009970F0">
              <w:rPr>
                <w:noProof/>
                <w:webHidden/>
              </w:rPr>
              <w:delText>5</w:delText>
            </w:r>
            <w:r w:rsidR="00A43D9D" w:rsidDel="009970F0">
              <w:rPr>
                <w:noProof/>
                <w:webHidden/>
              </w:rPr>
              <w:fldChar w:fldCharType="end"/>
            </w:r>
            <w:r w:rsidDel="009970F0">
              <w:rPr>
                <w:noProof/>
              </w:rPr>
              <w:fldChar w:fldCharType="end"/>
            </w:r>
          </w:del>
        </w:p>
        <w:p w14:paraId="76D0BD83" w14:textId="4ED03E42" w:rsidR="00A43D9D" w:rsidDel="009970F0" w:rsidRDefault="00952362">
          <w:pPr>
            <w:pStyle w:val="TOC2"/>
            <w:tabs>
              <w:tab w:val="right" w:leader="dot" w:pos="9350"/>
            </w:tabs>
            <w:rPr>
              <w:del w:id="21" w:author="Md Shahid Sarwar" w:date="2023-03-14T12:57:00Z"/>
              <w:rFonts w:eastAsiaTheme="minorEastAsia"/>
              <w:noProof/>
            </w:rPr>
          </w:pPr>
          <w:del w:id="22" w:author="Md Shahid Sarwar" w:date="2023-03-14T12:57:00Z">
            <w:r w:rsidDel="009970F0">
              <w:fldChar w:fldCharType="begin"/>
            </w:r>
            <w:r w:rsidDel="009970F0">
              <w:delInstrText xml:space="preserve"> HYPERLINK \l "_Toc128327061" </w:delInstrText>
            </w:r>
            <w:r w:rsidDel="009970F0">
              <w:fldChar w:fldCharType="separate"/>
            </w:r>
            <w:r w:rsidR="00A43D9D" w:rsidRPr="00A36BAF" w:rsidDel="009970F0">
              <w:rPr>
                <w:rStyle w:val="Hyperlink"/>
                <w:noProof/>
              </w:rPr>
              <w:delText>3.2 Principal components analyses reveal association of microbiome composition at Phylum and Class taxonomic levels with genotype and diet</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_Toc128327061 \h </w:delInstrText>
            </w:r>
            <w:r w:rsidR="00A43D9D" w:rsidDel="009970F0">
              <w:rPr>
                <w:noProof/>
                <w:webHidden/>
              </w:rPr>
            </w:r>
            <w:r w:rsidR="00A43D9D" w:rsidDel="009970F0">
              <w:rPr>
                <w:noProof/>
                <w:webHidden/>
              </w:rPr>
              <w:fldChar w:fldCharType="separate"/>
            </w:r>
            <w:r w:rsidR="00A43D9D" w:rsidDel="009970F0">
              <w:rPr>
                <w:noProof/>
                <w:webHidden/>
              </w:rPr>
              <w:delText>6</w:delText>
            </w:r>
            <w:r w:rsidR="00A43D9D" w:rsidDel="009970F0">
              <w:rPr>
                <w:noProof/>
                <w:webHidden/>
              </w:rPr>
              <w:fldChar w:fldCharType="end"/>
            </w:r>
            <w:r w:rsidDel="009970F0">
              <w:rPr>
                <w:noProof/>
              </w:rPr>
              <w:fldChar w:fldCharType="end"/>
            </w:r>
          </w:del>
        </w:p>
        <w:p w14:paraId="410348EB" w14:textId="0A7A58B8" w:rsidR="00A43D9D" w:rsidDel="009970F0" w:rsidRDefault="00952362">
          <w:pPr>
            <w:pStyle w:val="TOC2"/>
            <w:tabs>
              <w:tab w:val="right" w:leader="dot" w:pos="9350"/>
            </w:tabs>
            <w:rPr>
              <w:del w:id="23" w:author="Md Shahid Sarwar" w:date="2023-03-14T12:57:00Z"/>
              <w:rFonts w:eastAsiaTheme="minorEastAsia"/>
              <w:noProof/>
            </w:rPr>
          </w:pPr>
          <w:del w:id="24" w:author="Md Shahid Sarwar" w:date="2023-03-14T12:57:00Z">
            <w:r w:rsidDel="009970F0">
              <w:fldChar w:fldCharType="begin"/>
            </w:r>
            <w:r w:rsidDel="009970F0">
              <w:delInstrText xml:space="preserve"> HYPERLINK \l "_Toc128327062" </w:delInstrText>
            </w:r>
            <w:r w:rsidDel="009970F0">
              <w:fldChar w:fldCharType="separate"/>
            </w:r>
            <w:r w:rsidR="00A43D9D" w:rsidRPr="00A36BAF" w:rsidDel="009970F0">
              <w:rPr>
                <w:rStyle w:val="Hyperlink"/>
                <w:noProof/>
              </w:rPr>
              <w:delText>3.3 Firmicutes/Bacteroidetes ratio</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_Toc128327062 \h </w:delInstrText>
            </w:r>
            <w:r w:rsidR="00A43D9D" w:rsidDel="009970F0">
              <w:rPr>
                <w:noProof/>
                <w:webHidden/>
              </w:rPr>
            </w:r>
            <w:r w:rsidR="00A43D9D" w:rsidDel="009970F0">
              <w:rPr>
                <w:noProof/>
                <w:webHidden/>
              </w:rPr>
              <w:fldChar w:fldCharType="separate"/>
            </w:r>
            <w:r w:rsidR="00A43D9D" w:rsidDel="009970F0">
              <w:rPr>
                <w:noProof/>
                <w:webHidden/>
              </w:rPr>
              <w:delText>7</w:delText>
            </w:r>
            <w:r w:rsidR="00A43D9D" w:rsidDel="009970F0">
              <w:rPr>
                <w:noProof/>
                <w:webHidden/>
              </w:rPr>
              <w:fldChar w:fldCharType="end"/>
            </w:r>
            <w:r w:rsidDel="009970F0">
              <w:rPr>
                <w:noProof/>
              </w:rPr>
              <w:fldChar w:fldCharType="end"/>
            </w:r>
          </w:del>
        </w:p>
        <w:p w14:paraId="361142CD" w14:textId="301D0F96" w:rsidR="00A43D9D" w:rsidDel="009970F0" w:rsidRDefault="00952362">
          <w:pPr>
            <w:pStyle w:val="TOC2"/>
            <w:tabs>
              <w:tab w:val="right" w:leader="dot" w:pos="9350"/>
            </w:tabs>
            <w:rPr>
              <w:del w:id="25" w:author="Md Shahid Sarwar" w:date="2023-03-14T12:57:00Z"/>
              <w:rFonts w:eastAsiaTheme="minorEastAsia"/>
              <w:noProof/>
            </w:rPr>
          </w:pPr>
          <w:del w:id="26" w:author="Md Shahid Sarwar" w:date="2023-03-14T12:57:00Z">
            <w:r w:rsidDel="009970F0">
              <w:fldChar w:fldCharType="begin"/>
            </w:r>
            <w:r w:rsidDel="009970F0">
              <w:delInstrText xml:space="preserve"> HYPERLINK \l "_Toc128327063" </w:delInstrText>
            </w:r>
            <w:r w:rsidDel="009970F0">
              <w:fldChar w:fldCharType="separate"/>
            </w:r>
            <w:r w:rsidR="00A43D9D" w:rsidRPr="00A36BAF" w:rsidDel="009970F0">
              <w:rPr>
                <w:rStyle w:val="Hyperlink"/>
                <w:noProof/>
              </w:rPr>
              <w:delText>3.4 Linear Discriminant Analysis of aging and dietary effects</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_Toc128327063 \h </w:delInstrText>
            </w:r>
            <w:r w:rsidR="00A43D9D" w:rsidDel="009970F0">
              <w:rPr>
                <w:noProof/>
                <w:webHidden/>
              </w:rPr>
            </w:r>
            <w:r w:rsidR="00A43D9D" w:rsidDel="009970F0">
              <w:rPr>
                <w:noProof/>
                <w:webHidden/>
              </w:rPr>
              <w:fldChar w:fldCharType="separate"/>
            </w:r>
            <w:r w:rsidR="00A43D9D" w:rsidDel="009970F0">
              <w:rPr>
                <w:noProof/>
                <w:webHidden/>
              </w:rPr>
              <w:delText>7</w:delText>
            </w:r>
            <w:r w:rsidR="00A43D9D" w:rsidDel="009970F0">
              <w:rPr>
                <w:noProof/>
                <w:webHidden/>
              </w:rPr>
              <w:fldChar w:fldCharType="end"/>
            </w:r>
            <w:r w:rsidDel="009970F0">
              <w:rPr>
                <w:noProof/>
              </w:rPr>
              <w:fldChar w:fldCharType="end"/>
            </w:r>
          </w:del>
        </w:p>
        <w:p w14:paraId="4F3C8DBC" w14:textId="4E4A0F26" w:rsidR="00A43D9D" w:rsidDel="009970F0" w:rsidRDefault="00952362">
          <w:pPr>
            <w:pStyle w:val="TOC2"/>
            <w:tabs>
              <w:tab w:val="right" w:leader="dot" w:pos="9350"/>
            </w:tabs>
            <w:rPr>
              <w:del w:id="27" w:author="Md Shahid Sarwar" w:date="2023-03-14T12:57:00Z"/>
              <w:rFonts w:eastAsiaTheme="minorEastAsia"/>
              <w:noProof/>
            </w:rPr>
          </w:pPr>
          <w:del w:id="28" w:author="Md Shahid Sarwar" w:date="2023-03-14T12:57:00Z">
            <w:r w:rsidDel="009970F0">
              <w:fldChar w:fldCharType="begin"/>
            </w:r>
            <w:r w:rsidDel="009970F0">
              <w:delInstrText xml:space="preserve"> HYPERLINK \l "_Toc128327064" </w:delInstrText>
            </w:r>
            <w:r w:rsidDel="009970F0">
              <w:fldChar w:fldCharType="separate"/>
            </w:r>
            <w:r w:rsidR="00A43D9D" w:rsidRPr="00A36BAF" w:rsidDel="009970F0">
              <w:rPr>
                <w:rStyle w:val="Hyperlink"/>
                <w:noProof/>
              </w:rPr>
              <w:delText>3.5 PEITC and cranberry feeding partially reverse the DSS-induced changes in fecal metabolome</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_Toc128327064 \h </w:delInstrText>
            </w:r>
            <w:r w:rsidR="00A43D9D" w:rsidDel="009970F0">
              <w:rPr>
                <w:noProof/>
                <w:webHidden/>
              </w:rPr>
            </w:r>
            <w:r w:rsidR="00A43D9D" w:rsidDel="009970F0">
              <w:rPr>
                <w:noProof/>
                <w:webHidden/>
              </w:rPr>
              <w:fldChar w:fldCharType="separate"/>
            </w:r>
            <w:r w:rsidR="00A43D9D" w:rsidDel="009970F0">
              <w:rPr>
                <w:noProof/>
                <w:webHidden/>
              </w:rPr>
              <w:delText>8</w:delText>
            </w:r>
            <w:r w:rsidR="00A43D9D" w:rsidDel="009970F0">
              <w:rPr>
                <w:noProof/>
                <w:webHidden/>
              </w:rPr>
              <w:fldChar w:fldCharType="end"/>
            </w:r>
            <w:r w:rsidDel="009970F0">
              <w:rPr>
                <w:noProof/>
              </w:rPr>
              <w:fldChar w:fldCharType="end"/>
            </w:r>
          </w:del>
        </w:p>
        <w:p w14:paraId="61164847" w14:textId="370306D3" w:rsidR="00A43D9D" w:rsidDel="009970F0" w:rsidRDefault="00952362">
          <w:pPr>
            <w:pStyle w:val="TOC1"/>
            <w:tabs>
              <w:tab w:val="right" w:leader="dot" w:pos="9350"/>
            </w:tabs>
            <w:rPr>
              <w:del w:id="29" w:author="Md Shahid Sarwar" w:date="2023-03-14T12:57:00Z"/>
              <w:rFonts w:eastAsiaTheme="minorEastAsia"/>
              <w:noProof/>
            </w:rPr>
          </w:pPr>
          <w:del w:id="30" w:author="Md Shahid Sarwar" w:date="2023-03-14T12:57:00Z">
            <w:r w:rsidDel="009970F0">
              <w:fldChar w:fldCharType="begin"/>
            </w:r>
            <w:r w:rsidDel="009970F0">
              <w:delInstrText xml:space="preserve"> HYPERLINK \l "_Toc128327065" </w:delInstrText>
            </w:r>
            <w:r w:rsidDel="009970F0">
              <w:fldChar w:fldCharType="separate"/>
            </w:r>
            <w:r w:rsidR="00A43D9D" w:rsidRPr="00A36BAF" w:rsidDel="009970F0">
              <w:rPr>
                <w:rStyle w:val="Hyperlink"/>
                <w:noProof/>
              </w:rPr>
              <w:delText>4 Discussion</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_Toc128327065 \h </w:delInstrText>
            </w:r>
            <w:r w:rsidR="00A43D9D" w:rsidDel="009970F0">
              <w:rPr>
                <w:noProof/>
                <w:webHidden/>
              </w:rPr>
            </w:r>
            <w:r w:rsidR="00A43D9D" w:rsidDel="009970F0">
              <w:rPr>
                <w:noProof/>
                <w:webHidden/>
              </w:rPr>
              <w:fldChar w:fldCharType="separate"/>
            </w:r>
            <w:r w:rsidR="00A43D9D" w:rsidDel="009970F0">
              <w:rPr>
                <w:noProof/>
                <w:webHidden/>
              </w:rPr>
              <w:delText>9</w:delText>
            </w:r>
            <w:r w:rsidR="00A43D9D" w:rsidDel="009970F0">
              <w:rPr>
                <w:noProof/>
                <w:webHidden/>
              </w:rPr>
              <w:fldChar w:fldCharType="end"/>
            </w:r>
            <w:r w:rsidDel="009970F0">
              <w:rPr>
                <w:noProof/>
              </w:rPr>
              <w:fldChar w:fldCharType="end"/>
            </w:r>
          </w:del>
        </w:p>
        <w:p w14:paraId="2EDFA39C" w14:textId="1845CF6C" w:rsidR="00A43D9D" w:rsidDel="009970F0" w:rsidRDefault="00952362">
          <w:pPr>
            <w:pStyle w:val="TOC1"/>
            <w:tabs>
              <w:tab w:val="right" w:leader="dot" w:pos="9350"/>
            </w:tabs>
            <w:rPr>
              <w:del w:id="31" w:author="Md Shahid Sarwar" w:date="2023-03-14T12:57:00Z"/>
              <w:rFonts w:eastAsiaTheme="minorEastAsia"/>
              <w:noProof/>
            </w:rPr>
          </w:pPr>
          <w:del w:id="32" w:author="Md Shahid Sarwar" w:date="2023-03-14T12:57:00Z">
            <w:r w:rsidDel="009970F0">
              <w:fldChar w:fldCharType="begin"/>
            </w:r>
            <w:r w:rsidDel="009970F0">
              <w:delInstrText xml:space="preserve"> HYPERLINK \l "_Toc128327066" </w:delInstrText>
            </w:r>
            <w:r w:rsidDel="009970F0">
              <w:fldChar w:fldCharType="separate"/>
            </w:r>
            <w:r w:rsidR="00A43D9D" w:rsidRPr="00A36BAF" w:rsidDel="009970F0">
              <w:rPr>
                <w:rStyle w:val="Hyperlink"/>
                <w:noProof/>
              </w:rPr>
              <w:delText>5 Figures and Tables</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_Toc128327066 \h </w:delInstrText>
            </w:r>
            <w:r w:rsidR="00A43D9D" w:rsidDel="009970F0">
              <w:rPr>
                <w:noProof/>
                <w:webHidden/>
              </w:rPr>
            </w:r>
            <w:r w:rsidR="00A43D9D" w:rsidDel="009970F0">
              <w:rPr>
                <w:noProof/>
                <w:webHidden/>
              </w:rPr>
              <w:fldChar w:fldCharType="separate"/>
            </w:r>
            <w:r w:rsidR="00A43D9D" w:rsidDel="009970F0">
              <w:rPr>
                <w:noProof/>
                <w:webHidden/>
              </w:rPr>
              <w:delText>10</w:delText>
            </w:r>
            <w:r w:rsidR="00A43D9D" w:rsidDel="009970F0">
              <w:rPr>
                <w:noProof/>
                <w:webHidden/>
              </w:rPr>
              <w:fldChar w:fldCharType="end"/>
            </w:r>
            <w:r w:rsidDel="009970F0">
              <w:rPr>
                <w:noProof/>
              </w:rPr>
              <w:fldChar w:fldCharType="end"/>
            </w:r>
          </w:del>
        </w:p>
        <w:p w14:paraId="54946D04" w14:textId="69E2CAF5" w:rsidR="00A43D9D" w:rsidDel="009970F0" w:rsidRDefault="00952362">
          <w:pPr>
            <w:pStyle w:val="TOC1"/>
            <w:tabs>
              <w:tab w:val="right" w:leader="dot" w:pos="9350"/>
            </w:tabs>
            <w:rPr>
              <w:del w:id="33" w:author="Md Shahid Sarwar" w:date="2023-03-14T12:57:00Z"/>
              <w:rFonts w:eastAsiaTheme="minorEastAsia"/>
              <w:noProof/>
            </w:rPr>
          </w:pPr>
          <w:del w:id="34" w:author="Md Shahid Sarwar" w:date="2023-03-14T12:57:00Z">
            <w:r w:rsidDel="009970F0">
              <w:fldChar w:fldCharType="begin"/>
            </w:r>
            <w:r w:rsidDel="009970F0">
              <w:delInstrText xml:space="preserve"> HYPERLINK \l "_Toc128327067" </w:delInstrText>
            </w:r>
            <w:r w:rsidDel="009970F0">
              <w:fldChar w:fldCharType="separate"/>
            </w:r>
            <w:r w:rsidR="00A43D9D" w:rsidRPr="00A36BAF" w:rsidDel="009970F0">
              <w:rPr>
                <w:rStyle w:val="Hyperlink"/>
                <w:noProof/>
              </w:rPr>
              <w:delText>6. References</w:delText>
            </w:r>
            <w:r w:rsidR="00A43D9D" w:rsidDel="009970F0">
              <w:rPr>
                <w:noProof/>
                <w:webHidden/>
              </w:rPr>
              <w:tab/>
            </w:r>
            <w:r w:rsidR="00A43D9D" w:rsidDel="009970F0">
              <w:rPr>
                <w:noProof/>
                <w:webHidden/>
              </w:rPr>
              <w:fldChar w:fldCharType="begin"/>
            </w:r>
            <w:r w:rsidR="00A43D9D" w:rsidDel="009970F0">
              <w:rPr>
                <w:noProof/>
                <w:webHidden/>
              </w:rPr>
              <w:delInstrText xml:space="preserve"> PAGEREF _Toc128327067 \h </w:delInstrText>
            </w:r>
            <w:r w:rsidR="00A43D9D" w:rsidDel="009970F0">
              <w:rPr>
                <w:noProof/>
                <w:webHidden/>
              </w:rPr>
            </w:r>
            <w:r w:rsidR="00A43D9D" w:rsidDel="009970F0">
              <w:rPr>
                <w:noProof/>
                <w:webHidden/>
              </w:rPr>
              <w:fldChar w:fldCharType="separate"/>
            </w:r>
            <w:r w:rsidR="00A43D9D" w:rsidDel="009970F0">
              <w:rPr>
                <w:noProof/>
                <w:webHidden/>
              </w:rPr>
              <w:delText>20</w:delText>
            </w:r>
            <w:r w:rsidR="00A43D9D" w:rsidDel="009970F0">
              <w:rPr>
                <w:noProof/>
                <w:webHidden/>
              </w:rPr>
              <w:fldChar w:fldCharType="end"/>
            </w:r>
            <w:r w:rsidDel="009970F0">
              <w:rPr>
                <w:noProof/>
              </w:rPr>
              <w:fldChar w:fldCharType="end"/>
            </w:r>
          </w:del>
        </w:p>
        <w:p w14:paraId="29C65339" w14:textId="3AB076F2" w:rsidR="00A43D9D" w:rsidRPr="00A43D9D" w:rsidDel="009970F0" w:rsidRDefault="00A43D9D" w:rsidP="00A43D9D">
          <w:pPr>
            <w:rPr>
              <w:del w:id="35" w:author="Md Shahid Sarwar" w:date="2023-03-14T12:57:00Z"/>
            </w:rPr>
          </w:pPr>
          <w:del w:id="36" w:author="Md Shahid Sarwar" w:date="2023-03-14T12:57:00Z">
            <w:r w:rsidDel="009970F0">
              <w:rPr>
                <w:b/>
                <w:bCs/>
                <w:noProof/>
              </w:rPr>
              <w:fldChar w:fldCharType="end"/>
            </w:r>
          </w:del>
        </w:p>
        <w:customXmlDelRangeStart w:id="37" w:author="Md Shahid Sarwar" w:date="2023-03-14T12:57:00Z"/>
      </w:sdtContent>
    </w:sdt>
    <w:customXmlDelRangeEnd w:id="37"/>
    <w:p w14:paraId="2D6C5568" w14:textId="19588D84" w:rsidR="00AB6127" w:rsidRDefault="00AB6127" w:rsidP="00A43D9D">
      <w:pPr>
        <w:pStyle w:val="Heading1"/>
      </w:pPr>
      <w:bookmarkStart w:id="38" w:name="_Toc128143904"/>
      <w:bookmarkStart w:id="39" w:name="_Toc128327053"/>
      <w:r w:rsidRPr="00CC44A5">
        <w:t>1 Introduction</w:t>
      </w:r>
      <w:bookmarkEnd w:id="38"/>
      <w:bookmarkEnd w:id="39"/>
    </w:p>
    <w:p w14:paraId="29806264" w14:textId="77E68183" w:rsidR="00137FBE"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Human and animal health can be affected by microorganisms including bacteria, archaea and fungi which are distributed in large quantities on surfaces throughout their bodies </w:t>
      </w:r>
      <w:r w:rsidR="003678A9">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&lt;EndNote&gt;&lt;Cite&gt;&lt;Author&gt;Dethlefsen&lt;/Author&gt;&lt;Year&gt;2007&lt;/Year&gt;&lt;RecNum&gt;193&lt;/RecNum&gt;&lt;DisplayText&gt;[1]&lt;/DisplayText&gt;&lt;record&gt;&lt;rec-number&gt;193&lt;/rec-number&gt;&lt;foreign-keys&gt;&lt;key app="EN" db-id="9swx20s26fz5zoedxf2xatw7t0x5f2rspet9" timestamp="1674511025"&gt;193&lt;/key&gt;&lt;/foreign-keys&gt;&lt;ref-type name="Journal Article"&gt;17&lt;/ref-type&gt;&lt;contributors&gt;&lt;authors&gt;&lt;author&gt;Dethlefsen, L.&lt;/author&gt;&lt;author&gt;McFall-Ngai, M.&lt;/author&gt;&lt;author&gt;Relman, D. A.&lt;/author&gt;&lt;/authors&gt;&lt;/contributors&gt;&lt;auth-address&gt;Department of Microbiology and Immunology, Stanford University, Stanford, California 94305, USA.&lt;/auth-address&gt;&lt;titles&gt;&lt;title&gt;An ecological and evolutionary perspective on human-microbe mutualism and disease&lt;/title&gt;&lt;secondary-title&gt;Nature&lt;/secondary-title&gt;&lt;/titles&gt;&lt;periodical&gt;&lt;full-title&gt;Nature&lt;/full-title&gt;&lt;/periodical&gt;&lt;pages&gt;811-8&lt;/pages&gt;&lt;volume&gt;449&lt;/volume&gt;&lt;number&gt;7164&lt;/number&gt;&lt;edition&gt;2007/10/19&lt;/edition&gt;&lt;keywords&gt;&lt;keyword&gt;Animals&lt;/keyword&gt;&lt;keyword&gt;Bacterial Physiological Phenomena&lt;/keyword&gt;&lt;keyword&gt;*Biological Evolution&lt;/keyword&gt;&lt;keyword&gt;*Disease&lt;/keyword&gt;&lt;keyword&gt;Health&lt;/keyword&gt;&lt;keyword&gt;*Host-Pathogen Interactions&lt;/keyword&gt;&lt;keyword&gt;Humans&lt;/keyword&gt;&lt;keyword&gt;*Symbiosis&lt;/keyword&gt;&lt;/keywords&gt;&lt;dates&gt;&lt;year&gt;2007&lt;/year&gt;&lt;pub-dates&gt;&lt;date&gt;Oct 18&lt;/date&gt;&lt;/pub-dates&gt;&lt;/dates&gt;&lt;isbn&gt;1476-4687 (Electronic)&amp;#xD;0028-0836 (Linking)&lt;/isbn&gt;&lt;accession-num&gt;17943117&lt;/accession-num&gt;&lt;urls&gt;&lt;related-urls&gt;&lt;url&gt;https://www.ncbi.nlm.nih.gov/pubmed/17943117&lt;/url&gt;&lt;/related-urls&gt;&lt;/urls&gt;&lt;electronic-resource-num&gt;10.1038/nature06245&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[1]</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role of gut bacteria is especially noted for their potential beneficial effects in metabolizing essential nutrients, providing energy and enhancing immune system </w:t>
      </w:r>
      <w:r w:rsidR="003678A9">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IkVOIiBkYi1pZD0iOXN3eDIwczI2Zno1em9lZHhmMnhhdHc3dDB4NWYycnNwZXQ5IiB0aW1lc3Rh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bDwvYWx0LXRpdGxlPjwvdGl0bGVzPjxwZXJpb2RpY2FsPjxmdWxsLXRpdGxlPkpvdXJuYWwgb2Yg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IkVOIiBkYi1pZD0iOXN3eDIwczI2Zno1em9lZHhmMnhhdHc3dDB4NWYycnNwZXQ5IiB0aW1lc3Rh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bDwvYWx0LXRpdGxlPjwvdGl0bGVzPjxwZXJpb2RpY2FsPjxmdWxsLXRpdGxlPkpvdXJuYWwgb2Yg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To list a few examples, gut bacteria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and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produce butyrate, an essential metabolite for human GI homeostasis and disease prevention </w:t>
      </w:r>
      <w:r w:rsidR="003678A9">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w:t>
      </w:r>
      <w:r w:rsidR="003678A9">
        <w:rPr>
          <w:rFonts w:ascii="Times New Roman" w:hAnsi="Times New Roman" w:cs="Times New Roman"/>
          <w:sz w:val="24"/>
          <w:szCs w:val="24"/>
        </w:rPr>
        <w:t xml:space="preserve"> </w:t>
      </w:r>
      <w:r w:rsidRPr="00137FBE">
        <w:rPr>
          <w:rFonts w:ascii="Times New Roman" w:hAnsi="Times New Roman" w:cs="Times New Roman"/>
          <w:sz w:val="24"/>
          <w:szCs w:val="24"/>
        </w:rPr>
        <w:t xml:space="preserve">lactobacillus strains are involved in essential vitamins metabolism </w:t>
      </w:r>
      <w:r w:rsidR="003678A9">
        <w:rPr>
          <w:rFonts w:ascii="Times New Roman" w:hAnsi="Times New Roman" w:cs="Times New Roman"/>
          <w:sz w:val="24"/>
          <w:szCs w:val="24"/>
        </w:rPr>
        <w:fldChar w:fldCharType="begin">
          <w:fldData xml:space="preserve">PEVuZE5vdGU+PENpdGU+PEF1dGhvcj5MZUJsYW5jPC9BdXRob3I+PFllYXI+MjAxMzwvWWVhcj48
UmVjTnVtPjIwMDwvUmVjTnVtPjxEaXNwbGF5VGV4dD5bNl08L0Rpc3BsYXlUZXh0PjxyZWNvcmQ+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PEVuZE5vdGU+PENpdGU+PEF1dGhvcj5MZUJsYW5jPC9BdXRob3I+PFllYXI+MjAxMzwvWWVhcj48
UmVjTnVtPjIwMDwvUmVjTnVtPjxEaXNwbGF5VGV4dD5bNl08L0Rpc3BsYXlUZXh0PjxyZWNvcmQ+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human sleep quality improvement </w:t>
      </w:r>
      <w:r w:rsidR="003678A9">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&lt;EndNote&gt;&lt;Cite&gt;&lt;Author&gt;Aizawa&lt;/Author&gt;&lt;Year&gt;2018&lt;/Year&gt;&lt;RecNum&gt;201&lt;/RecNum&gt;&lt;DisplayText&gt;[7]&lt;/DisplayText&gt;&lt;record&gt;&lt;rec-number&gt;201&lt;/rec-number&gt;&lt;foreign-keys&gt;&lt;key app="EN" db-id="9swx20s26fz5zoedxf2xatw7t0x5f2rspet9" timestamp="1674511025"&gt;201&lt;/key&gt;&lt;/foreign-keys&gt;&lt;ref-type name="Journal Article"&gt;17&lt;/ref-type&gt;&lt;contributors&gt;&lt;authors&gt;&lt;author&gt;Aizawa, E.&lt;/author&gt;&lt;author&gt;Tsuji, H.&lt;/author&gt;&lt;author&gt;Asahara, T.&lt;/author&gt;&lt;author&gt;Takahashi, T.&lt;/author&gt;&lt;author&gt;Teraishi, T.&lt;/author&gt;&lt;author&gt;Yoshida, S.&lt;/author&gt;&lt;author&gt;Koga, N.&lt;/author&gt;&lt;author&gt;Hattori, K.&lt;/author&gt;&lt;author&gt;Ota, M.&lt;/author&gt;&lt;author&gt;Kunugi, H.&lt;/author&gt;&lt;/authors&gt;&lt;/contributors&gt;&lt;auth-address&gt;Department of Mental Disorder Research, National Institute of Neuroscience, National Center of Neurology and Psychiatry, Tokyo, Japan.&amp;#xD;Department of Human Life Science, Nagoya University of Economics, Aichi, Japan.&amp;#xD;Yakult Central Institute, Tokyo, Japan.&amp;#xD;Department of Psychiatry, National Center of Neurology and Psychiatry Hospital, Tokyo, Japan.&lt;/auth-address&gt;&lt;titles&gt;&lt;title&gt;Bifidobacterium and Lactobacillus Counts in the Gut Microbiota of Patients With Bipolar Disorder and Healthy Controls&lt;/title&gt;&lt;secondary-title&gt;Front Psychiatry&lt;/secondary-title&gt;&lt;/titles&gt;&lt;periodical&gt;&lt;full-title&gt;Front Psychiatry&lt;/full-title&gt;&lt;/periodical&gt;&lt;pages&gt;730&lt;/pages&gt;&lt;volume&gt;9&lt;/volume&gt;&lt;edition&gt;2019/02/05&lt;/edition&gt;&lt;keywords&gt;&lt;keyword&gt;Bifidobacterium&lt;/keyword&gt;&lt;keyword&gt;Lactobacillus&lt;/keyword&gt;&lt;keyword&gt;bipolar disorder&lt;/keyword&gt;&lt;keyword&gt;cortisol levels&lt;/keyword&gt;&lt;keyword&gt;stress response&lt;/keyword&gt;&lt;/keywords&gt;&lt;dates&gt;&lt;year&gt;2018&lt;/year&gt;&lt;/dates&gt;&lt;isbn&gt;1664-0640 (Print)&amp;#xD;1664-0640 (Linking)&lt;/isbn&gt;&lt;accession-num&gt;30713509&lt;/accession-num&gt;&lt;urls&gt;&lt;related-urls&gt;&lt;url&gt;https://www.ncbi.nlm.nih.gov/pubmed/30713509&lt;/url&gt;&lt;/related-urls&gt;&lt;/urls&gt;&lt;custom2&gt;PMC6346636&lt;/custom2&gt;&lt;electronic-resource-num&gt;10.3389/fpsyt.2018.00730&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[7]</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w:t>
      </w:r>
      <w:proofErr w:type="spellStart"/>
      <w:r w:rsidRPr="00137FBE">
        <w:rPr>
          <w:rFonts w:ascii="Times New Roman" w:hAnsi="Times New Roman" w:cs="Times New Roman"/>
          <w:sz w:val="24"/>
          <w:szCs w:val="24"/>
        </w:rPr>
        <w:t>bifidobacterium</w:t>
      </w:r>
      <w:proofErr w:type="spellEnd"/>
      <w:r w:rsidRPr="00137FBE">
        <w:rPr>
          <w:rFonts w:ascii="Times New Roman" w:hAnsi="Times New Roman" w:cs="Times New Roman"/>
          <w:sz w:val="24"/>
          <w:szCs w:val="24"/>
        </w:rPr>
        <w:t xml:space="preserve"> strains might be able to influence human emotions like depression, reduce painful feeling, and alter brain activity during stress </w:t>
      </w:r>
      <w:commentRangeStart w:id="40"/>
      <w:r w:rsidR="00875C4B">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RU4iIGRiLWlkPSI5c3d4MjBzMjZmejV6b2VkeGYyeGF0dzd0MHg1ZjJyc3BldDkiIHRpbWVzdGFt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bmNlPC9hbHQtdGl0bGU+PC90aXRsZXM+PHBlcmlvZGljYWw+PGZ1bGwtdGl0bGU+TmV1cm9zY2ll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RU4iIGRiLWlkPSI5c3d4MjBzMjZmejV6b2VkeGYyeGF0dzd0MHg1ZjJyc3BldDkiIHRpbWVzdGFt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bmNlPC9hbHQtdGl0bGU+PC90aXRsZXM+PHBlcmlvZGljYWw+PGZ1bGwtdGl0bGU+TmV1cm9zY2ll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A43D9D">
        <w:rPr>
          <w:rFonts w:ascii="Times New Roman" w:hAnsi="Times New Roman" w:cs="Times New Roman"/>
          <w:noProof/>
          <w:sz w:val="24"/>
          <w:szCs w:val="24"/>
        </w:rPr>
        <w:t>[8-12]</w:t>
      </w:r>
      <w:r w:rsidR="00875C4B">
        <w:rPr>
          <w:rFonts w:ascii="Times New Roman" w:hAnsi="Times New Roman" w:cs="Times New Roman"/>
          <w:sz w:val="24"/>
          <w:szCs w:val="24"/>
        </w:rPr>
        <w:fldChar w:fldCharType="end"/>
      </w:r>
      <w:commentRangeEnd w:id="40"/>
      <w:r w:rsidR="009970F0">
        <w:rPr>
          <w:rStyle w:val="CommentReference"/>
        </w:rPr>
        <w:commentReference w:id="40"/>
      </w:r>
      <w:r w:rsidRPr="00137FBE">
        <w:rPr>
          <w:rFonts w:ascii="Times New Roman" w:hAnsi="Times New Roman" w:cs="Times New Roman"/>
          <w:sz w:val="24"/>
          <w:szCs w:val="24"/>
        </w:rPr>
        <w:t xml:space="preserve">. Numerous studies have been conducted to explore gut microbiota composition responding to specific conditions such as high fat diet or inflammatory bowel disease </w:t>
      </w:r>
      <w:commentRangeStart w:id="41"/>
      <w:r w:rsidR="00875C4B">
        <w:rPr>
          <w:rFonts w:ascii="Times New Roman" w:hAnsi="Times New Roman" w:cs="Times New Roman"/>
          <w:sz w:val="24"/>
          <w:szCs w:val="24"/>
        </w:rPr>
        <w:fldChar w:fldCharType="begin">
          <w:fldData xml:space="preserve">PEVuZE5vdGU+PENpdGU+PEF1dGhvcj5DYW5pPC9BdXRob3I+PFllYXI+MjAwODwvWWVhcj48UmVj
TnVtPjIwNzwvUmVjTnVtPjxEaXNwbGF5VGV4dD5bMTMtMTldPC9EaXNwbGF5VGV4dD48cmVjb3Jk
PjxyZWMtbnVtYmVyPjIwNzwvcmVjLW51bWJlcj48Zm9yZWlnbi1rZXlzPjxrZXkgYXBwPSJFTiIg
ZGItaWQ9Ijlzd3gyMHMyNmZ6NXpvZWR4ZjJ4YXR3N3QweDVmMnJzcGV0OSIgdGltZXN0YW1wPSIx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ZT48c2Vjb25kYXJ5LXRpdGxlPkRpYWJldGVzPC9zZWNvbmRhcnktdGl0bGU+PC90aXRsZXM+PHBl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cj4yMTA8L3JlYy1udW1iZXI+PGZvcmVpZ24ta2V5cz48a2V5IGFwcD0iRU4iIGRiLWlkPSI5c3d4
MjBzMjZmejV6b2VkeGYyeGF0dzd0MHg1ZjJyc3BldDkiIHRpbWVzdGFtcD0iMTY3NDUxMTAyNSI+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ZXJpb2RpY2FsPjxmdWxsLXRpdGxlPlBlZGlhdHIgR2FzdHJvZW50ZXJvbCBIZXBhdG9sIE51dHI8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PEVuZE5vdGU+PENpdGU+PEF1dGhvcj5DYW5pPC9BdXRob3I+PFllYXI+MjAwODwvWWVhcj48UmVj
TnVtPjIwNzwvUmVjTnVtPjxEaXNwbGF5VGV4dD5bMTMtMTldPC9EaXNwbGF5VGV4dD48cmVjb3Jk
PjxyZWMtbnVtYmVyPjIwNzwvcmVjLW51bWJlcj48Zm9yZWlnbi1rZXlzPjxrZXkgYXBwPSJFTiIg
ZGItaWQ9Ijlzd3gyMHMyNmZ6NXpvZWR4ZjJ4YXR3N3QweDVmMnJzcGV0OSIgdGltZXN0YW1wPSIx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ZT48c2Vjb25kYXJ5LXRpdGxlPkRpYWJldGVzPC9zZWNvbmRhcnktdGl0bGU+PC90aXRsZXM+PHBl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cj4yMTA8L3JlYy1udW1iZXI+PGZvcmVpZ24ta2V5cz48a2V5IGFwcD0iRU4iIGRiLWlkPSI5c3d4
MjBzMjZmejV6b2VkeGYyeGF0dzd0MHg1ZjJyc3BldDkiIHRpbWVzdGFtcD0iMTY3NDUxMTAyNSI+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ZXJpb2RpY2FsPjxmdWxsLXRpdGxlPlBlZGlhdHIgR2FzdHJvZW50ZXJvbCBIZXBhdG9sIE51dHI8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A43D9D">
        <w:rPr>
          <w:rFonts w:ascii="Times New Roman" w:hAnsi="Times New Roman" w:cs="Times New Roman"/>
          <w:noProof/>
          <w:sz w:val="24"/>
          <w:szCs w:val="24"/>
        </w:rPr>
        <w:t>[13-19]</w:t>
      </w:r>
      <w:r w:rsidR="00875C4B">
        <w:rPr>
          <w:rFonts w:ascii="Times New Roman" w:hAnsi="Times New Roman" w:cs="Times New Roman"/>
          <w:sz w:val="24"/>
          <w:szCs w:val="24"/>
        </w:rPr>
        <w:fldChar w:fldCharType="end"/>
      </w:r>
      <w:commentRangeEnd w:id="41"/>
      <w:r w:rsidR="009970F0">
        <w:rPr>
          <w:rStyle w:val="CommentReference"/>
        </w:rPr>
        <w:commentReference w:id="41"/>
      </w:r>
      <w:r w:rsidRPr="00137FBE">
        <w:rPr>
          <w:rFonts w:ascii="Times New Roman" w:hAnsi="Times New Roman" w:cs="Times New Roman"/>
          <w:sz w:val="24"/>
          <w:szCs w:val="24"/>
        </w:rPr>
        <w:t xml:space="preserve">, however, some of the basic underlying molecular mechanism of gut regulation by these bacteria are poorly understood. </w:t>
      </w:r>
    </w:p>
    <w:p w14:paraId="3D4B64A1" w14:textId="03A54DCC" w:rsidR="00137FBE" w:rsidRPr="00137FBE" w:rsidRDefault="00137FBE" w:rsidP="00137FBE">
      <w:pPr>
        <w:rPr>
          <w:rFonts w:ascii="Times New Roman" w:hAnsi="Times New Roman" w:cs="Times New Roman"/>
          <w:sz w:val="24"/>
          <w:szCs w:val="24"/>
        </w:rPr>
      </w:pPr>
      <w:bookmarkStart w:id="42" w:name="_Hlk127786726"/>
      <w:r w:rsidRPr="00137FBE">
        <w:rPr>
          <w:rFonts w:ascii="Times New Roman" w:hAnsi="Times New Roman" w:cs="Times New Roman"/>
          <w:sz w:val="24"/>
          <w:szCs w:val="24"/>
        </w:rPr>
        <w:t>Systematic studies of gut microbiome</w:t>
      </w:r>
      <w:r w:rsidR="00555DE6">
        <w:rPr>
          <w:rFonts w:ascii="Times New Roman" w:hAnsi="Times New Roman" w:cs="Times New Roman"/>
          <w:sz w:val="24"/>
          <w:szCs w:val="24"/>
        </w:rPr>
        <w:t xml:space="preserve"> regulators</w:t>
      </w:r>
      <w:r w:rsidRPr="00137FBE">
        <w:rPr>
          <w:rFonts w:ascii="Times New Roman" w:hAnsi="Times New Roman" w:cs="Times New Roman"/>
          <w:sz w:val="24"/>
          <w:szCs w:val="24"/>
        </w:rPr>
        <w:t xml:space="preserve"> have </w:t>
      </w:r>
      <w:r w:rsidR="00555DE6">
        <w:rPr>
          <w:rFonts w:ascii="Times New Roman" w:hAnsi="Times New Roman" w:cs="Times New Roman"/>
          <w:sz w:val="24"/>
          <w:szCs w:val="24"/>
        </w:rPr>
        <w:t>shown</w:t>
      </w:r>
      <w:r w:rsidRPr="00137FBE">
        <w:rPr>
          <w:rFonts w:ascii="Times New Roman" w:hAnsi="Times New Roman" w:cs="Times New Roman"/>
          <w:sz w:val="24"/>
          <w:szCs w:val="24"/>
        </w:rPr>
        <w:t xml:space="preserve"> that</w:t>
      </w:r>
      <w:bookmarkEnd w:id="42"/>
      <w:r w:rsidRPr="00137FBE">
        <w:rPr>
          <w:rFonts w:ascii="Times New Roman" w:hAnsi="Times New Roman" w:cs="Times New Roman"/>
          <w:sz w:val="24"/>
          <w:szCs w:val="24"/>
        </w:rPr>
        <w:t xml:space="preserve"> diet and host genotype play important role in host-diet-microbiome interaction. For instance, a rapid and consistent dietary response to low fat/high</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plant</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and high fat/sugar diet on gene deficient mice has been reported to co-occur with significant increase of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Lactobacillales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Turicibacterales</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Verrucomicrobia</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Verrucomicrobiales</w:t>
      </w:r>
      <w:proofErr w:type="spellEnd"/>
      <w:r w:rsidRPr="00137FBE">
        <w:rPr>
          <w:rFonts w:ascii="Times New Roman" w:hAnsi="Times New Roman" w:cs="Times New Roman"/>
          <w:sz w:val="24"/>
          <w:szCs w:val="24"/>
        </w:rPr>
        <w:t xml:space="preserve">) </w:t>
      </w:r>
      <w:r w:rsidR="002E6A05">
        <w:rPr>
          <w:rFonts w:ascii="Times New Roman" w:hAnsi="Times New Roman" w:cs="Times New Roman"/>
          <w:sz w:val="24"/>
          <w:szCs w:val="24"/>
        </w:rPr>
        <w:lastRenderedPageBreak/>
        <w:fldChar w:fldCharType="begin"/>
      </w:r>
      <w:r w:rsidR="00A43D9D">
        <w:rPr>
          <w:rFonts w:ascii="Times New Roman" w:hAnsi="Times New Roman" w:cs="Times New Roman"/>
          <w:sz w:val="24"/>
          <w:szCs w:val="24"/>
        </w:rPr>
        <w:instrText xml:space="preserve"> ADDIN EN.CITE &lt;EndNote&gt;&lt;Cite&gt;&lt;Author&gt;Carmody&lt;/Author&gt;&lt;Year&gt;2015&lt;/Year&gt;&lt;RecNum&gt;214&lt;/RecNum&gt;&lt;DisplayText&gt;[20]&lt;/DisplayText&gt;&lt;record&gt;&lt;rec-number&gt;214&lt;/rec-number&gt;&lt;foreign-keys&gt;&lt;key app="EN" db-id="9swx20s26fz5zoedxf2xatw7t0x5f2rspet9" timestamp="1674511025"&gt;214&lt;/key&gt;&lt;/foreign-keys&gt;&lt;ref-type name="Journal Article"&gt;17&lt;/ref-type&gt;&lt;contributors&gt;&lt;authors&gt;&lt;author&gt;Carmody, R. N.&lt;/author&gt;&lt;author&gt;Gerber, G. K.&lt;/author&gt;&lt;author&gt;Luevano, J. M.&lt;/author&gt;&lt;author&gt;Gatti, D. M.&lt;/author&gt;&lt;author&gt;Somes, L.&lt;/author&gt;&lt;author&gt;Svenson, K. L.&lt;/author&gt;&lt;author&gt;Turnbaugh, P. J.&lt;/author&gt;&lt;/authors&gt;&lt;/contributors&gt;&lt;auth-address&gt;Harvard Univ, FAS Ctr Syst Biol, Cambridge, MA 02138 USA&amp;#xD;Univ Calif San Francisco, Dept Microbiol &amp;amp; Immunol, Hooper Fdn, San Francisco, CA 94143 USA&amp;#xD;Harvard Univ, Brigham &amp;amp; Womens Hosp, Dept Pathol, Ctr Clin &amp;amp; Translat Metagenom, Boston, MA 02115 USA&amp;#xD;Jackson Lab, Bar Harbor, ME 04609 USA&lt;/auth-address&gt;&lt;titles&gt;&lt;title&gt;Diet Dominates Host Genotype in Shaping the Murine Gut Microbiota&lt;/title&gt;&lt;secondary-title&gt;Cell Host &amp;amp; Microbe&lt;/secondary-title&gt;&lt;alt-title&gt;Cell Host Microbe&lt;/alt-title&gt;&lt;/titles&gt;&lt;periodical&gt;&lt;full-title&gt;Cell Host &amp;amp; Microbe&lt;/full-title&gt;&lt;abbr-1&gt;Cell Host Microbe&lt;/abbr-1&gt;&lt;/periodical&gt;&lt;alt-periodical&gt;&lt;full-title&gt;Cell Host &amp;amp; Microbe&lt;/full-title&gt;&lt;abbr-1&gt;Cell Host Microbe&lt;/abbr-1&gt;&lt;/alt-periodical&gt;&lt;pages&gt;72-84&lt;/pages&gt;&lt;volume&gt;17&lt;/volume&gt;&lt;number&gt;1&lt;/number&gt;&lt;keywords&gt;&lt;keyword&gt;high-fat&lt;/keyword&gt;&lt;keyword&gt;mice&lt;/keyword&gt;&lt;keyword&gt;hysteresis&lt;/keyword&gt;&lt;keyword&gt;inflammation&lt;/keyword&gt;&lt;keyword&gt;population&lt;/keyword&gt;&lt;keyword&gt;discovery&lt;/keyword&gt;&lt;keyword&gt;ecology&lt;/keyword&gt;&lt;keyword&gt;obesity&lt;/keyword&gt;&lt;keyword&gt;humans&lt;/keyword&gt;&lt;/keywords&gt;&lt;dates&gt;&lt;year&gt;2015&lt;/year&gt;&lt;pub-dates&gt;&lt;date&gt;Jan 14&lt;/date&gt;&lt;/pub-dates&gt;&lt;/dates&gt;&lt;isbn&gt;1931-3128&lt;/isbn&gt;&lt;accession-num&gt;WOS:000348030100011&lt;/accession-num&gt;&lt;urls&gt;&lt;related-urls&gt;&lt;url&gt;&amp;lt;Go to ISI&amp;gt;://WOS:000348030100011&lt;/url&gt;&lt;/related-urls&gt;&lt;/urls&gt;&lt;electronic-resource-num&gt;10.1016/j.chom.2014.11.010&lt;/electronic-resource-num&gt;&lt;language&gt;English&lt;/language&gt;&lt;/record&gt;&lt;/Cite&gt;&lt;/EndNote&gt;</w:instrText>
      </w:r>
      <w:r w:rsidR="002E6A05">
        <w:rPr>
          <w:rFonts w:ascii="Times New Roman" w:hAnsi="Times New Roman" w:cs="Times New Roman"/>
          <w:sz w:val="24"/>
          <w:szCs w:val="24"/>
        </w:rPr>
        <w:fldChar w:fldCharType="separate"/>
      </w:r>
      <w:r w:rsidR="00A43D9D">
        <w:rPr>
          <w:rFonts w:ascii="Times New Roman" w:hAnsi="Times New Roman" w:cs="Times New Roman"/>
          <w:noProof/>
          <w:sz w:val="24"/>
          <w:szCs w:val="24"/>
        </w:rPr>
        <w:t>[20]</w:t>
      </w:r>
      <w:r w:rsidR="002E6A05">
        <w:rPr>
          <w:rFonts w:ascii="Times New Roman" w:hAnsi="Times New Roman" w:cs="Times New Roman"/>
          <w:sz w:val="24"/>
          <w:szCs w:val="24"/>
        </w:rPr>
        <w:fldChar w:fldCharType="end"/>
      </w:r>
      <w:r w:rsidRPr="00137FBE">
        <w:rPr>
          <w:rFonts w:ascii="Times New Roman" w:hAnsi="Times New Roman" w:cs="Times New Roman"/>
          <w:sz w:val="24"/>
          <w:szCs w:val="24"/>
        </w:rPr>
        <w:t xml:space="preserve">. In contrast,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Bacteroidales</w:t>
      </w:r>
      <w:proofErr w:type="spellEnd"/>
      <w:r w:rsidRPr="00137FBE">
        <w:rPr>
          <w:rFonts w:ascii="Times New Roman" w:hAnsi="Times New Roman" w:cs="Times New Roman"/>
          <w:sz w:val="24"/>
          <w:szCs w:val="24"/>
        </w:rPr>
        <w:t xml:space="preserve">) significantly decreased in high fat/sugar diet group. Additionally,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Bacterioidales</w:t>
      </w:r>
      <w:proofErr w:type="spellEnd"/>
      <w:r w:rsidRPr="00137FBE">
        <w:rPr>
          <w:rFonts w:ascii="Times New Roman" w:hAnsi="Times New Roman" w:cs="Times New Roman"/>
          <w:sz w:val="24"/>
          <w:szCs w:val="24"/>
        </w:rPr>
        <w:t xml:space="preserve"> significantly altered composition of bacterial orders during the dietary shift between low fat/high</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plant</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polysaccharide diet and high fat/sugar diet. Utilizing gnotobiotic mouse model with transplantation of healthy human fecal sample, the low fat/high</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plant</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diet decreased the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Erysipelotrichi</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Firmicutes Bacilli</w:t>
      </w:r>
      <w:r w:rsidRPr="00137FBE">
        <w:rPr>
          <w:rFonts w:ascii="Times New Roman" w:hAnsi="Times New Roman" w:cs="Times New Roman"/>
          <w:sz w:val="24"/>
          <w:szCs w:val="24"/>
        </w:rPr>
        <w:t xml:space="preserve">, and increased the relative abundance of </w:t>
      </w:r>
      <w:r w:rsidRPr="00555DE6">
        <w:rPr>
          <w:rFonts w:ascii="Times New Roman" w:hAnsi="Times New Roman" w:cs="Times New Roman"/>
          <w:i/>
          <w:iCs/>
          <w:sz w:val="24"/>
          <w:szCs w:val="24"/>
        </w:rPr>
        <w:t xml:space="preserve">Bacteroidetes </w:t>
      </w:r>
      <w:proofErr w:type="spellStart"/>
      <w:r w:rsidRPr="00555DE6">
        <w:rPr>
          <w:rFonts w:ascii="Times New Roman" w:hAnsi="Times New Roman" w:cs="Times New Roman"/>
          <w:i/>
          <w:iCs/>
          <w:sz w:val="24"/>
          <w:szCs w:val="24"/>
        </w:rPr>
        <w:t>Bacteroidetes</w:t>
      </w:r>
      <w:proofErr w:type="spellEnd"/>
      <w:r w:rsidRPr="00137FBE">
        <w:rPr>
          <w:rFonts w:ascii="Times New Roman" w:hAnsi="Times New Roman" w:cs="Times New Roman"/>
          <w:sz w:val="24"/>
          <w:szCs w:val="24"/>
        </w:rPr>
        <w:t xml:space="preserve"> compared with high fat/sugar Western diet. Twenty-eight healthy subjects were given 60 g of whole grain barley, brown rice or equal mixture of two ingredients every day for 4 weeks </w:t>
      </w:r>
      <w:r w:rsidR="00997870">
        <w:rPr>
          <w:rFonts w:ascii="Times New Roman" w:hAnsi="Times New Roman" w:cs="Times New Roman"/>
          <w:sz w:val="24"/>
          <w:szCs w:val="24"/>
        </w:rPr>
        <w:fldChar w:fldCharType="begin">
          <w:fldData xml:space="preserve">PEVuZE5vdGU+PENpdGU+PEF1dGhvcj5NYXJ0aW5lejwvQXV0aG9yPjxZZWFyPjIwMTM8L1llYXI+
PFJlY051bT4yMTU8L1JlY051bT48RGlzcGxheVRleHQ+WzIxXTwvRGlzcGxheVRleHQ+PHJlY29y
ZD48cmVjLW51bWJlcj4yMTU8L3JlYy1udW1iZXI+PGZvcmVpZ24ta2V5cz48a2V5IGFwcD0iRU4i
IGRiLWlkPSI5c3d4MjBzMjZmejV6b2VkeGYyeGF0dzd0MHg1ZjJyc3BldDkiIHRpbWVzdGFtcD0i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aXRsZXM+PHBlcmlvZGljYWw+PGZ1bGwtdGl0bGU+SXNtZSBKb3VybmFsPC9mdWxsLXRpdGxlPjxh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PEVuZE5vdGU+PENpdGU+PEF1dGhvcj5NYXJ0aW5lejwvQXV0aG9yPjxZZWFyPjIwMTM8L1llYXI+
PFJlY051bT4yMTU8L1JlY051bT48RGlzcGxheVRleHQ+WzIxXTwvRGlzcGxheVRleHQ+PHJlY29y
ZD48cmVjLW51bWJlcj4yMTU8L3JlYy1udW1iZXI+PGZvcmVpZ24ta2V5cz48a2V5IGFwcD0iRU4i
IGRiLWlkPSI5c3d4MjBzMjZmejV6b2VkeGYyeGF0dzd0MHg1ZjJyc3BldDkiIHRpbWVzdGFtcD0i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aXRsZXM+PHBlcmlvZGljYWw+PGZ1bGwtdGl0bGU+SXNtZSBKb3VybmFsPC9mdWxsLXRpdGxlPjxh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997870">
        <w:rPr>
          <w:rFonts w:ascii="Times New Roman" w:hAnsi="Times New Roman" w:cs="Times New Roman"/>
          <w:sz w:val="24"/>
          <w:szCs w:val="24"/>
        </w:rPr>
      </w:r>
      <w:r w:rsidR="00997870">
        <w:rPr>
          <w:rFonts w:ascii="Times New Roman" w:hAnsi="Times New Roman" w:cs="Times New Roman"/>
          <w:sz w:val="24"/>
          <w:szCs w:val="24"/>
        </w:rPr>
        <w:fldChar w:fldCharType="separate"/>
      </w:r>
      <w:r w:rsidR="00A43D9D">
        <w:rPr>
          <w:rFonts w:ascii="Times New Roman" w:hAnsi="Times New Roman" w:cs="Times New Roman"/>
          <w:noProof/>
          <w:sz w:val="24"/>
          <w:szCs w:val="24"/>
        </w:rPr>
        <w:t>[21]</w:t>
      </w:r>
      <w:r w:rsidR="00997870">
        <w:rPr>
          <w:rFonts w:ascii="Times New Roman" w:hAnsi="Times New Roman" w:cs="Times New Roman"/>
          <w:sz w:val="24"/>
          <w:szCs w:val="24"/>
        </w:rPr>
        <w:fldChar w:fldCharType="end"/>
      </w:r>
      <w:r w:rsidRPr="00137FBE">
        <w:rPr>
          <w:rFonts w:ascii="Times New Roman" w:hAnsi="Times New Roman" w:cs="Times New Roman"/>
          <w:sz w:val="24"/>
          <w:szCs w:val="24"/>
        </w:rPr>
        <w:t>. All three whole</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 xml:space="preserve">grain diets significantly increased the gut bacterial diversity (Shannon’s and Simpson’s indices), and the proportion of phylum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while decreases the proportion of phylum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At the individual level, genus </w:t>
      </w:r>
      <w:proofErr w:type="spellStart"/>
      <w:r w:rsidRPr="00555DE6">
        <w:rPr>
          <w:rFonts w:ascii="Times New Roman" w:hAnsi="Times New Roman" w:cs="Times New Roman"/>
          <w:i/>
          <w:iCs/>
          <w:sz w:val="24"/>
          <w:szCs w:val="24"/>
        </w:rPr>
        <w:t>Bacerioides</w:t>
      </w:r>
      <w:proofErr w:type="spellEnd"/>
      <w:r w:rsidRPr="00555DE6">
        <w:rPr>
          <w:rFonts w:ascii="Times New Roman" w:hAnsi="Times New Roman" w:cs="Times New Roman"/>
          <w:i/>
          <w:iCs/>
          <w:sz w:val="24"/>
          <w:szCs w:val="24"/>
        </w:rPr>
        <w:t xml:space="preserve"> </w:t>
      </w:r>
      <w:r w:rsidRPr="00137FBE">
        <w:rPr>
          <w:rFonts w:ascii="Times New Roman" w:hAnsi="Times New Roman" w:cs="Times New Roman"/>
          <w:sz w:val="24"/>
          <w:szCs w:val="24"/>
        </w:rPr>
        <w:t xml:space="preserve">were significantly decreased by whole barley and brown rice mix diet but were not affected by either of the single ingredient diet. In addition, genus </w:t>
      </w:r>
      <w:proofErr w:type="spellStart"/>
      <w:r w:rsidRPr="00555DE6">
        <w:rPr>
          <w:rFonts w:ascii="Times New Roman" w:hAnsi="Times New Roman" w:cs="Times New Roman"/>
          <w:i/>
          <w:iCs/>
          <w:sz w:val="24"/>
          <w:szCs w:val="24"/>
        </w:rPr>
        <w:t>Roseburia</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Bifidobacterium</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Dialister</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Odoribacter</w:t>
      </w:r>
      <w:proofErr w:type="spellEnd"/>
      <w:r w:rsidRPr="00137FBE">
        <w:rPr>
          <w:rFonts w:ascii="Times New Roman" w:hAnsi="Times New Roman" w:cs="Times New Roman"/>
          <w:sz w:val="24"/>
          <w:szCs w:val="24"/>
        </w:rPr>
        <w:t xml:space="preserve"> were significantly altered only by whole grain barley diet, and genus </w:t>
      </w:r>
      <w:proofErr w:type="spellStart"/>
      <w:r w:rsidRPr="00555DE6">
        <w:rPr>
          <w:rFonts w:ascii="Times New Roman" w:hAnsi="Times New Roman" w:cs="Times New Roman"/>
          <w:i/>
          <w:iCs/>
          <w:sz w:val="24"/>
          <w:szCs w:val="24"/>
        </w:rPr>
        <w:t>Blautia</w:t>
      </w:r>
      <w:proofErr w:type="spellEnd"/>
      <w:r w:rsidRPr="00137FBE">
        <w:rPr>
          <w:rFonts w:ascii="Times New Roman" w:hAnsi="Times New Roman" w:cs="Times New Roman"/>
          <w:sz w:val="24"/>
          <w:szCs w:val="24"/>
        </w:rPr>
        <w:t xml:space="preserve"> by both, mix diet and whole grain barley diet. </w:t>
      </w:r>
    </w:p>
    <w:p w14:paraId="10604736" w14:textId="674CB183" w:rsidR="00137FBE" w:rsidRPr="00137FBE" w:rsidRDefault="00137FBE" w:rsidP="00137FBE">
      <w:pPr>
        <w:rPr>
          <w:rFonts w:ascii="Times New Roman" w:hAnsi="Times New Roman" w:cs="Times New Roman"/>
          <w:sz w:val="24"/>
          <w:szCs w:val="24"/>
        </w:rPr>
      </w:pPr>
      <w:bookmarkStart w:id="43" w:name="_Hlk127787597"/>
      <w:r w:rsidRPr="00137FBE">
        <w:rPr>
          <w:rFonts w:ascii="Times New Roman" w:hAnsi="Times New Roman" w:cs="Times New Roman"/>
          <w:sz w:val="24"/>
          <w:szCs w:val="24"/>
        </w:rPr>
        <w:t xml:space="preserve">Host genotype may also influence the human gut microbiota, </w:t>
      </w:r>
      <w:r w:rsidR="00555DE6">
        <w:rPr>
          <w:rFonts w:ascii="Times New Roman" w:hAnsi="Times New Roman" w:cs="Times New Roman"/>
          <w:sz w:val="24"/>
          <w:szCs w:val="24"/>
        </w:rPr>
        <w:t>although</w:t>
      </w:r>
      <w:r w:rsidRPr="00137FBE">
        <w:rPr>
          <w:rFonts w:ascii="Times New Roman" w:hAnsi="Times New Roman" w:cs="Times New Roman"/>
          <w:sz w:val="24"/>
          <w:szCs w:val="24"/>
        </w:rPr>
        <w:t xml:space="preserve"> opinions regarding its contribution </w:t>
      </w:r>
      <w:r w:rsidR="00555DE6">
        <w:rPr>
          <w:rFonts w:ascii="Times New Roman" w:hAnsi="Times New Roman" w:cs="Times New Roman"/>
          <w:sz w:val="24"/>
          <w:szCs w:val="24"/>
        </w:rPr>
        <w:t xml:space="preserve">diverge </w:t>
      </w:r>
      <w:r w:rsidRPr="00137FBE">
        <w:rPr>
          <w:rFonts w:ascii="Times New Roman" w:hAnsi="Times New Roman" w:cs="Times New Roman"/>
          <w:sz w:val="24"/>
          <w:szCs w:val="24"/>
        </w:rPr>
        <w:t>due to the potential confounding factors such as the diet</w:t>
      </w:r>
      <w:bookmarkEnd w:id="43"/>
      <w:r w:rsidRPr="00137FBE">
        <w:rPr>
          <w:rFonts w:ascii="Times New Roman" w:hAnsi="Times New Roman" w:cs="Times New Roman"/>
          <w:sz w:val="24"/>
          <w:szCs w:val="24"/>
        </w:rPr>
        <w:t xml:space="preserve"> </w:t>
      </w:r>
      <w:r w:rsidR="00997870">
        <w:rPr>
          <w:rFonts w:ascii="Times New Roman" w:hAnsi="Times New Roman" w:cs="Times New Roman"/>
          <w:sz w:val="24"/>
          <w:szCs w:val="24"/>
        </w:rPr>
        <w:fldChar w:fldCharType="begin">
          <w:fldData xml:space="preserve">PEVuZE5vdGU+PENpdGU+PEF1dGhvcj5DYXJtb2R5PC9BdXRob3I+PFllYXI+MjAxNTwvWWVhcj48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PEVuZE5vdGU+PENpdGU+PEF1dGhvcj5DYXJtb2R5PC9BdXRob3I+PFllYXI+MjAxNTwvWWVhcj48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997870">
        <w:rPr>
          <w:rFonts w:ascii="Times New Roman" w:hAnsi="Times New Roman" w:cs="Times New Roman"/>
          <w:sz w:val="24"/>
          <w:szCs w:val="24"/>
        </w:rPr>
      </w:r>
      <w:r w:rsidR="00997870">
        <w:rPr>
          <w:rFonts w:ascii="Times New Roman" w:hAnsi="Times New Roman" w:cs="Times New Roman"/>
          <w:sz w:val="24"/>
          <w:szCs w:val="24"/>
        </w:rPr>
        <w:fldChar w:fldCharType="separate"/>
      </w:r>
      <w:r w:rsidR="00A43D9D">
        <w:rPr>
          <w:rFonts w:ascii="Times New Roman" w:hAnsi="Times New Roman" w:cs="Times New Roman"/>
          <w:noProof/>
          <w:sz w:val="24"/>
          <w:szCs w:val="24"/>
        </w:rPr>
        <w:t>[20, 22]</w:t>
      </w:r>
      <w:r w:rsidR="00997870">
        <w:rPr>
          <w:rFonts w:ascii="Times New Roman" w:hAnsi="Times New Roman" w:cs="Times New Roman"/>
          <w:sz w:val="24"/>
          <w:szCs w:val="24"/>
        </w:rPr>
        <w:fldChar w:fldCharType="end"/>
      </w:r>
      <w:r w:rsidRPr="00137FBE">
        <w:rPr>
          <w:rFonts w:ascii="Times New Roman" w:hAnsi="Times New Roman" w:cs="Times New Roman"/>
          <w:sz w:val="24"/>
          <w:szCs w:val="24"/>
        </w:rPr>
        <w:t xml:space="preserve">. </w:t>
      </w:r>
      <w:bookmarkStart w:id="44" w:name="_Hlk127787707"/>
      <w:r w:rsidRPr="00137FBE">
        <w:rPr>
          <w:rFonts w:ascii="Times New Roman" w:hAnsi="Times New Roman" w:cs="Times New Roman"/>
          <w:sz w:val="24"/>
          <w:szCs w:val="24"/>
        </w:rPr>
        <w:t xml:space="preserve">Simplified animal model using the same diet and living environment can help reveal the potential </w:t>
      </w:r>
      <w:r w:rsidR="00587126">
        <w:rPr>
          <w:rFonts w:ascii="Times New Roman" w:hAnsi="Times New Roman" w:cs="Times New Roman"/>
          <w:sz w:val="24"/>
          <w:szCs w:val="24"/>
        </w:rPr>
        <w:t>relationship between</w:t>
      </w:r>
      <w:r w:rsidRPr="00137FBE">
        <w:rPr>
          <w:rFonts w:ascii="Times New Roman" w:hAnsi="Times New Roman" w:cs="Times New Roman"/>
          <w:sz w:val="24"/>
          <w:szCs w:val="24"/>
        </w:rPr>
        <w:t xml:space="preserve"> genotype </w:t>
      </w:r>
      <w:r w:rsidR="00587126">
        <w:rPr>
          <w:rFonts w:ascii="Times New Roman" w:hAnsi="Times New Roman" w:cs="Times New Roman"/>
          <w:sz w:val="24"/>
          <w:szCs w:val="24"/>
        </w:rPr>
        <w:t>and</w:t>
      </w:r>
      <w:r w:rsidRPr="00137FBE">
        <w:rPr>
          <w:rFonts w:ascii="Times New Roman" w:hAnsi="Times New Roman" w:cs="Times New Roman"/>
          <w:sz w:val="24"/>
          <w:szCs w:val="24"/>
        </w:rPr>
        <w:t xml:space="preserve"> gut </w:t>
      </w:r>
      <w:r w:rsidR="00587126" w:rsidRPr="00137FBE">
        <w:rPr>
          <w:rFonts w:ascii="Times New Roman" w:hAnsi="Times New Roman" w:cs="Times New Roman"/>
          <w:sz w:val="24"/>
          <w:szCs w:val="24"/>
        </w:rPr>
        <w:t>microbiota</w:t>
      </w:r>
      <w:r w:rsidR="00587126">
        <w:rPr>
          <w:rFonts w:ascii="Times New Roman" w:hAnsi="Times New Roman" w:cs="Times New Roman"/>
          <w:sz w:val="24"/>
          <w:szCs w:val="24"/>
        </w:rPr>
        <w:t xml:space="preserve"> and</w:t>
      </w:r>
      <w:r w:rsidRPr="00137FBE">
        <w:rPr>
          <w:rFonts w:ascii="Times New Roman" w:hAnsi="Times New Roman" w:cs="Times New Roman"/>
          <w:sz w:val="24"/>
          <w:szCs w:val="24"/>
        </w:rPr>
        <w:t xml:space="preserve"> helps remov</w:t>
      </w:r>
      <w:r w:rsidR="00587126">
        <w:rPr>
          <w:rFonts w:ascii="Times New Roman" w:hAnsi="Times New Roman" w:cs="Times New Roman"/>
          <w:sz w:val="24"/>
          <w:szCs w:val="24"/>
        </w:rPr>
        <w:t>e</w:t>
      </w:r>
      <w:r w:rsidRPr="00137FBE">
        <w:rPr>
          <w:rFonts w:ascii="Times New Roman" w:hAnsi="Times New Roman" w:cs="Times New Roman"/>
          <w:sz w:val="24"/>
          <w:szCs w:val="24"/>
        </w:rPr>
        <w:t xml:space="preserve"> some of the doubts.</w:t>
      </w:r>
      <w:bookmarkEnd w:id="44"/>
      <w:r w:rsidRPr="00137FBE">
        <w:rPr>
          <w:rFonts w:ascii="Times New Roman" w:hAnsi="Times New Roman" w:cs="Times New Roman"/>
          <w:sz w:val="24"/>
          <w:szCs w:val="24"/>
        </w:rPr>
        <w:t xml:space="preserve"> Results from a mice study conducted in 2011</w:t>
      </w:r>
      <w:r w:rsidR="0008782D">
        <w:rPr>
          <w:rFonts w:ascii="Times New Roman" w:hAnsi="Times New Roman" w:cs="Times New Roman"/>
          <w:sz w:val="24"/>
          <w:szCs w:val="24"/>
        </w:rPr>
        <w:t xml:space="preserve"> </w:t>
      </w:r>
      <w:r w:rsidR="0008782D">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&lt;EndNote&gt;&lt;Cite&gt;&lt;Author&gt;Kovacs&lt;/Author&gt;&lt;Year&gt;2011&lt;/Year&gt;&lt;RecNum&gt;217&lt;/RecNum&gt;&lt;DisplayText&gt;[23]&lt;/DisplayText&gt;&lt;record&gt;&lt;rec-number&gt;217&lt;/rec-number&gt;&lt;foreign-keys&gt;&lt;key app="EN" db-id="9swx20s26fz5zoedxf2xatw7t0x5f2rspet9" timestamp="1674511025"&gt;217&lt;/key&gt;&lt;/foreign-keys&gt;&lt;ref-type name="Journal Article"&gt;17&lt;/ref-type&gt;&lt;contributors&gt;&lt;authors&gt;&lt;author&gt;Kovacs, A.&lt;/author&gt;&lt;author&gt;Ben-Jacob, N.&lt;/author&gt;&lt;author&gt;Tayem, H.&lt;/author&gt;&lt;author&gt;Halperin, E.&lt;/author&gt;&lt;author&gt;Iraqi, F. A.&lt;/author&gt;&lt;author&gt;Gophna, U.&lt;/author&gt;&lt;/authors&gt;&lt;/contributors&gt;&lt;auth-address&gt;Tel Aviv Univ, George S Wise Fac Life Sci, Dept Mol Microbiol &amp;amp; Biotechnol, IL-69978 Tel Aviv, Israel&amp;#xD;Tel Aviv Univ, Sackler Fac Med, Dept Clin Microbiol &amp;amp; Immunol, IL-69978 Tel Aviv, Israel&lt;/auth-address&gt;&lt;titles&gt;&lt;title&gt;Genotype Is a Stronger Determinant than Sex of the Mouse Gut Microbiota&lt;/title&gt;&lt;secondary-title&gt;Microbial Ecology&lt;/secondary-title&gt;&lt;alt-title&gt;Microb Ecol&lt;/alt-title&gt;&lt;/titles&gt;&lt;periodical&gt;&lt;full-title&gt;Microbial Ecology&lt;/full-title&gt;&lt;abbr-1&gt;Microb Ecol&lt;/abbr-1&gt;&lt;/periodical&gt;&lt;alt-periodical&gt;&lt;full-title&gt;Microbial Ecology&lt;/full-title&gt;&lt;abbr-1&gt;Microb Ecol&lt;/abbr-1&gt;&lt;/alt-periodical&gt;&lt;pages&gt;423-428&lt;/pages&gt;&lt;volume&gt;61&lt;/volume&gt;&lt;number&gt;2&lt;/number&gt;&lt;keywords&gt;&lt;keyword&gt;listeria-monocytogenes infection&lt;/keyword&gt;&lt;keyword&gt;invasive escherichia-coli&lt;/keyword&gt;&lt;keyword&gt;irritable-bowel-syndrome&lt;/keyword&gt;&lt;keyword&gt;fecal microbiota&lt;/keyword&gt;&lt;keyword&gt;crohns-disease&lt;/keyword&gt;&lt;keyword&gt;collaborative cross&lt;/keyword&gt;&lt;keyword&gt;community structure&lt;/keyword&gt;&lt;keyword&gt;systems genetics&lt;/keyword&gt;&lt;keyword&gt;host genetics&lt;/keyword&gt;&lt;keyword&gt;ileal mucosa&lt;/keyword&gt;&lt;/keywords&gt;&lt;dates&gt;&lt;year&gt;2011&lt;/year&gt;&lt;pub-dates&gt;&lt;date&gt;Feb&lt;/date&gt;&lt;/pub-dates&gt;&lt;/dates&gt;&lt;isbn&gt;0095-3628&lt;/isbn&gt;&lt;accession-num&gt;WOS:000287251000017&lt;/accession-num&gt;&lt;urls&gt;&lt;related-urls&gt;&lt;url&gt;&amp;lt;Go to ISI&amp;gt;://WOS:000287251000017&lt;/url&gt;&lt;/related-urls&gt;&lt;/urls&gt;&lt;electronic-resource-num&gt;10.1007/s00248-010-9787-2&lt;/electronic-resource-num&gt;&lt;language&gt;English&lt;/language&gt;&lt;/record&gt;&lt;/Cite&gt;&lt;/EndNote&gt;</w:instrText>
      </w:r>
      <w:r w:rsidR="0008782D">
        <w:rPr>
          <w:rFonts w:ascii="Times New Roman" w:hAnsi="Times New Roman" w:cs="Times New Roman"/>
          <w:sz w:val="24"/>
          <w:szCs w:val="24"/>
        </w:rPr>
        <w:fldChar w:fldCharType="separate"/>
      </w:r>
      <w:r w:rsidR="00A43D9D">
        <w:rPr>
          <w:rFonts w:ascii="Times New Roman" w:hAnsi="Times New Roman" w:cs="Times New Roman"/>
          <w:noProof/>
          <w:sz w:val="24"/>
          <w:szCs w:val="24"/>
        </w:rPr>
        <w:t>[23]</w:t>
      </w:r>
      <w:r w:rsidR="0008782D">
        <w:rPr>
          <w:rFonts w:ascii="Times New Roman" w:hAnsi="Times New Roman" w:cs="Times New Roman"/>
          <w:sz w:val="24"/>
          <w:szCs w:val="24"/>
        </w:rPr>
        <w:fldChar w:fldCharType="end"/>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 xml:space="preserve">that used automated ribosomal intergenic spacer analysis and </w:t>
      </w:r>
      <w:r w:rsidR="0024065A">
        <w:rPr>
          <w:rFonts w:ascii="Times New Roman" w:hAnsi="Times New Roman" w:cs="Times New Roman"/>
          <w:sz w:val="24"/>
          <w:szCs w:val="24"/>
        </w:rPr>
        <w:t>l</w:t>
      </w:r>
      <w:r w:rsidRPr="00137FBE">
        <w:rPr>
          <w:rFonts w:ascii="Times New Roman" w:hAnsi="Times New Roman" w:cs="Times New Roman"/>
          <w:sz w:val="24"/>
          <w:szCs w:val="24"/>
        </w:rPr>
        <w:t>ength</w:t>
      </w:r>
      <w:r w:rsidR="00587126">
        <w:rPr>
          <w:rFonts w:ascii="Times New Roman" w:hAnsi="Times New Roman" w:cs="Times New Roman"/>
          <w:sz w:val="24"/>
          <w:szCs w:val="24"/>
        </w:rPr>
        <w:t>-</w:t>
      </w:r>
      <w:r w:rsidR="0024065A">
        <w:rPr>
          <w:rFonts w:ascii="Times New Roman" w:hAnsi="Times New Roman" w:cs="Times New Roman"/>
          <w:sz w:val="24"/>
          <w:szCs w:val="24"/>
        </w:rPr>
        <w:t>h</w:t>
      </w:r>
      <w:r w:rsidRPr="00137FBE">
        <w:rPr>
          <w:rFonts w:ascii="Times New Roman" w:hAnsi="Times New Roman" w:cs="Times New Roman"/>
          <w:sz w:val="24"/>
          <w:szCs w:val="24"/>
        </w:rPr>
        <w:t xml:space="preserve">eterogeneity </w:t>
      </w:r>
      <w:r w:rsidR="0024065A">
        <w:rPr>
          <w:rFonts w:ascii="Times New Roman" w:hAnsi="Times New Roman" w:cs="Times New Roman"/>
          <w:sz w:val="24"/>
          <w:szCs w:val="24"/>
        </w:rPr>
        <w:t>p</w:t>
      </w:r>
      <w:r w:rsidRPr="00137FBE">
        <w:rPr>
          <w:rFonts w:ascii="Times New Roman" w:hAnsi="Times New Roman" w:cs="Times New Roman"/>
          <w:sz w:val="24"/>
          <w:szCs w:val="24"/>
        </w:rPr>
        <w:t xml:space="preserve">olymerase </w:t>
      </w:r>
      <w:r w:rsidR="0024065A">
        <w:rPr>
          <w:rFonts w:ascii="Times New Roman" w:hAnsi="Times New Roman" w:cs="Times New Roman"/>
          <w:sz w:val="24"/>
          <w:szCs w:val="24"/>
        </w:rPr>
        <w:t>C</w:t>
      </w:r>
      <w:r w:rsidRPr="00137FBE">
        <w:rPr>
          <w:rFonts w:ascii="Times New Roman" w:hAnsi="Times New Roman" w:cs="Times New Roman"/>
          <w:sz w:val="24"/>
          <w:szCs w:val="24"/>
        </w:rPr>
        <w:t xml:space="preserve">hain </w:t>
      </w:r>
      <w:r w:rsidR="0024065A">
        <w:rPr>
          <w:rFonts w:ascii="Times New Roman" w:hAnsi="Times New Roman" w:cs="Times New Roman"/>
          <w:sz w:val="24"/>
          <w:szCs w:val="24"/>
        </w:rPr>
        <w:t>R</w:t>
      </w:r>
      <w:r w:rsidRPr="00137FBE">
        <w:rPr>
          <w:rFonts w:ascii="Times New Roman" w:hAnsi="Times New Roman" w:cs="Times New Roman"/>
          <w:sz w:val="24"/>
          <w:szCs w:val="24"/>
        </w:rPr>
        <w:t xml:space="preserve">eaction </w:t>
      </w:r>
      <w:r w:rsidR="0024065A">
        <w:rPr>
          <w:rFonts w:ascii="Times New Roman" w:hAnsi="Times New Roman" w:cs="Times New Roman"/>
          <w:sz w:val="24"/>
          <w:szCs w:val="24"/>
        </w:rPr>
        <w:t xml:space="preserve">(L-H PCR) </w:t>
      </w:r>
      <w:r w:rsidR="0008782D">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&lt;EndNote&gt;&lt;Cite&gt;&lt;Author&gt;Ritchie&lt;/Author&gt;&lt;Year&gt;2000&lt;/Year&gt;&lt;RecNum&gt;261&lt;/RecNum&gt;&lt;DisplayText&gt;[24]&lt;/DisplayText&gt;&lt;record&gt;&lt;rec-number&gt;261&lt;/rec-number&gt;&lt;foreign-keys&gt;&lt;key app="EN" db-id="9swx20s26fz5zoedxf2xatw7t0x5f2rspet9" timestamp="1676920710"&gt;261&lt;/key&gt;&lt;/foreign-keys&gt;&lt;ref-type name="Journal Article"&gt;17&lt;/ref-type&gt;&lt;contributors&gt;&lt;authors&gt;&lt;author&gt;Ritchie, N. J.&lt;/author&gt;&lt;author&gt;Schutter, M. E.&lt;/author&gt;&lt;author&gt;Dick, R. P.&lt;/author&gt;&lt;author&gt;Myrold, D. D.&lt;/author&gt;&lt;/authors&gt;&lt;/contributors&gt;&lt;auth-address&gt;Department of Crop and Soil Science, Oregon State University, Corvallis, Oregon 97331-7306, USA.&lt;/auth-address&gt;&lt;titles&gt;&lt;title&gt;Use of length heterogeneity PCR and fatty acid methyl ester profiles to characterize microbial communities in soil&lt;/title&gt;&lt;secondary-title&gt;Appl Environ Microbiol&lt;/secondary-title&gt;&lt;/titles&gt;&lt;periodical&gt;&lt;full-title&gt;Appl Environ Microbiol&lt;/full-title&gt;&lt;/periodical&gt;&lt;pages&gt;1668-75&lt;/pages&gt;&lt;volume&gt;66&lt;/volume&gt;&lt;number&gt;4&lt;/number&gt;&lt;keywords&gt;&lt;keyword&gt;Bacteria/chemistry/*classification/genetics/isolation &amp;amp; purification&lt;/keyword&gt;&lt;keyword&gt;Bacterial Typing Techniques&lt;/keyword&gt;&lt;keyword&gt;DNA, Bacterial/analysis/genetics&lt;/keyword&gt;&lt;keyword&gt;*Ecosystem&lt;/keyword&gt;&lt;keyword&gt;Fatty Acids/analysis&lt;/keyword&gt;&lt;keyword&gt;Polymerase Chain Reaction&lt;/keyword&gt;&lt;keyword&gt;RNA, Ribosomal, 16S/genetics&lt;/keyword&gt;&lt;keyword&gt;Sequence Analysis, DNA&lt;/keyword&gt;&lt;keyword&gt;*Soil Microbiology&lt;/keyword&gt;&lt;/keywords&gt;&lt;dates&gt;&lt;year&gt;2000&lt;/year&gt;&lt;pub-dates&gt;&lt;date&gt;Apr&lt;/date&gt;&lt;/pub-dates&gt;&lt;/dates&gt;&lt;isbn&gt;0099-2240 (Print)&amp;#xD;1098-5336 (Electronic)&amp;#xD;0099-2240 (Linking)&lt;/isbn&gt;&lt;accession-num&gt;10742258&lt;/accession-num&gt;&lt;urls&gt;&lt;related-urls&gt;&lt;url&gt;https://www.ncbi.nlm.nih.gov/pubmed/10742258&lt;/url&gt;&lt;/related-urls&gt;&lt;/urls&gt;&lt;custom2&gt;PMC92039&lt;/custom2&gt;&lt;electronic-resource-num&gt;10.1128/AEM.66.4.1668-1675.2000&lt;/electronic-resource-num&gt;&lt;remote-database-name&gt;Medline&lt;/remote-database-name&gt;&lt;remote-database-provider&gt;NLM&lt;/remote-database-provider&gt;&lt;/record&gt;&lt;/Cite&gt;&lt;/EndNote&gt;</w:instrText>
      </w:r>
      <w:r w:rsidR="0008782D">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08782D">
        <w:rPr>
          <w:rFonts w:ascii="Times New Roman" w:hAnsi="Times New Roman" w:cs="Times New Roman"/>
          <w:sz w:val="24"/>
          <w:szCs w:val="24"/>
        </w:rPr>
        <w:fldChar w:fldCharType="end"/>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suggested that the observed gut microbiota alterations were genotype</w:t>
      </w:r>
      <w:r w:rsidR="0008782D">
        <w:rPr>
          <w:rFonts w:ascii="Times New Roman" w:hAnsi="Times New Roman" w:cs="Times New Roman"/>
          <w:sz w:val="24"/>
          <w:szCs w:val="24"/>
        </w:rPr>
        <w:t>-</w:t>
      </w:r>
      <w:r w:rsidRPr="00137FBE">
        <w:rPr>
          <w:rFonts w:ascii="Times New Roman" w:hAnsi="Times New Roman" w:cs="Times New Roman"/>
          <w:sz w:val="24"/>
          <w:szCs w:val="24"/>
        </w:rPr>
        <w:t xml:space="preserve">dependent as all animals were housed at the same facility and given the same diet. </w:t>
      </w:r>
      <w:r w:rsidR="0008782D">
        <w:rPr>
          <w:rFonts w:ascii="Times New Roman" w:hAnsi="Times New Roman" w:cs="Times New Roman"/>
          <w:sz w:val="24"/>
          <w:szCs w:val="24"/>
        </w:rPr>
        <w:t>H</w:t>
      </w:r>
      <w:r w:rsidRPr="00137FBE">
        <w:rPr>
          <w:rFonts w:ascii="Times New Roman" w:hAnsi="Times New Roman" w:cs="Times New Roman"/>
          <w:sz w:val="24"/>
          <w:szCs w:val="24"/>
        </w:rPr>
        <w:t>igher dissimilarit</w:t>
      </w:r>
      <w:r w:rsidR="0008782D">
        <w:rPr>
          <w:rFonts w:ascii="Times New Roman" w:hAnsi="Times New Roman" w:cs="Times New Roman"/>
          <w:sz w:val="24"/>
          <w:szCs w:val="24"/>
        </w:rPr>
        <w:t>ies</w:t>
      </w:r>
      <w:r w:rsidRPr="00137FBE">
        <w:rPr>
          <w:rFonts w:ascii="Times New Roman" w:hAnsi="Times New Roman" w:cs="Times New Roman"/>
          <w:sz w:val="24"/>
          <w:szCs w:val="24"/>
        </w:rPr>
        <w:t xml:space="preserve"> between genotypes than sexes</w:t>
      </w:r>
      <w:r w:rsidR="0008782D">
        <w:rPr>
          <w:rFonts w:ascii="Times New Roman" w:hAnsi="Times New Roman" w:cs="Times New Roman"/>
          <w:sz w:val="24"/>
          <w:szCs w:val="24"/>
        </w:rPr>
        <w:t xml:space="preserve"> were observed</w:t>
      </w:r>
      <w:r w:rsidRPr="00137FBE">
        <w:rPr>
          <w:rFonts w:ascii="Times New Roman" w:hAnsi="Times New Roman" w:cs="Times New Roman"/>
          <w:sz w:val="24"/>
          <w:szCs w:val="24"/>
        </w:rPr>
        <w:t xml:space="preserve"> suggesting that genotype is a stronger factor than gender in regulating gut microbiota. Another evidence of gut microbiota determined by genotype comes from a genetic defect of toll-like receptor 2 (TLR2)-deficient mouse study </w:t>
      </w:r>
      <w:r w:rsidR="00E218F2">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&lt;EndNote&gt;&lt;Cite&gt;&lt;Author&gt;Albert&lt;/Author&gt;&lt;Year&gt;2009&lt;/Year&gt;&lt;RecNum&gt;218&lt;/RecNum&gt;&lt;DisplayText&gt;[25]&lt;/DisplayText&gt;&lt;record&gt;&lt;rec-number&gt;218&lt;/rec-number&gt;&lt;foreign-keys&gt;&lt;key app="EN" db-id="9swx20s26fz5zoedxf2xatw7t0x5f2rspet9" timestamp="1674511025"&gt;218&lt;/key&gt;&lt;/foreign-keys&gt;&lt;ref-type name="Journal Article"&gt;17&lt;/ref-type&gt;&lt;contributors&gt;&lt;authors&gt;&lt;author&gt;Albert, E. J.&lt;/author&gt;&lt;author&gt;Sommerfeld, K.&lt;/author&gt;&lt;author&gt;Gophna, S.&lt;/author&gt;&lt;author&gt;Marshall, J. S.&lt;/author&gt;&lt;author&gt;Gophna, U.&lt;/author&gt;&lt;/authors&gt;&lt;/contributors&gt;&lt;auth-address&gt;Dalhousie Inflammation Group, Departments of Pathology and Microbiology &amp;amp; Immunology, and Genome Atlantic and Department of Biochemistry and Molecular Biology, Dalhousie University, Halifax, NS, Canada. Department of Molecular Microbiology and Biotechnology, The George S. Wise Faculty of Life Sciences, Tel-Aviv University, Tel-Aviv 69978, Israel.&lt;/auth-address&gt;&lt;titles&gt;&lt;title&gt;The gut microbiota of toll-like receptor 2-deficient mice exhibits lineage-specific modifications&lt;/title&gt;&lt;secondary-title&gt;Environ Microbiol Rep&lt;/secondary-title&gt;&lt;/titles&gt;&lt;periodical&gt;&lt;full-title&gt;Environ Microbiol Rep&lt;/full-title&gt;&lt;/periodical&gt;&lt;pages&gt;65-70&lt;/pages&gt;&lt;volume&gt;1&lt;/volume&gt;&lt;number&gt;1&lt;/number&gt;&lt;edition&gt;2009/02/01&lt;/edition&gt;&lt;dates&gt;&lt;year&gt;2009&lt;/year&gt;&lt;pub-dates&gt;&lt;date&gt;Feb&lt;/date&gt;&lt;/pub-dates&gt;&lt;/dates&gt;&lt;isbn&gt;1758-2229 (Print)&amp;#xD;1758-2229 (Linking)&lt;/isbn&gt;&lt;accession-num&gt;23765722&lt;/accession-num&gt;&lt;urls&gt;&lt;related-urls&gt;&lt;url&gt;https://www.ncbi.nlm.nih.gov/pubmed/23765722&lt;/url&gt;&lt;/related-urls&gt;&lt;/urls&gt;&lt;electronic-resource-num&gt;10.1111/j.1758-2229.2008.00006.x&lt;/electronic-resource-num&gt;&lt;/record&gt;&lt;/Cite&gt;&lt;/EndNote&gt;</w:instrText>
      </w:r>
      <w:r w:rsidR="00E218F2">
        <w:rPr>
          <w:rFonts w:ascii="Times New Roman" w:hAnsi="Times New Roman" w:cs="Times New Roman"/>
          <w:sz w:val="24"/>
          <w:szCs w:val="24"/>
        </w:rPr>
        <w:fldChar w:fldCharType="separate"/>
      </w:r>
      <w:r w:rsidR="00A43D9D">
        <w:rPr>
          <w:rFonts w:ascii="Times New Roman" w:hAnsi="Times New Roman" w:cs="Times New Roman"/>
          <w:noProof/>
          <w:sz w:val="24"/>
          <w:szCs w:val="24"/>
        </w:rPr>
        <w:t>[25]</w:t>
      </w:r>
      <w:r w:rsidR="00E218F2">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genus level of </w:t>
      </w:r>
      <w:r w:rsidRPr="0008782D">
        <w:rPr>
          <w:rFonts w:ascii="Times New Roman" w:hAnsi="Times New Roman" w:cs="Times New Roman"/>
          <w:i/>
          <w:iCs/>
          <w:sz w:val="24"/>
          <w:szCs w:val="24"/>
        </w:rPr>
        <w:t>Helicobacter</w:t>
      </w:r>
      <w:r w:rsidRPr="00137FBE">
        <w:rPr>
          <w:rFonts w:ascii="Times New Roman" w:hAnsi="Times New Roman" w:cs="Times New Roman"/>
          <w:sz w:val="24"/>
          <w:szCs w:val="24"/>
        </w:rPr>
        <w:t xml:space="preserve"> was significantly elevated in TLR2 knock-out mice compared to the wide</w:t>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type. Moreover, some genetic defect such as NOD2 and ATG16L1 were linked to inflammatory bowel diseases and s</w:t>
      </w:r>
      <w:r w:rsidR="0008782D">
        <w:rPr>
          <w:rFonts w:ascii="Times New Roman" w:hAnsi="Times New Roman" w:cs="Times New Roman"/>
          <w:sz w:val="24"/>
          <w:szCs w:val="24"/>
        </w:rPr>
        <w:t>uggested</w:t>
      </w:r>
      <w:r w:rsidRPr="00137FBE">
        <w:rPr>
          <w:rFonts w:ascii="Times New Roman" w:hAnsi="Times New Roman" w:cs="Times New Roman"/>
          <w:sz w:val="24"/>
          <w:szCs w:val="24"/>
        </w:rPr>
        <w:t xml:space="preserve"> the host-microbiota interaction by shifting bacterial composition including relative abundance of </w:t>
      </w:r>
      <w:r w:rsidRPr="0008782D">
        <w:rPr>
          <w:rFonts w:ascii="Times New Roman" w:hAnsi="Times New Roman" w:cs="Times New Roman"/>
          <w:i/>
          <w:iCs/>
          <w:sz w:val="24"/>
          <w:szCs w:val="24"/>
        </w:rPr>
        <w:t>Actinobacteria</w:t>
      </w:r>
      <w:r w:rsidRPr="00137FBE">
        <w:rPr>
          <w:rFonts w:ascii="Times New Roman" w:hAnsi="Times New Roman" w:cs="Times New Roman"/>
          <w:sz w:val="24"/>
          <w:szCs w:val="24"/>
        </w:rPr>
        <w:t xml:space="preserve">, </w:t>
      </w:r>
      <w:r w:rsidRPr="0008782D">
        <w:rPr>
          <w:rFonts w:ascii="Times New Roman" w:hAnsi="Times New Roman" w:cs="Times New Roman"/>
          <w:i/>
          <w:iCs/>
          <w:sz w:val="24"/>
          <w:szCs w:val="24"/>
        </w:rPr>
        <w:t>Firmicutes</w:t>
      </w:r>
      <w:r w:rsidRPr="00137FBE">
        <w:rPr>
          <w:rFonts w:ascii="Times New Roman" w:hAnsi="Times New Roman" w:cs="Times New Roman"/>
          <w:sz w:val="24"/>
          <w:szCs w:val="24"/>
        </w:rPr>
        <w:t xml:space="preserve">, and </w:t>
      </w:r>
      <w:r w:rsidRPr="0008782D">
        <w:rPr>
          <w:rFonts w:ascii="Times New Roman" w:hAnsi="Times New Roman" w:cs="Times New Roman"/>
          <w:i/>
          <w:iCs/>
          <w:sz w:val="24"/>
          <w:szCs w:val="24"/>
        </w:rPr>
        <w:t>Proteobacteria</w:t>
      </w:r>
      <w:r w:rsidRPr="00137FBE">
        <w:rPr>
          <w:rFonts w:ascii="Times New Roman" w:hAnsi="Times New Roman" w:cs="Times New Roman"/>
          <w:sz w:val="24"/>
          <w:szCs w:val="24"/>
        </w:rPr>
        <w:t xml:space="preserve">. </w:t>
      </w:r>
    </w:p>
    <w:p w14:paraId="301541A3" w14:textId="0F0F9E16" w:rsidR="00AB6127"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Combined with diet, environmental conditions and inheritance, gut microbiome is one of the most impactful factors in maintaining human health. Gut microbiome composition determines how efficiently food is processed into metabolites such as amino acids, bile acids and short-chain fatty acids.  In </w:t>
      </w:r>
      <w:r w:rsidR="0008782D">
        <w:rPr>
          <w:rFonts w:ascii="Times New Roman" w:hAnsi="Times New Roman" w:cs="Times New Roman"/>
          <w:sz w:val="24"/>
          <w:szCs w:val="24"/>
        </w:rPr>
        <w:t>our</w:t>
      </w:r>
      <w:r w:rsidRPr="00137FBE">
        <w:rPr>
          <w:rFonts w:ascii="Times New Roman" w:hAnsi="Times New Roman" w:cs="Times New Roman"/>
          <w:sz w:val="24"/>
          <w:szCs w:val="24"/>
        </w:rPr>
        <w:t xml:space="preserve"> study we used C57BL/6J wide</w:t>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 xml:space="preserve">type (WT) and </w:t>
      </w:r>
      <w:commentRangeStart w:id="45"/>
      <w:r w:rsidRPr="00137FBE">
        <w:rPr>
          <w:rFonts w:ascii="Times New Roman" w:hAnsi="Times New Roman" w:cs="Times New Roman"/>
          <w:sz w:val="24"/>
          <w:szCs w:val="24"/>
        </w:rPr>
        <w:t xml:space="preserve">Nrf2 gene knockout (KO) </w:t>
      </w:r>
      <w:commentRangeEnd w:id="45"/>
      <w:r w:rsidR="00E048E6">
        <w:rPr>
          <w:rStyle w:val="CommentReference"/>
        </w:rPr>
        <w:commentReference w:id="45"/>
      </w:r>
      <w:r w:rsidRPr="00137FBE">
        <w:rPr>
          <w:rFonts w:ascii="Times New Roman" w:hAnsi="Times New Roman" w:cs="Times New Roman"/>
          <w:sz w:val="24"/>
          <w:szCs w:val="24"/>
        </w:rPr>
        <w:t xml:space="preserve">to </w:t>
      </w:r>
      <w:commentRangeStart w:id="46"/>
      <w:r w:rsidRPr="00137FBE">
        <w:rPr>
          <w:rFonts w:ascii="Times New Roman" w:hAnsi="Times New Roman" w:cs="Times New Roman"/>
          <w:sz w:val="24"/>
          <w:szCs w:val="24"/>
        </w:rPr>
        <w:t xml:space="preserve">test diets to which either cranberry or phenethyl isothiocyanate (PEITC) were added since both have been shown to boost the production of these metabolites.  </w:t>
      </w:r>
      <w:commentRangeEnd w:id="46"/>
      <w:r w:rsidR="00E81123">
        <w:rPr>
          <w:rStyle w:val="CommentReference"/>
        </w:rPr>
        <w:commentReference w:id="46"/>
      </w:r>
      <w:r w:rsidRPr="00137FBE">
        <w:rPr>
          <w:rFonts w:ascii="Times New Roman" w:hAnsi="Times New Roman" w:cs="Times New Roman"/>
          <w:sz w:val="24"/>
          <w:szCs w:val="24"/>
        </w:rPr>
        <w:t>Possible health benefits of these food additives include cancer prevention and activation of Nrf2 pathway, a master regulator of oxidative stress and inflammation.</w:t>
      </w:r>
      <w:r w:rsidR="00BB4449">
        <w:rPr>
          <w:rFonts w:ascii="Times New Roman" w:hAnsi="Times New Roman" w:cs="Times New Roman"/>
          <w:sz w:val="24"/>
          <w:szCs w:val="24"/>
        </w:rPr>
        <w:t xml:space="preserve"> </w:t>
      </w:r>
      <w:r w:rsidR="00BB4449" w:rsidRPr="00B764A5">
        <w:rPr>
          <w:rFonts w:ascii="Times New Roman" w:hAnsi="Times New Roman" w:cs="Times New Roman"/>
          <w:sz w:val="24"/>
          <w:szCs w:val="24"/>
        </w:rPr>
        <w:t xml:space="preserve">PEITC been reported to inhibit colon inflammation </w:t>
      </w:r>
      <w:r w:rsidR="00BB4449">
        <w:rPr>
          <w:rFonts w:ascii="Times New Roman" w:hAnsi="Times New Roman" w:cs="Times New Roman"/>
          <w:sz w:val="24"/>
          <w:szCs w:val="24"/>
        </w:rPr>
        <w:fldChar w:fldCharType="begin">
          <w:fldData xml:space="preserve">PEVuZE5vdGU+PENpdGU+PEF1dGhvcj5DaGV1bmc8L0F1dGhvcj48WWVhcj4yMDEwPC9ZZWFyPjxS
ZWNOdW0+MjM1PC9SZWNOdW0+PERpc3BsYXlUZXh0PlsyNiwgMjddPC9EaXNwbGF5VGV4dD48cmVj
b3JkPjxyZWMtbnVtYmVyPjIzNTwvcmVjLW51bWJlcj48Zm9yZWlnbi1rZXlzPjxrZXkgYXBwPSJF
TiIgZGItaWQ9Ijlzd3gyMHMyNmZ6NXpvZWR4ZjJ4YXR3N3QweDVmMnJzcGV0OSIgdGltZXN0YW1w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ZXM+PHBlcmlvZGljYWw+PGZ1bGwtdGl0bGU+Q2FyY2lub2dlbmVzaXM8L2Z1bGwtdGl0bGU+PC9w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=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PEVuZE5vdGU+PENpdGU+PEF1dGhvcj5DaGV1bmc8L0F1dGhvcj48WWVhcj4yMDEwPC9ZZWFyPjxS
ZWNOdW0+MjM1PC9SZWNOdW0+PERpc3BsYXlUZXh0PlsyNiwgMjddPC9EaXNwbGF5VGV4dD48cmVj
b3JkPjxyZWMtbnVtYmVyPjIzNTwvcmVjLW51bWJlcj48Zm9yZWlnbi1rZXlzPjxrZXkgYXBwPSJF
TiIgZGItaWQ9Ijlzd3gyMHMyNmZ6NXpvZWR4ZjJ4YXR3N3QweDVmMnJzcGV0OSIgdGltZXN0YW1w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ZXM+PHBlcmlvZGljYWw+PGZ1bGwtdGl0bGU+Q2FyY2lub2dlbmVzaXM8L2Z1bGwtdGl0bGU+PC9w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=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BB4449">
        <w:rPr>
          <w:rFonts w:ascii="Times New Roman" w:hAnsi="Times New Roman" w:cs="Times New Roman"/>
          <w:sz w:val="24"/>
          <w:szCs w:val="24"/>
        </w:rPr>
      </w:r>
      <w:r w:rsidR="00BB4449">
        <w:rPr>
          <w:rFonts w:ascii="Times New Roman" w:hAnsi="Times New Roman" w:cs="Times New Roman"/>
          <w:sz w:val="24"/>
          <w:szCs w:val="24"/>
        </w:rPr>
        <w:fldChar w:fldCharType="separate"/>
      </w:r>
      <w:r w:rsidR="00A43D9D">
        <w:rPr>
          <w:rFonts w:ascii="Times New Roman" w:hAnsi="Times New Roman" w:cs="Times New Roman"/>
          <w:noProof/>
          <w:sz w:val="24"/>
          <w:szCs w:val="24"/>
        </w:rPr>
        <w:t>[26, 27]</w:t>
      </w:r>
      <w:r w:rsidR="00BB4449">
        <w:rPr>
          <w:rFonts w:ascii="Times New Roman" w:hAnsi="Times New Roman" w:cs="Times New Roman"/>
          <w:sz w:val="24"/>
          <w:szCs w:val="24"/>
        </w:rPr>
        <w:fldChar w:fldCharType="end"/>
      </w:r>
      <w:r w:rsidR="00BB4449" w:rsidRPr="00B764A5">
        <w:rPr>
          <w:rFonts w:ascii="Times New Roman" w:hAnsi="Times New Roman" w:cs="Times New Roman"/>
          <w:sz w:val="24"/>
          <w:szCs w:val="24"/>
        </w:rPr>
        <w:t xml:space="preserve"> </w:t>
      </w:r>
      <w:commentRangeStart w:id="47"/>
      <w:r w:rsidR="00BB4449" w:rsidRPr="00B764A5">
        <w:rPr>
          <w:rFonts w:ascii="Times New Roman" w:hAnsi="Times New Roman" w:cs="Times New Roman"/>
          <w:sz w:val="24"/>
          <w:szCs w:val="24"/>
        </w:rPr>
        <w:t xml:space="preserve">and colon cancer </w:t>
      </w:r>
      <w:r w:rsidR="00BB4449">
        <w:rPr>
          <w:rFonts w:ascii="Times New Roman" w:hAnsi="Times New Roman" w:cs="Times New Roman"/>
          <w:sz w:val="24"/>
          <w:szCs w:val="24"/>
        </w:rPr>
        <w:fldChar w:fldCharType="begin">
          <w:fldData xml:space="preserve">PEVuZE5vdGU+PENpdGU+PEF1dGhvcj5MaXU8L0F1dGhvcj48WWVhcj4yMDE3PC9ZZWFyPjxSZWNO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PEVuZE5vdGU+PENpdGU+PEF1dGhvcj5MaXU8L0F1dGhvcj48WWVhcj4yMDE3PC9ZZWFyPjxSZWNO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BB4449">
        <w:rPr>
          <w:rFonts w:ascii="Times New Roman" w:hAnsi="Times New Roman" w:cs="Times New Roman"/>
          <w:sz w:val="24"/>
          <w:szCs w:val="24"/>
        </w:rPr>
      </w:r>
      <w:r w:rsidR="00BB4449">
        <w:rPr>
          <w:rFonts w:ascii="Times New Roman" w:hAnsi="Times New Roman" w:cs="Times New Roman"/>
          <w:sz w:val="24"/>
          <w:szCs w:val="24"/>
        </w:rPr>
        <w:fldChar w:fldCharType="separate"/>
      </w:r>
      <w:r w:rsidR="00A43D9D">
        <w:rPr>
          <w:rFonts w:ascii="Times New Roman" w:hAnsi="Times New Roman" w:cs="Times New Roman"/>
          <w:noProof/>
          <w:sz w:val="24"/>
          <w:szCs w:val="24"/>
        </w:rPr>
        <w:t>[28, 29]</w:t>
      </w:r>
      <w:r w:rsidR="00BB4449">
        <w:rPr>
          <w:rFonts w:ascii="Times New Roman" w:hAnsi="Times New Roman" w:cs="Times New Roman"/>
          <w:sz w:val="24"/>
          <w:szCs w:val="24"/>
        </w:rPr>
        <w:fldChar w:fldCharType="end"/>
      </w:r>
      <w:r w:rsidR="00BB4449">
        <w:rPr>
          <w:rFonts w:ascii="Times New Roman" w:hAnsi="Times New Roman" w:cs="Times New Roman"/>
          <w:sz w:val="24"/>
          <w:szCs w:val="24"/>
        </w:rPr>
        <w:t xml:space="preserve"> but this effect could have been mediated by microbiome</w:t>
      </w:r>
      <w:r w:rsidR="00BB4449" w:rsidRPr="00B764A5">
        <w:rPr>
          <w:rFonts w:ascii="Times New Roman" w:hAnsi="Times New Roman" w:cs="Times New Roman"/>
          <w:sz w:val="24"/>
          <w:szCs w:val="24"/>
        </w:rPr>
        <w:t xml:space="preserve">. </w:t>
      </w:r>
      <w:commentRangeEnd w:id="47"/>
      <w:r w:rsidR="00952362">
        <w:rPr>
          <w:rStyle w:val="CommentReference"/>
        </w:rPr>
        <w:commentReference w:id="47"/>
      </w:r>
    </w:p>
    <w:p w14:paraId="3A83CF4D" w14:textId="1605F232" w:rsidR="00AB6127" w:rsidRDefault="00A43D9D" w:rsidP="00A43D9D">
      <w:pPr>
        <w:pStyle w:val="Heading1"/>
      </w:pPr>
      <w:bookmarkStart w:id="48" w:name="_Toc128143905"/>
      <w:bookmarkStart w:id="49" w:name="_Toc128327054"/>
      <w:r>
        <w:lastRenderedPageBreak/>
        <w:t xml:space="preserve">2. </w:t>
      </w:r>
      <w:r w:rsidR="00AB6127">
        <w:t xml:space="preserve"> Materials and Methods</w:t>
      </w:r>
      <w:bookmarkEnd w:id="48"/>
      <w:bookmarkEnd w:id="49"/>
    </w:p>
    <w:p w14:paraId="6DB48294" w14:textId="2CAC2D8A" w:rsidR="00AB6127" w:rsidRDefault="00541DBD" w:rsidP="00A43D9D">
      <w:pPr>
        <w:pStyle w:val="Heading2"/>
      </w:pPr>
      <w:bookmarkStart w:id="50" w:name="_Toc128327055"/>
      <w:r w:rsidRPr="00541DBD">
        <w:t>2.1 Experimental Design</w:t>
      </w:r>
      <w:bookmarkEnd w:id="50"/>
    </w:p>
    <w:p w14:paraId="38556628" w14:textId="67DF6837"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C57BL/6J WT mice were purchased from Jackson Laboratory (Bar Harbor, ME). C57BL/6J Nrf2 KO mice have been maintained in our laboratory since 2005 </w:t>
      </w:r>
      <w:r w:rsidR="003E6FFB">
        <w:rPr>
          <w:rFonts w:ascii="Times New Roman" w:hAnsi="Times New Roman" w:cs="Times New Roman"/>
          <w:sz w:val="24"/>
          <w:szCs w:val="24"/>
        </w:rPr>
        <w:fldChar w:fldCharType="begin">
          <w:fldData xml:space="preserve">PEVuZE5vdGU+PENpdGU+PEF1dGhvcj5TaGVuPC9BdXRob3I+PFllYXI+MjAwNjwvWWVhcj48UmVj
TnVtPjIxOTwvUmVjTnVtPjxEaXNwbGF5VGV4dD5bMzAsIDMxXTwvRGlzcGxheVRleHQ+PHJlY29y
ZD48cmVjLW51bWJlcj4yMTk8L3JlYy1udW1iZXI+PGZvcmVpZ24ta2V5cz48a2V5IGFwcD0iRU4i
IGRiLWlkPSI5c3d4MjBzMjZmejV6b2VkeGYyeGF0dzd0MHg1ZjJyc3BldDkiIHRpbWVzdGFtcD0i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ZXM+PHBlcmlvZGljYWw+PGZ1bGwtdGl0bGU+TW9sIENhbmNlciBUaGVyPC9mdWxsLXRpdGxlPjwv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PEVuZE5vdGU+PENpdGU+PEF1dGhvcj5TaGVuPC9BdXRob3I+PFllYXI+MjAwNjwvWWVhcj48UmVj
TnVtPjIxOTwvUmVjTnVtPjxEaXNwbGF5VGV4dD5bMzAsIDMxXTwvRGlzcGxheVRleHQ+PHJlY29y
ZD48cmVjLW51bWJlcj4yMTk8L3JlYy1udW1iZXI+PGZvcmVpZ24ta2V5cz48a2V5IGFwcD0iRU4i
IGRiLWlkPSI5c3d4MjBzMjZmejV6b2VkeGYyeGF0dzd0MHg1ZjJyc3BldDkiIHRpbWVzdGFtcD0i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ZXM+PHBlcmlvZGljYWw+PGZ1bGwtdGl0bGU+TW9sIENhbmNlciBUaGVyPC9mdWxsLXRpdGxlPjwv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E6FFB">
        <w:rPr>
          <w:rFonts w:ascii="Times New Roman" w:hAnsi="Times New Roman" w:cs="Times New Roman"/>
          <w:sz w:val="24"/>
          <w:szCs w:val="24"/>
        </w:rPr>
      </w:r>
      <w:r w:rsidR="003E6FFB">
        <w:rPr>
          <w:rFonts w:ascii="Times New Roman" w:hAnsi="Times New Roman" w:cs="Times New Roman"/>
          <w:sz w:val="24"/>
          <w:szCs w:val="24"/>
        </w:rPr>
        <w:fldChar w:fldCharType="separate"/>
      </w:r>
      <w:r w:rsidR="00A43D9D">
        <w:rPr>
          <w:rFonts w:ascii="Times New Roman" w:hAnsi="Times New Roman" w:cs="Times New Roman"/>
          <w:noProof/>
          <w:sz w:val="24"/>
          <w:szCs w:val="24"/>
        </w:rPr>
        <w:t>[30, 31]</w:t>
      </w:r>
      <w:r w:rsidR="003E6FFB">
        <w:rPr>
          <w:rFonts w:ascii="Times New Roman" w:hAnsi="Times New Roman" w:cs="Times New Roman"/>
          <w:sz w:val="24"/>
          <w:szCs w:val="24"/>
        </w:rPr>
        <w:fldChar w:fldCharType="end"/>
      </w:r>
      <w:r w:rsidRPr="00541DBD">
        <w:rPr>
          <w:rFonts w:ascii="Times New Roman" w:hAnsi="Times New Roman" w:cs="Times New Roman"/>
          <w:sz w:val="24"/>
          <w:szCs w:val="24"/>
        </w:rPr>
        <w:t>. Mice were kept in a controlled temperature (20-22°C) and humidity (45–55%) environment under 12-hour light and dark cycles at the Rutgers Animal Facility. Food and water were provided ad libitum. The study was stacked into three experiments.</w:t>
      </w:r>
    </w:p>
    <w:p w14:paraId="3F3CD6B6" w14:textId="77777777"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All mice were given a 2-week gut microbiota equalization period during which they were fed with AIN93M control diet (Research Diets, Inc. NJ). </w:t>
      </w:r>
    </w:p>
    <w:p w14:paraId="177E7403" w14:textId="6A20EC4D" w:rsidR="00021E8A" w:rsidRDefault="00541DBD" w:rsidP="00541DBD">
      <w:pPr>
        <w:rPr>
          <w:rFonts w:ascii="Times New Roman" w:hAnsi="Times New Roman" w:cs="Times New Roman"/>
          <w:sz w:val="24"/>
          <w:szCs w:val="24"/>
        </w:rPr>
      </w:pPr>
      <w:commentRangeStart w:id="51"/>
      <w:r w:rsidRPr="00541DBD">
        <w:rPr>
          <w:rFonts w:ascii="Times New Roman" w:hAnsi="Times New Roman" w:cs="Times New Roman"/>
          <w:sz w:val="24"/>
          <w:szCs w:val="24"/>
        </w:rPr>
        <w:t>In the first experiment</w:t>
      </w:r>
      <w:r w:rsidR="000F3EF3">
        <w:rPr>
          <w:rFonts w:ascii="Times New Roman" w:hAnsi="Times New Roman" w:cs="Times New Roman"/>
          <w:sz w:val="24"/>
          <w:szCs w:val="24"/>
        </w:rPr>
        <w:t xml:space="preserve"> (Nov18)</w:t>
      </w:r>
      <w:r w:rsidRPr="00541DBD">
        <w:rPr>
          <w:rFonts w:ascii="Times New Roman" w:hAnsi="Times New Roman" w:cs="Times New Roman"/>
          <w:sz w:val="24"/>
          <w:szCs w:val="24"/>
        </w:rPr>
        <w:t xml:space="preserve">, </w:t>
      </w:r>
      <w:commentRangeStart w:id="52"/>
      <w:r w:rsidRPr="00541DBD">
        <w:rPr>
          <w:rFonts w:ascii="Times New Roman" w:hAnsi="Times New Roman" w:cs="Times New Roman"/>
          <w:sz w:val="24"/>
          <w:szCs w:val="24"/>
        </w:rPr>
        <w:t xml:space="preserve">6 Nrf2 KO </w:t>
      </w:r>
      <w:commentRangeEnd w:id="52"/>
      <w:r w:rsidR="009970F0">
        <w:rPr>
          <w:rStyle w:val="CommentReference"/>
        </w:rPr>
        <w:commentReference w:id="52"/>
      </w:r>
      <w:r w:rsidRPr="00541DBD">
        <w:rPr>
          <w:rFonts w:ascii="Times New Roman" w:hAnsi="Times New Roman" w:cs="Times New Roman"/>
          <w:sz w:val="24"/>
          <w:szCs w:val="24"/>
        </w:rPr>
        <w:t>mice were randomized into 2 treatment groups after the 2-week equalization period. One group continued receiving the control diet (AIN93M) while the second group’s diet was enhanced with 0.05% PEITC. In the second experiment</w:t>
      </w:r>
      <w:r w:rsidR="000F3EF3">
        <w:rPr>
          <w:rFonts w:ascii="Times New Roman" w:hAnsi="Times New Roman" w:cs="Times New Roman"/>
          <w:sz w:val="24"/>
          <w:szCs w:val="24"/>
        </w:rPr>
        <w:t xml:space="preserve"> (May19)</w:t>
      </w:r>
      <w:r w:rsidRPr="00541DBD">
        <w:rPr>
          <w:rFonts w:ascii="Times New Roman" w:hAnsi="Times New Roman" w:cs="Times New Roman"/>
          <w:sz w:val="24"/>
          <w:szCs w:val="24"/>
        </w:rPr>
        <w:t>, 10 WT mice were randomized into either the control diet group (AIN93M) or the PEITC-enhanced diet group. In the</w:t>
      </w:r>
      <w:r>
        <w:rPr>
          <w:rFonts w:ascii="Times New Roman" w:hAnsi="Times New Roman" w:cs="Times New Roman"/>
          <w:sz w:val="24"/>
          <w:szCs w:val="24"/>
        </w:rPr>
        <w:t xml:space="preserve"> </w:t>
      </w:r>
      <w:r w:rsidRPr="00541DBD">
        <w:rPr>
          <w:rFonts w:ascii="Times New Roman" w:hAnsi="Times New Roman" w:cs="Times New Roman"/>
          <w:sz w:val="24"/>
          <w:szCs w:val="24"/>
        </w:rPr>
        <w:t>third experiment</w:t>
      </w:r>
      <w:r w:rsidR="000F3EF3">
        <w:rPr>
          <w:rFonts w:ascii="Times New Roman" w:hAnsi="Times New Roman" w:cs="Times New Roman"/>
          <w:sz w:val="24"/>
          <w:szCs w:val="24"/>
        </w:rPr>
        <w:t xml:space="preserve"> (Sep19)</w:t>
      </w:r>
      <w:r w:rsidRPr="00541DBD">
        <w:rPr>
          <w:rFonts w:ascii="Times New Roman" w:hAnsi="Times New Roman" w:cs="Times New Roman"/>
          <w:sz w:val="24"/>
          <w:szCs w:val="24"/>
        </w:rPr>
        <w:t xml:space="preserve">, additional cranberry diet was introduced, and </w:t>
      </w:r>
      <w:r w:rsidR="000F3EF3">
        <w:rPr>
          <w:rFonts w:ascii="Times New Roman" w:hAnsi="Times New Roman" w:cs="Times New Roman"/>
          <w:sz w:val="24"/>
          <w:szCs w:val="24"/>
        </w:rPr>
        <w:t>20</w:t>
      </w:r>
      <w:r w:rsidRPr="00541DBD">
        <w:rPr>
          <w:rFonts w:ascii="Times New Roman" w:hAnsi="Times New Roman" w:cs="Times New Roman"/>
          <w:sz w:val="24"/>
          <w:szCs w:val="24"/>
        </w:rPr>
        <w:t xml:space="preserve"> mice were challenged with DSS to induce gut inflammation. Both, WT and Nrf2 KO genotypes were used, and the mice were randomized into one of four treatment groups (Naïve, DSS, DSS + PEITC, and DSS + Cranberry) within each genotype (Figure</w:t>
      </w:r>
      <w:r w:rsidR="001608A0">
        <w:rPr>
          <w:rFonts w:ascii="Times New Roman" w:hAnsi="Times New Roman" w:cs="Times New Roman"/>
          <w:sz w:val="24"/>
          <w:szCs w:val="24"/>
        </w:rPr>
        <w:t xml:space="preserve"> </w:t>
      </w:r>
      <w:r w:rsidRPr="00541DBD">
        <w:rPr>
          <w:rFonts w:ascii="Times New Roman" w:hAnsi="Times New Roman" w:cs="Times New Roman"/>
          <w:sz w:val="24"/>
          <w:szCs w:val="24"/>
        </w:rPr>
        <w:t>1).</w:t>
      </w:r>
      <w:r w:rsidR="007E2336">
        <w:rPr>
          <w:rFonts w:ascii="Times New Roman" w:hAnsi="Times New Roman" w:cs="Times New Roman"/>
          <w:sz w:val="24"/>
          <w:szCs w:val="24"/>
        </w:rPr>
        <w:t xml:space="preserve"> </w:t>
      </w:r>
      <w:r w:rsidR="000F3EF3">
        <w:rPr>
          <w:rFonts w:ascii="Times New Roman" w:hAnsi="Times New Roman" w:cs="Times New Roman"/>
          <w:sz w:val="24"/>
          <w:szCs w:val="24"/>
        </w:rPr>
        <w:t>F</w:t>
      </w:r>
      <w:r w:rsidR="007E2336">
        <w:rPr>
          <w:rFonts w:ascii="Times New Roman" w:hAnsi="Times New Roman" w:cs="Times New Roman"/>
          <w:sz w:val="24"/>
          <w:szCs w:val="24"/>
        </w:rPr>
        <w:t xml:space="preserve">ecal samples for 16S sequencing were collected at weeks 1 and 5 in the </w:t>
      </w:r>
      <w:r w:rsidR="000F3EF3">
        <w:rPr>
          <w:rFonts w:ascii="Times New Roman" w:hAnsi="Times New Roman" w:cs="Times New Roman"/>
          <w:sz w:val="24"/>
          <w:szCs w:val="24"/>
        </w:rPr>
        <w:t>Nov18</w:t>
      </w:r>
      <w:r w:rsidR="007E2336">
        <w:rPr>
          <w:rFonts w:ascii="Times New Roman" w:hAnsi="Times New Roman" w:cs="Times New Roman"/>
          <w:sz w:val="24"/>
          <w:szCs w:val="24"/>
        </w:rPr>
        <w:t xml:space="preserve">, weeks 0 and 4 in the </w:t>
      </w:r>
      <w:r w:rsidR="000F3EF3">
        <w:rPr>
          <w:rFonts w:ascii="Times New Roman" w:hAnsi="Times New Roman" w:cs="Times New Roman"/>
          <w:sz w:val="24"/>
          <w:szCs w:val="24"/>
        </w:rPr>
        <w:t>May19</w:t>
      </w:r>
      <w:r w:rsidR="007E2336">
        <w:rPr>
          <w:rFonts w:ascii="Times New Roman" w:hAnsi="Times New Roman" w:cs="Times New Roman"/>
          <w:sz w:val="24"/>
          <w:szCs w:val="24"/>
        </w:rPr>
        <w:t xml:space="preserve">, and weeks 0, 1 and 8 in the </w:t>
      </w:r>
      <w:r w:rsidR="000F3EF3">
        <w:rPr>
          <w:rFonts w:ascii="Times New Roman" w:hAnsi="Times New Roman" w:cs="Times New Roman"/>
          <w:sz w:val="24"/>
          <w:szCs w:val="24"/>
        </w:rPr>
        <w:t>Sep19 experiments</w:t>
      </w:r>
      <w:r w:rsidR="007E2336">
        <w:rPr>
          <w:rFonts w:ascii="Times New Roman" w:hAnsi="Times New Roman" w:cs="Times New Roman"/>
          <w:sz w:val="24"/>
          <w:szCs w:val="24"/>
        </w:rPr>
        <w:t xml:space="preserve">. </w:t>
      </w:r>
      <w:r w:rsidR="000F3EF3">
        <w:rPr>
          <w:rFonts w:ascii="Times New Roman" w:hAnsi="Times New Roman" w:cs="Times New Roman"/>
          <w:sz w:val="24"/>
          <w:szCs w:val="24"/>
        </w:rPr>
        <w:t xml:space="preserve">Samples from 3 out of 5 mice in each treatment group in Sep19 experiment were sent for sequencing. </w:t>
      </w:r>
      <w:r w:rsidR="007E2336">
        <w:rPr>
          <w:rFonts w:ascii="Times New Roman" w:hAnsi="Times New Roman" w:cs="Times New Roman"/>
          <w:sz w:val="24"/>
          <w:szCs w:val="24"/>
        </w:rPr>
        <w:t xml:space="preserve">Additional samples were collected </w:t>
      </w:r>
      <w:r w:rsidR="000F3EF3">
        <w:rPr>
          <w:rFonts w:ascii="Times New Roman" w:hAnsi="Times New Roman" w:cs="Times New Roman"/>
          <w:sz w:val="24"/>
          <w:szCs w:val="24"/>
        </w:rPr>
        <w:t xml:space="preserve">from all mice </w:t>
      </w:r>
      <w:r w:rsidR="007E2336">
        <w:rPr>
          <w:rFonts w:ascii="Times New Roman" w:hAnsi="Times New Roman" w:cs="Times New Roman"/>
          <w:sz w:val="24"/>
          <w:szCs w:val="24"/>
        </w:rPr>
        <w:t xml:space="preserve">for metabolomics analysis at weeks 2 and 6 in </w:t>
      </w:r>
      <w:r w:rsidR="000F3EF3">
        <w:rPr>
          <w:rFonts w:ascii="Times New Roman" w:hAnsi="Times New Roman" w:cs="Times New Roman"/>
          <w:sz w:val="24"/>
          <w:szCs w:val="24"/>
        </w:rPr>
        <w:t>Sep19 experiment</w:t>
      </w:r>
      <w:r w:rsidR="007E2336">
        <w:rPr>
          <w:rFonts w:ascii="Times New Roman" w:hAnsi="Times New Roman" w:cs="Times New Roman"/>
          <w:sz w:val="24"/>
          <w:szCs w:val="24"/>
        </w:rPr>
        <w:t xml:space="preserve">. </w:t>
      </w:r>
      <w:r w:rsidR="00386DAA">
        <w:rPr>
          <w:rFonts w:ascii="Times New Roman" w:hAnsi="Times New Roman" w:cs="Times New Roman"/>
          <w:sz w:val="24"/>
          <w:szCs w:val="24"/>
        </w:rPr>
        <w:t xml:space="preserve">Since the fecal sample collection timing varied slightly between the experiments, it was realigned and labeled as </w:t>
      </w:r>
      <w:r w:rsidR="004468A3">
        <w:rPr>
          <w:rFonts w:ascii="Times New Roman" w:hAnsi="Times New Roman" w:cs="Times New Roman"/>
          <w:sz w:val="24"/>
          <w:szCs w:val="24"/>
        </w:rPr>
        <w:t>baseline (</w:t>
      </w:r>
      <w:r w:rsidR="00021E8A">
        <w:rPr>
          <w:rFonts w:ascii="Times New Roman" w:hAnsi="Times New Roman" w:cs="Times New Roman"/>
          <w:sz w:val="24"/>
          <w:szCs w:val="24"/>
        </w:rPr>
        <w:t xml:space="preserve">end of the equalization period, i.e., </w:t>
      </w:r>
      <w:r w:rsidR="004468A3">
        <w:rPr>
          <w:rFonts w:ascii="Times New Roman" w:hAnsi="Times New Roman" w:cs="Times New Roman"/>
          <w:sz w:val="24"/>
          <w:szCs w:val="24"/>
        </w:rPr>
        <w:t xml:space="preserve">Week 0), </w:t>
      </w:r>
      <w:r w:rsidR="00386DAA">
        <w:rPr>
          <w:rFonts w:ascii="Times New Roman" w:hAnsi="Times New Roman" w:cs="Times New Roman"/>
          <w:sz w:val="24"/>
          <w:szCs w:val="24"/>
        </w:rPr>
        <w:t>early (weeks</w:t>
      </w:r>
      <w:r w:rsidR="00021E8A">
        <w:rPr>
          <w:rFonts w:ascii="Times New Roman" w:hAnsi="Times New Roman" w:cs="Times New Roman"/>
          <w:sz w:val="24"/>
          <w:szCs w:val="24"/>
        </w:rPr>
        <w:t xml:space="preserve"> </w:t>
      </w:r>
      <w:r w:rsidR="004468A3">
        <w:rPr>
          <w:rFonts w:ascii="Times New Roman" w:hAnsi="Times New Roman" w:cs="Times New Roman"/>
          <w:sz w:val="24"/>
          <w:szCs w:val="24"/>
        </w:rPr>
        <w:t>1</w:t>
      </w:r>
      <w:r w:rsidR="00386DAA">
        <w:rPr>
          <w:rFonts w:ascii="Times New Roman" w:hAnsi="Times New Roman" w:cs="Times New Roman"/>
          <w:sz w:val="24"/>
          <w:szCs w:val="24"/>
        </w:rPr>
        <w:t xml:space="preserve"> </w:t>
      </w:r>
      <w:r w:rsidR="00021E8A">
        <w:rPr>
          <w:rFonts w:ascii="Times New Roman" w:hAnsi="Times New Roman" w:cs="Times New Roman"/>
          <w:sz w:val="24"/>
          <w:szCs w:val="24"/>
        </w:rPr>
        <w:t>through</w:t>
      </w:r>
      <w:r w:rsidR="00386DAA">
        <w:rPr>
          <w:rFonts w:ascii="Times New Roman" w:hAnsi="Times New Roman" w:cs="Times New Roman"/>
          <w:sz w:val="24"/>
          <w:szCs w:val="24"/>
        </w:rPr>
        <w:t xml:space="preserve"> 2) or late (weeks 4 through 8) timepoints. </w:t>
      </w:r>
      <w:r w:rsidR="00021E8A">
        <w:rPr>
          <w:rFonts w:ascii="Times New Roman" w:hAnsi="Times New Roman" w:cs="Times New Roman"/>
          <w:sz w:val="24"/>
          <w:szCs w:val="24"/>
        </w:rPr>
        <w:t>Fecal</w:t>
      </w:r>
      <w:r w:rsidR="00C0022D" w:rsidRPr="00C0022D">
        <w:rPr>
          <w:rFonts w:ascii="Times New Roman" w:hAnsi="Times New Roman" w:cs="Times New Roman"/>
          <w:sz w:val="24"/>
          <w:szCs w:val="24"/>
        </w:rPr>
        <w:t xml:space="preserve"> samples were snap frozen in liquid nitrogen and stored at -80</w:t>
      </w:r>
      <w:r w:rsidR="00C0022D" w:rsidRPr="00B764A5">
        <w:rPr>
          <w:rFonts w:ascii="Times New Roman" w:hAnsi="Times New Roman" w:cs="Times New Roman"/>
          <w:sz w:val="24"/>
          <w:szCs w:val="24"/>
          <w:vertAlign w:val="superscript"/>
        </w:rPr>
        <w:t>o</w:t>
      </w:r>
      <w:r w:rsidR="00C0022D" w:rsidRPr="00C0022D">
        <w:rPr>
          <w:rFonts w:ascii="Times New Roman" w:hAnsi="Times New Roman" w:cs="Times New Roman"/>
          <w:sz w:val="24"/>
          <w:szCs w:val="24"/>
        </w:rPr>
        <w:t>C for 16</w:t>
      </w:r>
      <w:r w:rsidR="00B764A5">
        <w:rPr>
          <w:rFonts w:ascii="Times New Roman" w:hAnsi="Times New Roman" w:cs="Times New Roman"/>
          <w:sz w:val="24"/>
          <w:szCs w:val="24"/>
        </w:rPr>
        <w:t>S</w:t>
      </w:r>
      <w:r w:rsidR="00C0022D" w:rsidRPr="00C0022D">
        <w:rPr>
          <w:rFonts w:ascii="Times New Roman" w:hAnsi="Times New Roman" w:cs="Times New Roman"/>
          <w:sz w:val="24"/>
          <w:szCs w:val="24"/>
        </w:rPr>
        <w:t xml:space="preserve"> </w:t>
      </w:r>
      <w:r w:rsidR="00822371">
        <w:rPr>
          <w:rFonts w:ascii="Times New Roman" w:hAnsi="Times New Roman" w:cs="Times New Roman"/>
          <w:sz w:val="24"/>
          <w:szCs w:val="24"/>
        </w:rPr>
        <w:t>ribosomal RNA (</w:t>
      </w:r>
      <w:r w:rsidR="00C0022D" w:rsidRPr="00C0022D">
        <w:rPr>
          <w:rFonts w:ascii="Times New Roman" w:hAnsi="Times New Roman" w:cs="Times New Roman"/>
          <w:sz w:val="24"/>
          <w:szCs w:val="24"/>
        </w:rPr>
        <w:t>rRNA</w:t>
      </w:r>
      <w:r w:rsidR="00822371">
        <w:rPr>
          <w:rFonts w:ascii="Times New Roman" w:hAnsi="Times New Roman" w:cs="Times New Roman"/>
          <w:sz w:val="24"/>
          <w:szCs w:val="24"/>
        </w:rPr>
        <w:t>)</w:t>
      </w:r>
      <w:r w:rsidR="00C0022D" w:rsidRPr="00C0022D">
        <w:rPr>
          <w:rFonts w:ascii="Times New Roman" w:hAnsi="Times New Roman" w:cs="Times New Roman"/>
          <w:sz w:val="24"/>
          <w:szCs w:val="24"/>
        </w:rPr>
        <w:t xml:space="preserve"> sequencing and microbial metabolites analysis. </w:t>
      </w:r>
      <w:commentRangeEnd w:id="51"/>
      <w:r w:rsidR="00952362">
        <w:rPr>
          <w:rStyle w:val="CommentReference"/>
        </w:rPr>
        <w:commentReference w:id="51"/>
      </w:r>
    </w:p>
    <w:p w14:paraId="14533DE6" w14:textId="0260EF28" w:rsidR="00C0022D" w:rsidRDefault="00C0022D" w:rsidP="00541DBD">
      <w:pPr>
        <w:rPr>
          <w:ins w:id="53" w:author="Md Shahid Sarwar" w:date="2023-03-14T13:09:00Z"/>
          <w:rFonts w:ascii="Times New Roman" w:hAnsi="Times New Roman" w:cs="Times New Roman"/>
          <w:sz w:val="24"/>
          <w:szCs w:val="24"/>
        </w:rPr>
      </w:pPr>
      <w:commentRangeStart w:id="54"/>
      <w:r w:rsidRPr="00C0022D">
        <w:rPr>
          <w:rFonts w:ascii="Times New Roman" w:hAnsi="Times New Roman" w:cs="Times New Roman"/>
          <w:sz w:val="24"/>
          <w:szCs w:val="24"/>
        </w:rPr>
        <w:t xml:space="preserve">All animal experiments </w:t>
      </w:r>
      <w:commentRangeEnd w:id="54"/>
      <w:r w:rsidR="00D0325B">
        <w:rPr>
          <w:rStyle w:val="CommentReference"/>
        </w:rPr>
        <w:commentReference w:id="54"/>
      </w:r>
      <w:r w:rsidRPr="00C0022D">
        <w:rPr>
          <w:rFonts w:ascii="Times New Roman" w:hAnsi="Times New Roman" w:cs="Times New Roman"/>
          <w:sz w:val="24"/>
          <w:szCs w:val="24"/>
        </w:rPr>
        <w:t>were conducted under the animal protocol approved by the Institutional Animal Care and Use Committee (IACUC) of Rutgers University.</w:t>
      </w:r>
    </w:p>
    <w:p w14:paraId="5BC376B2" w14:textId="7BD3F237" w:rsidR="00D0325B" w:rsidRDefault="00D0325B" w:rsidP="00541DBD">
      <w:pPr>
        <w:rPr>
          <w:rFonts w:ascii="Times New Roman" w:hAnsi="Times New Roman" w:cs="Times New Roman"/>
          <w:sz w:val="24"/>
          <w:szCs w:val="24"/>
        </w:rPr>
      </w:pPr>
      <w:ins w:id="55" w:author="Md Shahid Sarwar" w:date="2023-03-14T13:10:00Z">
        <w:r>
          <w:rPr>
            <w:rFonts w:ascii="Times New Roman" w:hAnsi="Times New Roman" w:cs="Times New Roman"/>
            <w:sz w:val="24"/>
            <w:szCs w:val="24"/>
          </w:rPr>
          <w:t xml:space="preserve">DSS administration and </w:t>
        </w:r>
        <w:r>
          <w:t>drug</w:t>
        </w:r>
        <w:commentRangeStart w:id="56"/>
        <w:r>
          <w:t xml:space="preserve"> treatment</w:t>
        </w:r>
        <w:commentRangeEnd w:id="56"/>
        <w:r>
          <w:rPr>
            <w:rStyle w:val="CommentReference"/>
          </w:rPr>
          <w:commentReference w:id="56"/>
        </w:r>
      </w:ins>
    </w:p>
    <w:p w14:paraId="34B4075E" w14:textId="37471EFC" w:rsidR="00C0022D" w:rsidRDefault="00C0022D" w:rsidP="00A43D9D">
      <w:pPr>
        <w:pStyle w:val="Heading2"/>
      </w:pPr>
      <w:bookmarkStart w:id="57" w:name="_Toc128327056"/>
      <w:r>
        <w:t xml:space="preserve">2.2 </w:t>
      </w:r>
      <w:r w:rsidRPr="00C0022D">
        <w:t>16</w:t>
      </w:r>
      <w:r w:rsidR="00BD0E55">
        <w:t>S</w:t>
      </w:r>
      <w:r w:rsidRPr="00C0022D">
        <w:t xml:space="preserve"> ribosomal RNA gene sequencing and analysis</w:t>
      </w:r>
      <w:bookmarkEnd w:id="57"/>
    </w:p>
    <w:p w14:paraId="3C26E005" w14:textId="79029DFE"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Bacterial DNA were extracted using </w:t>
      </w:r>
      <w:proofErr w:type="spellStart"/>
      <w:r w:rsidRPr="00885C35">
        <w:rPr>
          <w:rFonts w:ascii="Times New Roman" w:hAnsi="Times New Roman" w:cs="Times New Roman"/>
          <w:i/>
          <w:iCs/>
          <w:sz w:val="24"/>
          <w:szCs w:val="24"/>
        </w:rPr>
        <w:t>PowerSoil</w:t>
      </w:r>
      <w:proofErr w:type="spellEnd"/>
      <w:r w:rsidRPr="00885C35">
        <w:rPr>
          <w:rFonts w:ascii="Times New Roman" w:hAnsi="Times New Roman" w:cs="Times New Roman"/>
          <w:i/>
          <w:iCs/>
          <w:sz w:val="24"/>
          <w:szCs w:val="24"/>
        </w:rPr>
        <w:t xml:space="preserve"> DNA Isolation Kit </w:t>
      </w:r>
      <w:r w:rsidRPr="00C0022D">
        <w:rPr>
          <w:rFonts w:ascii="Times New Roman" w:hAnsi="Times New Roman" w:cs="Times New Roman"/>
          <w:sz w:val="24"/>
          <w:szCs w:val="24"/>
        </w:rPr>
        <w:t xml:space="preserve">(QIAGEN). PCR amplification of the 16S rRNA genes were carried out using PCR primers specific for the V4 region (Table 1) </w:t>
      </w:r>
      <w:r w:rsidR="00E009FB">
        <w:rPr>
          <w:rFonts w:ascii="Times New Roman" w:hAnsi="Times New Roman" w:cs="Times New Roman"/>
          <w:sz w:val="24"/>
          <w:szCs w:val="24"/>
        </w:rPr>
        <w:fldChar w:fldCharType="begin">
          <w:fldData xml:space="preserve">PEVuZE5vdGU+PENpdGU+PEF1dGhvcj5BcHByaWxsPC9BdXRob3I+PFllYXI+MjAxNTwvWWVhcj48
UmVjTnVtPjIyMTwvUmVjTnVtPjxEaXNwbGF5VGV4dD5bMzItMzhdPC9EaXNwbGF5VGV4dD48cmVj
b3JkPjxyZWMtbnVtYmVyPjIyMTwvcmVjLW51bWJlcj48Zm9yZWlnbi1rZXlzPjxrZXkgYXBwPSJF
TiIgZGItaWQ9Ijlzd3gyMHMyNmZ6NXpvZWR4ZjJ4YXR3N3QweDVmMnJzcGV0OSIgdGltZXN0YW1w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PjxhbHQtdGl0bGU+QXF1YXQgTWljcm9iIEVjb2w8L2FsdC10aXRsZT48L3RpdGxlcz48cGVyaW9k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PEVuZE5vdGU+PENpdGU+PEF1dGhvcj5BcHByaWxsPC9BdXRob3I+PFllYXI+MjAxNTwvWWVhcj48
UmVjTnVtPjIyMTwvUmVjTnVtPjxEaXNwbGF5VGV4dD5bMzItMzhdPC9EaXNwbGF5VGV4dD48cmVj
b3JkPjxyZWMtbnVtYmVyPjIyMTwvcmVjLW51bWJlcj48Zm9yZWlnbi1rZXlzPjxrZXkgYXBwPSJF
TiIgZGItaWQ9Ijlzd3gyMHMyNmZ6NXpvZWR4ZjJ4YXR3N3QweDVmMnJzcGV0OSIgdGltZXN0YW1w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PjxhbHQtdGl0bGU+QXF1YXQgTWljcm9iIEVjb2w8L2FsdC10aXRsZT48L3RpdGxlcz48cGVyaW9k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A43D9D">
        <w:rPr>
          <w:rFonts w:ascii="Times New Roman" w:hAnsi="Times New Roman" w:cs="Times New Roman"/>
          <w:noProof/>
          <w:sz w:val="24"/>
          <w:szCs w:val="24"/>
        </w:rPr>
        <w:t>[32-38]</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w:t>
      </w:r>
      <w:r>
        <w:rPr>
          <w:rFonts w:ascii="Times New Roman" w:hAnsi="Times New Roman" w:cs="Times New Roman"/>
          <w:sz w:val="24"/>
          <w:szCs w:val="24"/>
        </w:rPr>
        <w:t xml:space="preserve"> </w:t>
      </w:r>
      <w:r w:rsidRPr="00C0022D">
        <w:rPr>
          <w:rFonts w:ascii="Times New Roman" w:hAnsi="Times New Roman" w:cs="Times New Roman"/>
          <w:sz w:val="24"/>
          <w:szCs w:val="24"/>
        </w:rPr>
        <w:t xml:space="preserve">Indexed amplicons were pooled and sequenced on </w:t>
      </w:r>
      <w:proofErr w:type="spellStart"/>
      <w:r w:rsidRPr="00822371">
        <w:rPr>
          <w:rFonts w:ascii="Times New Roman" w:hAnsi="Times New Roman" w:cs="Times New Roman"/>
          <w:i/>
          <w:iCs/>
          <w:sz w:val="24"/>
          <w:szCs w:val="24"/>
        </w:rPr>
        <w:t>MiSeq</w:t>
      </w:r>
      <w:proofErr w:type="spellEnd"/>
      <w:r w:rsidRPr="00C0022D">
        <w:rPr>
          <w:rFonts w:ascii="Times New Roman" w:hAnsi="Times New Roman" w:cs="Times New Roman"/>
          <w:sz w:val="24"/>
          <w:szCs w:val="24"/>
        </w:rPr>
        <w:t xml:space="preserve"> (Illumina) yielding at least 8,000 300 base pair (bp) pair-ended reads. Microbial operational taxonomic units (OTUs) and their taxonomic assignments were analyzed using </w:t>
      </w:r>
      <w:r w:rsidR="0073615E" w:rsidRPr="0073615E">
        <w:rPr>
          <w:rFonts w:ascii="Times New Roman" w:hAnsi="Times New Roman" w:cs="Times New Roman"/>
          <w:sz w:val="24"/>
          <w:szCs w:val="24"/>
        </w:rPr>
        <w:t>Quantitative Insights Into Microbial Ecology</w:t>
      </w:r>
      <w:r w:rsidR="0073615E">
        <w:rPr>
          <w:rFonts w:ascii="Times New Roman" w:hAnsi="Times New Roman" w:cs="Times New Roman"/>
          <w:sz w:val="24"/>
          <w:szCs w:val="24"/>
        </w:rPr>
        <w:t xml:space="preserve"> (</w:t>
      </w:r>
      <w:r w:rsidRPr="00C0022D">
        <w:rPr>
          <w:rFonts w:ascii="Times New Roman" w:hAnsi="Times New Roman" w:cs="Times New Roman"/>
          <w:sz w:val="24"/>
          <w:szCs w:val="24"/>
        </w:rPr>
        <w:t>QIIME2</w:t>
      </w:r>
      <w:r w:rsidR="0073615E">
        <w:rPr>
          <w:rFonts w:ascii="Times New Roman" w:hAnsi="Times New Roman" w:cs="Times New Roman"/>
          <w:sz w:val="24"/>
          <w:szCs w:val="24"/>
        </w:rPr>
        <w:t>) bioinformatic pipeline</w:t>
      </w:r>
      <w:r w:rsidR="002D0A9D">
        <w:rPr>
          <w:rFonts w:ascii="Times New Roman" w:hAnsi="Times New Roman" w:cs="Times New Roman"/>
          <w:sz w:val="24"/>
          <w:szCs w:val="24"/>
        </w:rPr>
        <w:t xml:space="preserve"> </w:t>
      </w:r>
      <w:r w:rsidR="003C3E83">
        <w:rPr>
          <w:rFonts w:ascii="Times New Roman" w:hAnsi="Times New Roman" w:cs="Times New Roman"/>
          <w:sz w:val="24"/>
          <w:szCs w:val="24"/>
        </w:rPr>
        <w:fldChar w:fldCharType="begin">
          <w:fldData xml:space="preserve">PEVuZE5vdGU+PENpdGU+PEF1dGhvcj5Cb2x5ZW48L0F1dGhvcj48WWVhcj4yMDE5PC9ZZWFyPjxS
ZWNOdW0+MjY0PC9SZWNOdW0+PERpc3BsYXlUZXh0PlszOSwgNDBdPC9EaXNwbGF5VGV4dD48cmVj
b3JkPjxyZWMtbnVtYmVyPjI2NDwvcmVjLW51bWJlcj48Zm9yZWlnbi1rZXlzPjxrZXkgYXBwPSJF
TiIgZGItaWQ9Ijlzd3gyMHMyNmZ6NXpvZWR4ZjJ4YXR3N3QweDVmMnJzcGV0OSIgdGltZXN0YW1w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LXRpdGxlPjwvdGl0bGVzPjxwZXJpb2RpY2FsPjxmdWxsLXRpdGxlPk5hdCBCaW90ZWNobm9sPC9m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PEVuZE5vdGU+PENpdGU+PEF1dGhvcj5Cb2x5ZW48L0F1dGhvcj48WWVhcj4yMDE5PC9ZZWFyPjxS
ZWNOdW0+MjY0PC9SZWNOdW0+PERpc3BsYXlUZXh0PlszOSwgNDBdPC9EaXNwbGF5VGV4dD48cmVj
b3JkPjxyZWMtbnVtYmVyPjI2NDwvcmVjLW51bWJlcj48Zm9yZWlnbi1rZXlzPjxrZXkgYXBwPSJF
TiIgZGItaWQ9Ijlzd3gyMHMyNmZ6NXpvZWR4ZjJ4YXR3N3QweDVmMnJzcGV0OSIgdGltZXN0YW1w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LXRpdGxlPjwvdGl0bGVzPjxwZXJpb2RpY2FsPjxmdWxsLXRpdGxlPk5hdCBCaW90ZWNobm9sPC9m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C3E83">
        <w:rPr>
          <w:rFonts w:ascii="Times New Roman" w:hAnsi="Times New Roman" w:cs="Times New Roman"/>
          <w:sz w:val="24"/>
          <w:szCs w:val="24"/>
        </w:rPr>
      </w:r>
      <w:r w:rsidR="003C3E83">
        <w:rPr>
          <w:rFonts w:ascii="Times New Roman" w:hAnsi="Times New Roman" w:cs="Times New Roman"/>
          <w:sz w:val="24"/>
          <w:szCs w:val="24"/>
        </w:rPr>
        <w:fldChar w:fldCharType="separate"/>
      </w:r>
      <w:r w:rsidR="00A43D9D">
        <w:rPr>
          <w:rFonts w:ascii="Times New Roman" w:hAnsi="Times New Roman" w:cs="Times New Roman"/>
          <w:noProof/>
          <w:sz w:val="24"/>
          <w:szCs w:val="24"/>
        </w:rPr>
        <w:t>[39, 40]</w:t>
      </w:r>
      <w:r w:rsidR="003C3E83">
        <w:rPr>
          <w:rFonts w:ascii="Times New Roman" w:hAnsi="Times New Roman" w:cs="Times New Roman"/>
          <w:sz w:val="24"/>
          <w:szCs w:val="24"/>
        </w:rPr>
        <w:fldChar w:fldCharType="end"/>
      </w:r>
      <w:r w:rsidRPr="00C0022D">
        <w:rPr>
          <w:rFonts w:ascii="Times New Roman" w:hAnsi="Times New Roman" w:cs="Times New Roman"/>
          <w:sz w:val="24"/>
          <w:szCs w:val="24"/>
        </w:rPr>
        <w:t xml:space="preserve"> and Divisive Amplicon Denoising Algorithm 2 (DADA2</w:t>
      </w:r>
      <w:r w:rsidR="005C4C32">
        <w:rPr>
          <w:rFonts w:ascii="Times New Roman" w:hAnsi="Times New Roman" w:cs="Times New Roman"/>
          <w:sz w:val="24"/>
          <w:szCs w:val="24"/>
        </w:rPr>
        <w:t xml:space="preserve"> version </w:t>
      </w:r>
      <w:r w:rsidR="005C4C32" w:rsidRPr="00C0022D">
        <w:rPr>
          <w:rFonts w:ascii="Times New Roman" w:hAnsi="Times New Roman" w:cs="Times New Roman"/>
          <w:sz w:val="24"/>
          <w:szCs w:val="24"/>
        </w:rPr>
        <w:t>1.16</w:t>
      </w:r>
      <w:r w:rsidRPr="00C0022D">
        <w:rPr>
          <w:rFonts w:ascii="Times New Roman" w:hAnsi="Times New Roman" w:cs="Times New Roman"/>
          <w:sz w:val="24"/>
          <w:szCs w:val="24"/>
        </w:rPr>
        <w:t>)</w:t>
      </w:r>
      <w:r w:rsidR="0073615E">
        <w:rPr>
          <w:rFonts w:ascii="Times New Roman" w:hAnsi="Times New Roman" w:cs="Times New Roman"/>
          <w:sz w:val="24"/>
          <w:szCs w:val="24"/>
        </w:rPr>
        <w:t xml:space="preserve"> </w:t>
      </w:r>
      <w:r w:rsidR="0073615E" w:rsidRPr="005C4C32">
        <w:rPr>
          <w:rFonts w:ascii="Times New Roman" w:hAnsi="Times New Roman" w:cs="Times New Roman"/>
          <w:i/>
          <w:iCs/>
          <w:sz w:val="24"/>
          <w:szCs w:val="24"/>
        </w:rPr>
        <w:t>R</w:t>
      </w:r>
      <w:r w:rsidR="0073615E" w:rsidRPr="00C0022D">
        <w:rPr>
          <w:rFonts w:ascii="Times New Roman" w:hAnsi="Times New Roman" w:cs="Times New Roman"/>
          <w:sz w:val="24"/>
          <w:szCs w:val="24"/>
        </w:rPr>
        <w:t xml:space="preserve"> package</w:t>
      </w:r>
      <w:r w:rsidRPr="00C0022D">
        <w:rPr>
          <w:rFonts w:ascii="Times New Roman" w:hAnsi="Times New Roman" w:cs="Times New Roman"/>
          <w:sz w:val="24"/>
          <w:szCs w:val="24"/>
        </w:rPr>
        <w:t xml:space="preserve"> </w:t>
      </w:r>
      <w:r w:rsidR="002D0A9D">
        <w:rPr>
          <w:rFonts w:ascii="Times New Roman" w:hAnsi="Times New Roman" w:cs="Times New Roman"/>
          <w:sz w:val="24"/>
          <w:szCs w:val="24"/>
        </w:rPr>
        <w:fldChar w:fldCharType="begin">
          <w:fldData xml:space="preserve">PEVuZE5vdGU+PENpdGU+PEF1dGhvcj5DYWxsYWhhbjwvQXV0aG9yPjxZZWFyPjIwMTY8L1llYXI+
PFJlY051bT4yNjI8L1JlY051bT48RGlzcGxheVRleHQ+WzQxXTwvRGlzcGxheVRleHQ+PHJlY29y
ZD48cmVjLW51bWJlcj4yNjI8L3JlYy1udW1iZXI+PGZvcmVpZ24ta2V5cz48a2V5IGFwcD0iRU4i
IGRiLWlkPSI5c3d4MjBzMjZmejV6b2VkeGYyeGF0dzd0MHg1ZjJyc3BldDkiIHRpbWVzdGFtcD0i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aXRsZT48L3RpdGxlcz48cGVyaW9kaWNhbD48ZnVsbC10aXRsZT5OYXQgTWV0aG9kczwvZnVsbC10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PEVuZE5vdGU+PENpdGU+PEF1dGhvcj5DYWxsYWhhbjwvQXV0aG9yPjxZZWFyPjIwMTY8L1llYXI+
PFJlY051bT4yNjI8L1JlY051bT48RGlzcGxheVRleHQ+WzQxXTwvRGlzcGxheVRleHQ+PHJlY29y
ZD48cmVjLW51bWJlcj4yNjI8L3JlYy1udW1iZXI+PGZvcmVpZ24ta2V5cz48a2V5IGFwcD0iRU4i
IGRiLWlkPSI5c3d4MjBzMjZmejV6b2VkeGYyeGF0dzd0MHg1ZjJyc3BldDkiIHRpbWVzdGFtcD0i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aXRsZT48L3RpdGxlcz48cGVyaW9kaWNhbD48ZnVsbC10aXRsZT5OYXQgTWV0aG9kczwvZnVsbC10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2D0A9D">
        <w:rPr>
          <w:rFonts w:ascii="Times New Roman" w:hAnsi="Times New Roman" w:cs="Times New Roman"/>
          <w:sz w:val="24"/>
          <w:szCs w:val="24"/>
        </w:rPr>
      </w:r>
      <w:r w:rsidR="002D0A9D">
        <w:rPr>
          <w:rFonts w:ascii="Times New Roman" w:hAnsi="Times New Roman" w:cs="Times New Roman"/>
          <w:sz w:val="24"/>
          <w:szCs w:val="24"/>
        </w:rPr>
        <w:fldChar w:fldCharType="separate"/>
      </w:r>
      <w:r w:rsidR="00A43D9D">
        <w:rPr>
          <w:rFonts w:ascii="Times New Roman" w:hAnsi="Times New Roman" w:cs="Times New Roman"/>
          <w:noProof/>
          <w:sz w:val="24"/>
          <w:szCs w:val="24"/>
        </w:rPr>
        <w:t>[41]</w:t>
      </w:r>
      <w:r w:rsidR="002D0A9D">
        <w:rPr>
          <w:rFonts w:ascii="Times New Roman" w:hAnsi="Times New Roman" w:cs="Times New Roman"/>
          <w:sz w:val="24"/>
          <w:szCs w:val="24"/>
        </w:rPr>
        <w:fldChar w:fldCharType="end"/>
      </w:r>
      <w:r w:rsidRPr="00C0022D">
        <w:rPr>
          <w:rFonts w:ascii="Times New Roman" w:hAnsi="Times New Roman" w:cs="Times New Roman"/>
          <w:sz w:val="24"/>
          <w:szCs w:val="24"/>
        </w:rPr>
        <w:t xml:space="preserve">. </w:t>
      </w:r>
    </w:p>
    <w:p w14:paraId="3A6CFC47" w14:textId="69DB0235"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QIIME2 mapped reference at 97% similarity against representative sequences of 97% OTU in SILVA</w:t>
      </w:r>
      <w:r w:rsidR="003B36F4" w:rsidRPr="00C0022D">
        <w:rPr>
          <w:rFonts w:ascii="Times New Roman" w:hAnsi="Times New Roman" w:cs="Times New Roman"/>
          <w:sz w:val="24"/>
          <w:szCs w:val="24"/>
        </w:rPr>
        <w:t xml:space="preserve">, </w:t>
      </w:r>
      <w:r w:rsidR="003B36F4">
        <w:rPr>
          <w:rFonts w:ascii="Times New Roman" w:hAnsi="Times New Roman" w:cs="Times New Roman"/>
          <w:sz w:val="24"/>
          <w:szCs w:val="24"/>
        </w:rPr>
        <w:t>a high quality rRNA database</w:t>
      </w:r>
      <w:r w:rsidR="00E009FB">
        <w:rPr>
          <w:rFonts w:ascii="Times New Roman" w:hAnsi="Times New Roman" w:cs="Times New Roman"/>
          <w:sz w:val="24"/>
          <w:szCs w:val="24"/>
        </w:rPr>
        <w:t xml:space="preserve"> </w:t>
      </w:r>
      <w:r w:rsidR="00E009FB">
        <w:rPr>
          <w:rFonts w:ascii="Times New Roman" w:hAnsi="Times New Roman" w:cs="Times New Roman"/>
          <w:sz w:val="24"/>
          <w:szCs w:val="24"/>
        </w:rPr>
        <w:fldChar w:fldCharType="begin">
          <w:fldData xml:space="preserve">PEVuZE5vdGU+PENpdGU+PEF1dGhvcj5ZaWxtYXo8L0F1dGhvcj48WWVhcj4yMDE0PC9ZZWFyPjxS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PEVuZE5vdGU+PENpdGU+PEF1dGhvcj5ZaWxtYXo8L0F1dGhvcj48WWVhcj4yMDE0PC9ZZWFyPjxS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A43D9D">
        <w:rPr>
          <w:rFonts w:ascii="Times New Roman" w:hAnsi="Times New Roman" w:cs="Times New Roman"/>
          <w:noProof/>
          <w:sz w:val="24"/>
          <w:szCs w:val="24"/>
        </w:rPr>
        <w:t>[42]</w:t>
      </w:r>
      <w:r w:rsidR="00E009FB">
        <w:rPr>
          <w:rFonts w:ascii="Times New Roman" w:hAnsi="Times New Roman" w:cs="Times New Roman"/>
          <w:sz w:val="24"/>
          <w:szCs w:val="24"/>
        </w:rPr>
        <w:fldChar w:fldCharType="end"/>
      </w:r>
      <w:r w:rsidR="003B36F4">
        <w:rPr>
          <w:rFonts w:ascii="Times New Roman" w:hAnsi="Times New Roman" w:cs="Times New Roman"/>
          <w:sz w:val="24"/>
          <w:szCs w:val="24"/>
        </w:rPr>
        <w:t xml:space="preserve">, </w:t>
      </w:r>
      <w:r w:rsidRPr="00C0022D">
        <w:rPr>
          <w:rFonts w:ascii="Times New Roman" w:hAnsi="Times New Roman" w:cs="Times New Roman"/>
          <w:sz w:val="24"/>
          <w:szCs w:val="24"/>
        </w:rPr>
        <w:t>follow</w:t>
      </w:r>
      <w:r w:rsidR="005C4C32">
        <w:rPr>
          <w:rFonts w:ascii="Times New Roman" w:hAnsi="Times New Roman" w:cs="Times New Roman"/>
          <w:sz w:val="24"/>
          <w:szCs w:val="24"/>
        </w:rPr>
        <w:t>ed</w:t>
      </w:r>
      <w:r w:rsidRPr="00C0022D">
        <w:rPr>
          <w:rFonts w:ascii="Times New Roman" w:hAnsi="Times New Roman" w:cs="Times New Roman"/>
          <w:sz w:val="24"/>
          <w:szCs w:val="24"/>
        </w:rPr>
        <w:t xml:space="preserve"> by chimeric sequences remov</w:t>
      </w:r>
      <w:r w:rsidR="005C4C32">
        <w:rPr>
          <w:rFonts w:ascii="Times New Roman" w:hAnsi="Times New Roman" w:cs="Times New Roman"/>
          <w:sz w:val="24"/>
          <w:szCs w:val="24"/>
        </w:rPr>
        <w:t>al</w:t>
      </w:r>
      <w:r w:rsidRPr="00C0022D">
        <w:rPr>
          <w:rFonts w:ascii="Times New Roman" w:hAnsi="Times New Roman" w:cs="Times New Roman"/>
          <w:sz w:val="24"/>
          <w:szCs w:val="24"/>
        </w:rPr>
        <w:t xml:space="preserve"> from </w:t>
      </w:r>
      <w:r w:rsidRPr="00C0022D">
        <w:rPr>
          <w:rFonts w:ascii="Times New Roman" w:hAnsi="Times New Roman" w:cs="Times New Roman"/>
          <w:sz w:val="24"/>
          <w:szCs w:val="24"/>
        </w:rPr>
        <w:lastRenderedPageBreak/>
        <w:t xml:space="preserve">subsequent analyses </w:t>
      </w:r>
      <w:r w:rsidR="00E009FB">
        <w:rPr>
          <w:rFonts w:ascii="Times New Roman" w:hAnsi="Times New Roman" w:cs="Times New Roman"/>
          <w:sz w:val="24"/>
          <w:szCs w:val="24"/>
        </w:rPr>
        <w:fldChar w:fldCharType="begin">
          <w:fldData xml:space="preserve">PEVuZE5vdGU+PENpdGU+PEF1dGhvcj5DYXBvcmFzbzwvQXV0aG9yPjxZZWFyPjIwMTA8L1llYXI+
PFJlY051bT4yMjk8L1JlY051bT48RGlzcGxheVRleHQ+WzQzXTwvRGlzcGxheVRleHQ+PHJlY29y
ZD48cmVjLW51bWJlcj4yMjk8L3JlYy1udW1iZXI+PGZvcmVpZ24ta2V5cz48a2V5IGFwcD0iRU4i
IGRiLWlkPSI5c3d4MjBzMjZmejV6b2VkeGYyeGF0dzd0MHg1ZjJyc3BldDkiIHRpbWVzdGFtcD0i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ZWNvbmRhcnktdGl0bGU+TmF0IE1ldGhvZHM8L3NlY29uZGFyeS10aXRsZT48L3RpdGxlcz48cGVy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==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PEVuZE5vdGU+PENpdGU+PEF1dGhvcj5DYXBvcmFzbzwvQXV0aG9yPjxZZWFyPjIwMTA8L1llYXI+
PFJlY051bT4yMjk8L1JlY051bT48RGlzcGxheVRleHQ+WzQzXTwvRGlzcGxheVRleHQ+PHJlY29y
ZD48cmVjLW51bWJlcj4yMjk8L3JlYy1udW1iZXI+PGZvcmVpZ24ta2V5cz48a2V5IGFwcD0iRU4i
IGRiLWlkPSI5c3d4MjBzMjZmejV6b2VkeGYyeGF0dzd0MHg1ZjJyc3BldDkiIHRpbWVzdGFtcD0i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ZWNvbmRhcnktdGl0bGU+TmF0IE1ldGhvZHM8L3NlY29uZGFyeS10aXRsZT48L3RpdGxlcz48cGVy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==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A43D9D">
        <w:rPr>
          <w:rFonts w:ascii="Times New Roman" w:hAnsi="Times New Roman" w:cs="Times New Roman"/>
          <w:noProof/>
          <w:sz w:val="24"/>
          <w:szCs w:val="24"/>
        </w:rPr>
        <w:t>[43]</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 Principle coordinates analysis (</w:t>
      </w:r>
      <w:proofErr w:type="spellStart"/>
      <w:r w:rsidRPr="00C0022D">
        <w:rPr>
          <w:rFonts w:ascii="Times New Roman" w:hAnsi="Times New Roman" w:cs="Times New Roman"/>
          <w:sz w:val="24"/>
          <w:szCs w:val="24"/>
        </w:rPr>
        <w:t>PCoA</w:t>
      </w:r>
      <w:proofErr w:type="spellEnd"/>
      <w:r w:rsidRPr="00C0022D">
        <w:rPr>
          <w:rFonts w:ascii="Times New Roman" w:hAnsi="Times New Roman" w:cs="Times New Roman"/>
          <w:sz w:val="24"/>
          <w:szCs w:val="24"/>
        </w:rPr>
        <w:t xml:space="preserve">) of unweighted </w:t>
      </w:r>
      <w:proofErr w:type="spellStart"/>
      <w:r w:rsidRPr="00C0022D">
        <w:rPr>
          <w:rFonts w:ascii="Times New Roman" w:hAnsi="Times New Roman" w:cs="Times New Roman"/>
          <w:sz w:val="24"/>
          <w:szCs w:val="24"/>
        </w:rPr>
        <w:t>UniFrac</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analysis</w:t>
      </w:r>
      <w:r w:rsidRPr="00C0022D">
        <w:rPr>
          <w:rFonts w:ascii="Times New Roman" w:hAnsi="Times New Roman" w:cs="Times New Roman"/>
          <w:sz w:val="24"/>
          <w:szCs w:val="24"/>
        </w:rPr>
        <w:t xml:space="preserve"> w</w:t>
      </w:r>
      <w:r w:rsidR="005C4C32">
        <w:rPr>
          <w:rFonts w:ascii="Times New Roman" w:hAnsi="Times New Roman" w:cs="Times New Roman"/>
          <w:sz w:val="24"/>
          <w:szCs w:val="24"/>
        </w:rPr>
        <w:t>as</w:t>
      </w:r>
      <w:r w:rsidRPr="00C0022D">
        <w:rPr>
          <w:rFonts w:ascii="Times New Roman" w:hAnsi="Times New Roman" w:cs="Times New Roman"/>
          <w:sz w:val="24"/>
          <w:szCs w:val="24"/>
        </w:rPr>
        <w:t xml:space="preserve"> performed to visualize similarity of microbial communities </w:t>
      </w:r>
      <w:r w:rsidR="005C4C32">
        <w:rPr>
          <w:rFonts w:ascii="Times New Roman" w:hAnsi="Times New Roman" w:cs="Times New Roman"/>
          <w:sz w:val="24"/>
          <w:szCs w:val="24"/>
        </w:rPr>
        <w:t>of the</w:t>
      </w:r>
      <w:r w:rsidRPr="00C0022D">
        <w:rPr>
          <w:rFonts w:ascii="Times New Roman" w:hAnsi="Times New Roman" w:cs="Times New Roman"/>
          <w:sz w:val="24"/>
          <w:szCs w:val="24"/>
        </w:rPr>
        <w:t xml:space="preserve"> sample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w:t>
      </w:r>
    </w:p>
    <w:p w14:paraId="02170F2E" w14:textId="4AA39FA5"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DADA2 </w:t>
      </w:r>
      <w:r w:rsidR="00BD0E55" w:rsidRPr="00C0022D">
        <w:rPr>
          <w:rFonts w:ascii="Times New Roman" w:hAnsi="Times New Roman" w:cs="Times New Roman"/>
          <w:sz w:val="24"/>
          <w:szCs w:val="24"/>
        </w:rPr>
        <w:t>pipeline was</w:t>
      </w:r>
      <w:r w:rsidRPr="00C0022D">
        <w:rPr>
          <w:rFonts w:ascii="Times New Roman" w:hAnsi="Times New Roman" w:cs="Times New Roman"/>
          <w:sz w:val="24"/>
          <w:szCs w:val="24"/>
        </w:rPr>
        <w:t xml:space="preserve"> used to process </w:t>
      </w:r>
      <w:proofErr w:type="spellStart"/>
      <w:r w:rsidRPr="005C4C32">
        <w:rPr>
          <w:rFonts w:ascii="Times New Roman" w:hAnsi="Times New Roman" w:cs="Times New Roman"/>
          <w:i/>
          <w:iCs/>
          <w:sz w:val="24"/>
          <w:szCs w:val="24"/>
        </w:rPr>
        <w:t>FastQ</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 xml:space="preserve">sequence data </w:t>
      </w:r>
      <w:r w:rsidRPr="00C0022D">
        <w:rPr>
          <w:rFonts w:ascii="Times New Roman" w:hAnsi="Times New Roman" w:cs="Times New Roman"/>
          <w:sz w:val="24"/>
          <w:szCs w:val="24"/>
        </w:rPr>
        <w:t>file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containing pair-ended reads with average length of 300 base pairs (bp) into a </w:t>
      </w:r>
      <w:r w:rsidR="005C4C32" w:rsidRPr="00C0022D">
        <w:rPr>
          <w:rFonts w:ascii="Times New Roman" w:hAnsi="Times New Roman" w:cs="Times New Roman"/>
          <w:sz w:val="24"/>
          <w:szCs w:val="24"/>
        </w:rPr>
        <w:t>high-resolution</w:t>
      </w:r>
      <w:r w:rsidRPr="00C0022D">
        <w:rPr>
          <w:rFonts w:ascii="Times New Roman" w:hAnsi="Times New Roman" w:cs="Times New Roman"/>
          <w:sz w:val="24"/>
          <w:szCs w:val="24"/>
        </w:rPr>
        <w:t xml:space="preserve"> OTU table (i.e., amplicon sequencing variants). The reads were sorted, and quality scores examined, resulting in truncation of forward reads to 280 bp and reverse reads to 220 bp based on the quality score profiles. The reads were then merged and aggregated. Additionally, chimeric OTUs were identified and removed. Taxonomy was assigned to the OTUs by exact matching (100% identity) to S</w:t>
      </w:r>
      <w:r w:rsidR="00B97BF2">
        <w:rPr>
          <w:rFonts w:ascii="Times New Roman" w:hAnsi="Times New Roman" w:cs="Times New Roman"/>
          <w:sz w:val="24"/>
          <w:szCs w:val="24"/>
        </w:rPr>
        <w:t>ILVA</w:t>
      </w:r>
      <w:r w:rsidRPr="00C0022D">
        <w:rPr>
          <w:rFonts w:ascii="Times New Roman" w:hAnsi="Times New Roman" w:cs="Times New Roman"/>
          <w:sz w:val="24"/>
          <w:szCs w:val="24"/>
        </w:rPr>
        <w:t xml:space="preserve"> reference database. Sequencing depth varied </w:t>
      </w:r>
      <w:r w:rsidR="0037573F">
        <w:rPr>
          <w:rFonts w:ascii="Times New Roman" w:hAnsi="Times New Roman" w:cs="Times New Roman"/>
          <w:sz w:val="24"/>
          <w:szCs w:val="24"/>
        </w:rPr>
        <w:t>between</w:t>
      </w:r>
      <w:r w:rsidRPr="00C0022D">
        <w:rPr>
          <w:rFonts w:ascii="Times New Roman" w:hAnsi="Times New Roman" w:cs="Times New Roman"/>
          <w:sz w:val="24"/>
          <w:szCs w:val="24"/>
        </w:rPr>
        <w:t xml:space="preserve"> </w:t>
      </w:r>
      <w:r w:rsidR="00654EA5" w:rsidRPr="00654EA5">
        <w:rPr>
          <w:rFonts w:ascii="Times New Roman" w:hAnsi="Times New Roman" w:cs="Times New Roman"/>
          <w:sz w:val="24"/>
          <w:szCs w:val="24"/>
        </w:rPr>
        <w:t>30</w:t>
      </w:r>
      <w:r w:rsidR="00654EA5">
        <w:rPr>
          <w:rFonts w:ascii="Times New Roman" w:hAnsi="Times New Roman" w:cs="Times New Roman"/>
          <w:sz w:val="24"/>
          <w:szCs w:val="24"/>
        </w:rPr>
        <w:t>,</w:t>
      </w:r>
      <w:r w:rsidR="00654EA5" w:rsidRPr="00654EA5">
        <w:rPr>
          <w:rFonts w:ascii="Times New Roman" w:hAnsi="Times New Roman" w:cs="Times New Roman"/>
          <w:sz w:val="24"/>
          <w:szCs w:val="24"/>
        </w:rPr>
        <w:t xml:space="preserve">008 </w:t>
      </w:r>
      <w:r w:rsidR="00654EA5">
        <w:rPr>
          <w:rFonts w:ascii="Times New Roman" w:hAnsi="Times New Roman" w:cs="Times New Roman"/>
          <w:sz w:val="24"/>
          <w:szCs w:val="24"/>
        </w:rPr>
        <w:t xml:space="preserve">and </w:t>
      </w:r>
      <w:r w:rsidR="00654EA5" w:rsidRPr="00654EA5">
        <w:rPr>
          <w:rFonts w:ascii="Times New Roman" w:hAnsi="Times New Roman" w:cs="Times New Roman"/>
          <w:sz w:val="24"/>
          <w:szCs w:val="24"/>
        </w:rPr>
        <w:t>422</w:t>
      </w:r>
      <w:r w:rsidR="00654EA5">
        <w:rPr>
          <w:rFonts w:ascii="Times New Roman" w:hAnsi="Times New Roman" w:cs="Times New Roman"/>
          <w:sz w:val="24"/>
          <w:szCs w:val="24"/>
        </w:rPr>
        <w:t>,</w:t>
      </w:r>
      <w:r w:rsidR="00654EA5" w:rsidRPr="00654EA5">
        <w:rPr>
          <w:rFonts w:ascii="Times New Roman" w:hAnsi="Times New Roman" w:cs="Times New Roman"/>
          <w:sz w:val="24"/>
          <w:szCs w:val="24"/>
        </w:rPr>
        <w:t>283</w:t>
      </w:r>
      <w:r w:rsidRPr="00C0022D">
        <w:rPr>
          <w:rFonts w:ascii="Times New Roman" w:hAnsi="Times New Roman" w:cs="Times New Roman"/>
          <w:sz w:val="24"/>
          <w:szCs w:val="24"/>
        </w:rPr>
        <w:t xml:space="preserve"> reads per sample (Figure 2). </w:t>
      </w:r>
    </w:p>
    <w:p w14:paraId="49AE13F4" w14:textId="2621A223"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Over 94% of OTUs were identified as bacterial. OTUs mapped to </w:t>
      </w:r>
      <w:proofErr w:type="spellStart"/>
      <w:r w:rsidRPr="005C4C32">
        <w:rPr>
          <w:rFonts w:ascii="Times New Roman" w:hAnsi="Times New Roman" w:cs="Times New Roman"/>
          <w:i/>
          <w:iCs/>
          <w:sz w:val="24"/>
          <w:szCs w:val="24"/>
        </w:rPr>
        <w:t>Eukaryota</w:t>
      </w:r>
      <w:proofErr w:type="spellEnd"/>
      <w:r w:rsidRPr="00C0022D">
        <w:rPr>
          <w:rFonts w:ascii="Times New Roman" w:hAnsi="Times New Roman" w:cs="Times New Roman"/>
          <w:sz w:val="24"/>
          <w:szCs w:val="24"/>
        </w:rPr>
        <w:t xml:space="preserve"> and </w:t>
      </w:r>
      <w:r w:rsidRPr="005C4C32">
        <w:rPr>
          <w:rFonts w:ascii="Times New Roman" w:hAnsi="Times New Roman" w:cs="Times New Roman"/>
          <w:i/>
          <w:iCs/>
          <w:sz w:val="24"/>
          <w:szCs w:val="24"/>
        </w:rPr>
        <w:t xml:space="preserve">Archaea </w:t>
      </w:r>
      <w:r w:rsidRPr="005C4C32">
        <w:rPr>
          <w:rFonts w:ascii="Times New Roman" w:hAnsi="Times New Roman" w:cs="Times New Roman"/>
          <w:sz w:val="24"/>
          <w:szCs w:val="24"/>
        </w:rPr>
        <w:t>Kingdoms</w:t>
      </w:r>
      <w:r w:rsidRPr="00C0022D">
        <w:rPr>
          <w:rFonts w:ascii="Times New Roman" w:hAnsi="Times New Roman" w:cs="Times New Roman"/>
          <w:sz w:val="24"/>
          <w:szCs w:val="24"/>
        </w:rPr>
        <w:t xml:space="preserve">, as well as OTUs that could not be mapped to a Kingdom, were removed. </w:t>
      </w:r>
      <w:commentRangeStart w:id="58"/>
      <w:r w:rsidRPr="00C0022D">
        <w:rPr>
          <w:rFonts w:ascii="Times New Roman" w:hAnsi="Times New Roman" w:cs="Times New Roman"/>
          <w:sz w:val="24"/>
          <w:szCs w:val="24"/>
        </w:rPr>
        <w:t xml:space="preserve">In total, 10,197 (94.78% of total OTUs), 7,994 (98.34%) and 7,558 (96.07%) bacterial OTUs were identified in the 3 experiments respectively (Table 2). </w:t>
      </w:r>
      <w:commentRangeEnd w:id="58"/>
      <w:r w:rsidR="00952362">
        <w:rPr>
          <w:rStyle w:val="CommentReference"/>
        </w:rPr>
        <w:commentReference w:id="58"/>
      </w:r>
    </w:p>
    <w:p w14:paraId="3A16D3C9" w14:textId="6453D69B" w:rsid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Additionally, bacterial OTUs belonging to phylum </w:t>
      </w:r>
      <w:r w:rsidRPr="003A1FC1">
        <w:rPr>
          <w:rFonts w:ascii="Times New Roman" w:hAnsi="Times New Roman" w:cs="Times New Roman"/>
          <w:i/>
          <w:iCs/>
          <w:sz w:val="24"/>
          <w:szCs w:val="24"/>
        </w:rPr>
        <w:t>Cyanobacteria</w:t>
      </w:r>
      <w:r w:rsidRPr="00C0022D">
        <w:rPr>
          <w:rFonts w:ascii="Times New Roman" w:hAnsi="Times New Roman" w:cs="Times New Roman"/>
          <w:sz w:val="24"/>
          <w:szCs w:val="24"/>
        </w:rPr>
        <w:t xml:space="preserve"> were removed as they most likely originated in the food and were not a part of the gut microbiomes. Finally, OTUs not mapped to any bacterial phylum were removed</w:t>
      </w:r>
      <w:r w:rsidR="003A1FC1">
        <w:rPr>
          <w:rFonts w:ascii="Times New Roman" w:hAnsi="Times New Roman" w:cs="Times New Roman"/>
          <w:sz w:val="24"/>
          <w:szCs w:val="24"/>
        </w:rPr>
        <w:t>,</w:t>
      </w:r>
      <w:r w:rsidRPr="00C0022D">
        <w:rPr>
          <w:rFonts w:ascii="Times New Roman" w:hAnsi="Times New Roman" w:cs="Times New Roman"/>
          <w:sz w:val="24"/>
          <w:szCs w:val="24"/>
        </w:rPr>
        <w:t xml:space="preserve"> and the remaining OTUs analyzed.</w:t>
      </w:r>
    </w:p>
    <w:p w14:paraId="682362CA" w14:textId="1F8F2CCF" w:rsidR="00B764A5" w:rsidRDefault="00B764A5" w:rsidP="00A43D9D">
      <w:pPr>
        <w:pStyle w:val="Heading2"/>
      </w:pPr>
      <w:bookmarkStart w:id="59" w:name="_Toc128327057"/>
      <w:r>
        <w:t xml:space="preserve">2.3 </w:t>
      </w:r>
      <w:r w:rsidRPr="00B764A5">
        <w:t>Microbial metabolites analysis</w:t>
      </w:r>
      <w:bookmarkEnd w:id="59"/>
    </w:p>
    <w:p w14:paraId="1CDDC984" w14:textId="1F8C547F" w:rsidR="00B764A5" w:rsidRDefault="00B764A5" w:rsidP="00C0022D">
      <w:pPr>
        <w:rPr>
          <w:rFonts w:ascii="Times New Roman" w:hAnsi="Times New Roman" w:cs="Times New Roman"/>
          <w:sz w:val="24"/>
          <w:szCs w:val="24"/>
        </w:rPr>
      </w:pPr>
      <w:commentRangeStart w:id="60"/>
      <w:r w:rsidRPr="00B764A5">
        <w:rPr>
          <w:rFonts w:ascii="Times New Roman" w:hAnsi="Times New Roman" w:cs="Times New Roman"/>
          <w:sz w:val="24"/>
          <w:szCs w:val="24"/>
        </w:rPr>
        <w:t>The concentrations of microbial metabolites (free amino acids, bile acids and SCFA) were quantified in fecal samples collected at weeks 2 and 6 using liquid chromatography mass spectrometry (LC-MS)-based targeted and untargeted analysis.</w:t>
      </w:r>
      <w:commentRangeEnd w:id="60"/>
      <w:r w:rsidR="00952362">
        <w:rPr>
          <w:rStyle w:val="CommentReference"/>
        </w:rPr>
        <w:commentReference w:id="60"/>
      </w:r>
    </w:p>
    <w:p w14:paraId="65925FAE" w14:textId="7331B16B" w:rsidR="00B764A5" w:rsidRDefault="00B764A5" w:rsidP="00A43D9D">
      <w:pPr>
        <w:pStyle w:val="Heading2"/>
      </w:pPr>
      <w:bookmarkStart w:id="61" w:name="_Toc128327058"/>
      <w:r>
        <w:t xml:space="preserve">2.4 </w:t>
      </w:r>
      <w:commentRangeStart w:id="62"/>
      <w:r>
        <w:t>Statistical Analyses</w:t>
      </w:r>
      <w:bookmarkEnd w:id="61"/>
      <w:commentRangeEnd w:id="62"/>
      <w:r w:rsidR="009970F0">
        <w:rPr>
          <w:rStyle w:val="CommentReference"/>
          <w:rFonts w:asciiTheme="minorHAnsi" w:eastAsiaTheme="minorHAnsi" w:hAnsiTheme="minorHAnsi" w:cstheme="minorBidi"/>
          <w:color w:val="auto"/>
        </w:rPr>
        <w:commentReference w:id="62"/>
      </w:r>
    </w:p>
    <w:p w14:paraId="3384AA7E" w14:textId="60A74B41"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Alpha diversity was assessed using Shannon’s index</w:t>
      </w:r>
      <w:r w:rsidR="00041A49">
        <w:rPr>
          <w:rFonts w:ascii="Times New Roman" w:hAnsi="Times New Roman" w:cs="Times New Roman"/>
          <w:sz w:val="24"/>
          <w:szCs w:val="24"/>
        </w:rPr>
        <w:t xml:space="preserve"> at OTU level</w:t>
      </w:r>
      <w:r w:rsidRPr="00B764A5">
        <w:rPr>
          <w:rFonts w:ascii="Times New Roman" w:hAnsi="Times New Roman" w:cs="Times New Roman"/>
          <w:sz w:val="24"/>
          <w:szCs w:val="24"/>
        </w:rPr>
        <w:t>. The index is equal to zero when there is exactly one class (</w:t>
      </w:r>
      <w:r w:rsidR="00AB2CBA">
        <w:rPr>
          <w:rFonts w:ascii="Times New Roman" w:hAnsi="Times New Roman" w:cs="Times New Roman"/>
          <w:sz w:val="24"/>
          <w:szCs w:val="24"/>
        </w:rPr>
        <w:t xml:space="preserve">a single </w:t>
      </w:r>
      <w:r w:rsidRPr="00B764A5">
        <w:rPr>
          <w:rFonts w:ascii="Times New Roman" w:hAnsi="Times New Roman" w:cs="Times New Roman"/>
          <w:sz w:val="24"/>
          <w:szCs w:val="24"/>
        </w:rPr>
        <w:t xml:space="preserve">OTU) present in a sample. Larger values of the index indicate greater </w:t>
      </w:r>
      <w:r w:rsidR="00AB2CBA">
        <w:rPr>
          <w:rFonts w:ascii="Times New Roman" w:hAnsi="Times New Roman" w:cs="Times New Roman"/>
          <w:sz w:val="24"/>
          <w:szCs w:val="24"/>
        </w:rPr>
        <w:t xml:space="preserve">number </w:t>
      </w:r>
      <w:r w:rsidR="00625BCD">
        <w:rPr>
          <w:rFonts w:ascii="Times New Roman" w:hAnsi="Times New Roman" w:cs="Times New Roman"/>
          <w:sz w:val="24"/>
          <w:szCs w:val="24"/>
        </w:rPr>
        <w:t xml:space="preserve">of </w:t>
      </w:r>
      <w:r w:rsidRPr="00B764A5">
        <w:rPr>
          <w:rFonts w:ascii="Times New Roman" w:hAnsi="Times New Roman" w:cs="Times New Roman"/>
          <w:sz w:val="24"/>
          <w:szCs w:val="24"/>
        </w:rPr>
        <w:t>and more evenly distributed OTUs</w:t>
      </w:r>
      <w:r w:rsidR="00923DA8">
        <w:rPr>
          <w:rFonts w:ascii="Times New Roman" w:hAnsi="Times New Roman" w:cs="Times New Roman"/>
          <w:sz w:val="24"/>
          <w:szCs w:val="24"/>
        </w:rPr>
        <w:t xml:space="preserve">, with the highest value of the index reaching </w:t>
      </w:r>
      <w:r w:rsidR="00923DA8" w:rsidRPr="00923DA8">
        <w:rPr>
          <w:rFonts w:ascii="Times New Roman" w:hAnsi="Times New Roman" w:cs="Times New Roman"/>
          <w:i/>
          <w:iCs/>
          <w:sz w:val="24"/>
          <w:szCs w:val="24"/>
        </w:rPr>
        <w:t>ln(k)</w:t>
      </w:r>
      <w:r w:rsidR="00923DA8">
        <w:rPr>
          <w:rFonts w:ascii="Times New Roman" w:hAnsi="Times New Roman" w:cs="Times New Roman"/>
          <w:sz w:val="24"/>
          <w:szCs w:val="24"/>
        </w:rPr>
        <w:t xml:space="preserve"> with </w:t>
      </w:r>
      <w:r w:rsidR="00923DA8" w:rsidRPr="00923DA8">
        <w:rPr>
          <w:rFonts w:ascii="Times New Roman" w:hAnsi="Times New Roman" w:cs="Times New Roman"/>
          <w:i/>
          <w:iCs/>
          <w:sz w:val="24"/>
          <w:szCs w:val="24"/>
        </w:rPr>
        <w:t>k</w:t>
      </w:r>
      <w:r w:rsidR="00923DA8">
        <w:rPr>
          <w:rFonts w:ascii="Times New Roman" w:hAnsi="Times New Roman" w:cs="Times New Roman"/>
          <w:sz w:val="24"/>
          <w:szCs w:val="24"/>
        </w:rPr>
        <w:t xml:space="preserve"> number of equally distributed OTUs</w:t>
      </w:r>
      <w:r w:rsidRPr="00B764A5">
        <w:rPr>
          <w:rFonts w:ascii="Times New Roman" w:hAnsi="Times New Roman" w:cs="Times New Roman"/>
          <w:sz w:val="24"/>
          <w:szCs w:val="24"/>
        </w:rPr>
        <w:t xml:space="preserve">. The estimates were presented as means +/- standard error of the means (SEM). </w:t>
      </w:r>
    </w:p>
    <w:p w14:paraId="038D65A4" w14:textId="79527200"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Multivariable analysis of variance (ANOVA) using genotype, diet and timepoints was performed followed by multiple comparison</w:t>
      </w:r>
      <w:r w:rsidR="003228B1">
        <w:rPr>
          <w:rFonts w:ascii="Times New Roman" w:hAnsi="Times New Roman" w:cs="Times New Roman"/>
          <w:sz w:val="24"/>
          <w:szCs w:val="24"/>
        </w:rPr>
        <w:t xml:space="preserve"> </w:t>
      </w:r>
      <w:r w:rsidRPr="00B764A5">
        <w:rPr>
          <w:rFonts w:ascii="Times New Roman" w:hAnsi="Times New Roman" w:cs="Times New Roman"/>
          <w:sz w:val="24"/>
          <w:szCs w:val="24"/>
        </w:rPr>
        <w:t xml:space="preserve">with false discovery rate (FDR) adjustment for the p-values. </w:t>
      </w:r>
    </w:p>
    <w:p w14:paraId="6280EB17" w14:textId="04C15B06"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Bacterial composition at different taxonomic levels w</w:t>
      </w:r>
      <w:r w:rsidR="003228B1">
        <w:rPr>
          <w:rFonts w:ascii="Times New Roman" w:hAnsi="Times New Roman" w:cs="Times New Roman"/>
          <w:sz w:val="24"/>
          <w:szCs w:val="24"/>
        </w:rPr>
        <w:t>as</w:t>
      </w:r>
      <w:r w:rsidRPr="00B764A5">
        <w:rPr>
          <w:rFonts w:ascii="Times New Roman" w:hAnsi="Times New Roman" w:cs="Times New Roman"/>
          <w:sz w:val="24"/>
          <w:szCs w:val="24"/>
        </w:rPr>
        <w:t xml:space="preserve"> explored using principal components analysis (PCA) and visualized as biplots. PCA is a linear transformation that projects the data from the original </w:t>
      </w:r>
      <w:r w:rsidRPr="00A53D62">
        <w:rPr>
          <w:rFonts w:ascii="Times New Roman" w:hAnsi="Times New Roman" w:cs="Times New Roman"/>
          <w:i/>
          <w:iCs/>
          <w:sz w:val="24"/>
          <w:szCs w:val="24"/>
        </w:rPr>
        <w:t>n</w:t>
      </w:r>
      <w:r w:rsidRPr="00B764A5">
        <w:rPr>
          <w:rFonts w:ascii="Times New Roman" w:hAnsi="Times New Roman" w:cs="Times New Roman"/>
          <w:sz w:val="24"/>
          <w:szCs w:val="24"/>
        </w:rPr>
        <w:t xml:space="preserve">-dimensional, correlated space (here, each taxonomic unit was viewed as a dimension) onto a new, orthogonal </w:t>
      </w:r>
      <w:r w:rsidRPr="00750AE0">
        <w:rPr>
          <w:rFonts w:ascii="Times New Roman" w:hAnsi="Times New Roman" w:cs="Times New Roman"/>
          <w:i/>
          <w:iCs/>
          <w:sz w:val="24"/>
          <w:szCs w:val="24"/>
        </w:rPr>
        <w:t>n</w:t>
      </w:r>
      <w:r w:rsidRPr="00B764A5">
        <w:rPr>
          <w:rFonts w:ascii="Times New Roman" w:hAnsi="Times New Roman" w:cs="Times New Roman"/>
          <w:sz w:val="24"/>
          <w:szCs w:val="24"/>
        </w:rPr>
        <w:t>-dimensional space such that the first principal component (PC1) is in the direction that explains most of variability in the data, second</w:t>
      </w:r>
      <w:r w:rsidR="00750AE0">
        <w:rPr>
          <w:rFonts w:ascii="Times New Roman" w:hAnsi="Times New Roman" w:cs="Times New Roman"/>
          <w:sz w:val="24"/>
          <w:szCs w:val="24"/>
        </w:rPr>
        <w:t xml:space="preserve"> (PC2)</w:t>
      </w:r>
      <w:r w:rsidRPr="00B764A5">
        <w:rPr>
          <w:rFonts w:ascii="Times New Roman" w:hAnsi="Times New Roman" w:cs="Times New Roman"/>
          <w:sz w:val="24"/>
          <w:szCs w:val="24"/>
        </w:rPr>
        <w:t xml:space="preserve"> - the second most</w:t>
      </w:r>
      <w:r w:rsidR="00750AE0">
        <w:rPr>
          <w:rFonts w:ascii="Times New Roman" w:hAnsi="Times New Roman" w:cs="Times New Roman"/>
          <w:sz w:val="24"/>
          <w:szCs w:val="24"/>
        </w:rPr>
        <w:t xml:space="preserve"> </w:t>
      </w:r>
      <w:r w:rsidRPr="00B764A5">
        <w:rPr>
          <w:rFonts w:ascii="Times New Roman" w:hAnsi="Times New Roman" w:cs="Times New Roman"/>
          <w:sz w:val="24"/>
          <w:szCs w:val="24"/>
        </w:rPr>
        <w:t xml:space="preserve">and orthogonal to PC1, and so on. The samples </w:t>
      </w:r>
      <w:r w:rsidR="00750AE0">
        <w:rPr>
          <w:rFonts w:ascii="Times New Roman" w:hAnsi="Times New Roman" w:cs="Times New Roman"/>
          <w:sz w:val="24"/>
          <w:szCs w:val="24"/>
        </w:rPr>
        <w:t>were</w:t>
      </w:r>
      <w:r w:rsidRPr="00B764A5">
        <w:rPr>
          <w:rFonts w:ascii="Times New Roman" w:hAnsi="Times New Roman" w:cs="Times New Roman"/>
          <w:sz w:val="24"/>
          <w:szCs w:val="24"/>
        </w:rPr>
        <w:t xml:space="preserve"> then plotted against 2 principal components (e.g., PC1 and PC2) and labeled to check for group separation. Biplots is an extension of PCA plot that simultaneously display the labeled samples in two principal components’ space as well as the direction and the magnitude of the original axes (i.e., individual taxonomic units). Multinomial regression on class (group labeling corresponding to taxonomic </w:t>
      </w:r>
      <w:r w:rsidRPr="00B764A5">
        <w:rPr>
          <w:rFonts w:ascii="Times New Roman" w:hAnsi="Times New Roman" w:cs="Times New Roman"/>
          <w:sz w:val="24"/>
          <w:szCs w:val="24"/>
        </w:rPr>
        <w:lastRenderedPageBreak/>
        <w:t xml:space="preserve">units) vs. principal components was performed to statistically assess the predictive power of PCA on class separation. </w:t>
      </w:r>
    </w:p>
    <w:p w14:paraId="6246DF50" w14:textId="190A650E" w:rsidR="00B764A5" w:rsidRPr="00541DBD" w:rsidRDefault="00B764A5" w:rsidP="00EE545F">
      <w:pPr>
        <w:rPr>
          <w:rFonts w:ascii="Times New Roman" w:hAnsi="Times New Roman" w:cs="Times New Roman"/>
          <w:sz w:val="24"/>
          <w:szCs w:val="24"/>
        </w:rPr>
      </w:pPr>
      <w:r w:rsidRPr="00B764A5">
        <w:rPr>
          <w:rFonts w:ascii="Times New Roman" w:hAnsi="Times New Roman" w:cs="Times New Roman"/>
          <w:sz w:val="24"/>
          <w:szCs w:val="24"/>
        </w:rPr>
        <w:t xml:space="preserve">Metabolites’ quantities were presented as heatmaps. ANOVA was used to test for group mean differences for each metabolite individually and presented as boxplots with bars and stars indicating statistically significantly different groups. </w:t>
      </w:r>
    </w:p>
    <w:p w14:paraId="41025E27" w14:textId="2F090BD6" w:rsidR="00AB6127" w:rsidRDefault="00AB6127" w:rsidP="00A43D9D">
      <w:pPr>
        <w:pStyle w:val="Heading1"/>
      </w:pPr>
      <w:bookmarkStart w:id="63" w:name="_Toc128143906"/>
      <w:bookmarkStart w:id="64" w:name="_Toc128327059"/>
      <w:r>
        <w:t>3 Results</w:t>
      </w:r>
      <w:bookmarkEnd w:id="63"/>
      <w:bookmarkEnd w:id="64"/>
    </w:p>
    <w:p w14:paraId="0E53F3C5" w14:textId="7C92D815" w:rsidR="00B764A5" w:rsidRDefault="00B764A5" w:rsidP="00A43D9D">
      <w:pPr>
        <w:pStyle w:val="Heading2"/>
      </w:pPr>
      <w:bookmarkStart w:id="65" w:name="_Toc128327060"/>
      <w:r w:rsidRPr="00B764A5">
        <w:t>3.1 Genotype</w:t>
      </w:r>
      <w:r w:rsidR="00F833DA">
        <w:t xml:space="preserve"> and </w:t>
      </w:r>
      <w:r w:rsidR="00383D7B">
        <w:t>diet</w:t>
      </w:r>
      <w:r w:rsidRPr="00B764A5">
        <w:t xml:space="preserve"> affect bacterial community richness and diversity</w:t>
      </w:r>
      <w:bookmarkEnd w:id="65"/>
    </w:p>
    <w:p w14:paraId="65A5C8FE" w14:textId="02B6B78A"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Nrf2 is a master regulator of anti-oxidative stress and anti-inflammatory responses to external and internal stimuli</w:t>
      </w:r>
      <w:r w:rsidR="0068652B">
        <w:rPr>
          <w:rFonts w:ascii="Times New Roman" w:hAnsi="Times New Roman" w:cs="Times New Roman"/>
          <w:sz w:val="24"/>
          <w:szCs w:val="24"/>
        </w:rPr>
        <w:t xml:space="preserve"> </w:t>
      </w:r>
      <w:r w:rsidR="001F5415">
        <w:rPr>
          <w:rFonts w:ascii="Times New Roman" w:hAnsi="Times New Roman" w:cs="Times New Roman"/>
          <w:sz w:val="24"/>
          <w:szCs w:val="24"/>
        </w:rPr>
        <w:fldChar w:fldCharType="begin">
          <w:fldData xml:space="preserve">PEVuZE5vdGU+PENpdGU+PEF1dGhvcj5IdWFuZzwvQXV0aG9yPjxZZWFyPjIwMTU8L1llYXI+PFJl
Y051bT4yMzA8L1JlY051bT48RGlzcGxheVRleHQ+WzQ0LTQ4XTwvRGlzcGxheVRleHQ+PHJlY29y
ZD48cmVjLW51bWJlcj4yMzA8L3JlYy1udW1iZXI+PGZvcmVpZ24ta2V5cz48a2V5IGFwcD0iRU4i
IGRiLWlkPSI5c3d4MjBzMjZmejV6b2VkeGYyeGF0dzd0MHg1ZjJyc3BldDkiIHRpbWVzdGFtcD0i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dGl0bGU+SiBOdXRyIEJpb2NoZW08L3NlY29uZGFyeS10aXRsZT48L3RpdGxlcz48cGVyaW9kaWNh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PEVuZE5vdGU+PENpdGU+PEF1dGhvcj5IdWFuZzwvQXV0aG9yPjxZZWFyPjIwMTU8L1llYXI+PFJl
Y051bT4yMzA8L1JlY051bT48RGlzcGxheVRleHQ+WzQ0LTQ4XTwvRGlzcGxheVRleHQ+PHJlY29y
ZD48cmVjLW51bWJlcj4yMzA8L3JlYy1udW1iZXI+PGZvcmVpZ24ta2V5cz48a2V5IGFwcD0iRU4i
IGRiLWlkPSI5c3d4MjBzMjZmejV6b2VkeGYyeGF0dzd0MHg1ZjJyc3BldDkiIHRpbWVzdGFtcD0i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dGl0bGU+SiBOdXRyIEJpb2NoZW08L3NlY29uZGFyeS10aXRsZT48L3RpdGxlcz48cGVyaW9kaWNh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1F5415">
        <w:rPr>
          <w:rFonts w:ascii="Times New Roman" w:hAnsi="Times New Roman" w:cs="Times New Roman"/>
          <w:sz w:val="24"/>
          <w:szCs w:val="24"/>
        </w:rPr>
      </w:r>
      <w:r w:rsidR="001F5415">
        <w:rPr>
          <w:rFonts w:ascii="Times New Roman" w:hAnsi="Times New Roman" w:cs="Times New Roman"/>
          <w:sz w:val="24"/>
          <w:szCs w:val="24"/>
        </w:rPr>
        <w:fldChar w:fldCharType="separate"/>
      </w:r>
      <w:r w:rsidR="00A43D9D">
        <w:rPr>
          <w:rFonts w:ascii="Times New Roman" w:hAnsi="Times New Roman" w:cs="Times New Roman"/>
          <w:noProof/>
          <w:sz w:val="24"/>
          <w:szCs w:val="24"/>
        </w:rPr>
        <w:t>[44-48]</w:t>
      </w:r>
      <w:r w:rsidR="001F5415">
        <w:rPr>
          <w:rFonts w:ascii="Times New Roman" w:hAnsi="Times New Roman" w:cs="Times New Roman"/>
          <w:sz w:val="24"/>
          <w:szCs w:val="24"/>
        </w:rPr>
        <w:fldChar w:fldCharType="end"/>
      </w:r>
      <w:r w:rsidRPr="00B764A5">
        <w:rPr>
          <w:rFonts w:ascii="Times New Roman" w:hAnsi="Times New Roman" w:cs="Times New Roman"/>
          <w:sz w:val="24"/>
          <w:szCs w:val="24"/>
        </w:rPr>
        <w:t xml:space="preserve">. The impact of Nrf2 was examined by comparing the Nrf2 knockout (KO; -/-) mice vs. the control (WT) at different conditions (diet, DSS challenge, and aging). Alpha diversity analysis of the bacterial OTUs was conducted using Shannon index (Figure 3). </w:t>
      </w:r>
    </w:p>
    <w:p w14:paraId="241CB3C2" w14:textId="332056A2" w:rsidR="00B764A5" w:rsidRDefault="002B7D46" w:rsidP="00B764A5">
      <w:pPr>
        <w:rPr>
          <w:rFonts w:ascii="Times New Roman" w:hAnsi="Times New Roman" w:cs="Times New Roman"/>
          <w:sz w:val="24"/>
          <w:szCs w:val="24"/>
        </w:rPr>
      </w:pPr>
      <w:r>
        <w:rPr>
          <w:rFonts w:ascii="Times New Roman" w:hAnsi="Times New Roman" w:cs="Times New Roman"/>
          <w:sz w:val="24"/>
          <w:szCs w:val="24"/>
        </w:rPr>
        <w:t xml:space="preserve">Mixed-effects regression </w:t>
      </w:r>
      <w:r w:rsidR="00B764A5" w:rsidRPr="00B764A5">
        <w:rPr>
          <w:rFonts w:ascii="Times New Roman" w:hAnsi="Times New Roman" w:cs="Times New Roman"/>
          <w:sz w:val="24"/>
          <w:szCs w:val="24"/>
        </w:rPr>
        <w:t xml:space="preserve">analysis </w:t>
      </w:r>
      <w:r>
        <w:rPr>
          <w:rFonts w:ascii="Times New Roman" w:hAnsi="Times New Roman" w:cs="Times New Roman"/>
          <w:sz w:val="24"/>
          <w:szCs w:val="24"/>
        </w:rPr>
        <w:t xml:space="preserve">showed that the alpha diversity was higher in </w:t>
      </w:r>
      <w:r w:rsidR="00B764A5" w:rsidRPr="00B764A5">
        <w:rPr>
          <w:rFonts w:ascii="Times New Roman" w:hAnsi="Times New Roman" w:cs="Times New Roman"/>
          <w:sz w:val="24"/>
          <w:szCs w:val="24"/>
        </w:rPr>
        <w:t xml:space="preserve">Nrf2 KO </w:t>
      </w:r>
      <w:r>
        <w:rPr>
          <w:rFonts w:ascii="Times New Roman" w:hAnsi="Times New Roman" w:cs="Times New Roman"/>
          <w:sz w:val="24"/>
          <w:szCs w:val="24"/>
        </w:rPr>
        <w:t>compared to</w:t>
      </w:r>
      <w:r w:rsidR="00B764A5" w:rsidRPr="00B764A5">
        <w:rPr>
          <w:rFonts w:ascii="Times New Roman" w:hAnsi="Times New Roman" w:cs="Times New Roman"/>
          <w:sz w:val="24"/>
          <w:szCs w:val="24"/>
        </w:rPr>
        <w:t xml:space="preserve"> the WT genotypes</w:t>
      </w:r>
      <w:r>
        <w:rPr>
          <w:rFonts w:ascii="Times New Roman" w:hAnsi="Times New Roman" w:cs="Times New Roman"/>
          <w:sz w:val="24"/>
          <w:szCs w:val="24"/>
        </w:rPr>
        <w:t xml:space="preserve"> (p-value &lt; 0.01), went up as the stud progressed (both, the p-values for the early and the late timepoints vs. the baseline &lt; 0.01), and was lower in the  DSS+PEITC and </w:t>
      </w:r>
      <w:proofErr w:type="spellStart"/>
      <w:r>
        <w:rPr>
          <w:rFonts w:ascii="Times New Roman" w:hAnsi="Times New Roman" w:cs="Times New Roman"/>
          <w:sz w:val="24"/>
          <w:szCs w:val="24"/>
        </w:rPr>
        <w:t>DSS+Cranberry</w:t>
      </w:r>
      <w:proofErr w:type="spellEnd"/>
      <w:r>
        <w:rPr>
          <w:rFonts w:ascii="Times New Roman" w:hAnsi="Times New Roman" w:cs="Times New Roman"/>
          <w:sz w:val="24"/>
          <w:szCs w:val="24"/>
        </w:rPr>
        <w:t xml:space="preserve"> diet groups compared to the group that was not challenged with DSS (both p-values &lt;0.01). </w:t>
      </w:r>
    </w:p>
    <w:p w14:paraId="7AA85625" w14:textId="0846546F" w:rsidR="00762CFA" w:rsidRDefault="00762CFA" w:rsidP="00B764A5">
      <w:pPr>
        <w:rPr>
          <w:rFonts w:ascii="Times New Roman" w:hAnsi="Times New Roman" w:cs="Times New Roman"/>
          <w:sz w:val="24"/>
          <w:szCs w:val="24"/>
        </w:rPr>
      </w:pPr>
      <w:r>
        <w:rPr>
          <w:rFonts w:ascii="Times New Roman" w:hAnsi="Times New Roman" w:cs="Times New Roman"/>
          <w:sz w:val="24"/>
          <w:szCs w:val="24"/>
        </w:rPr>
        <w:t>However, Shannon index (as well as other indices measuring inequalities in the samples) is biased by the sample’s sequencing depth. Specifically, deeper sequencing results in identification of more, rare OTUs, therefore inflating the index (Figure 4A). To remediate for this effect, a sensitivity analysis was conducted by, first, adding 1 to all counts in the combined OTU table. Even though the zeros in the table could represent either complete absence of an OTU from a sample or very low abundance, the zeros were treated similarly here. This remediation removed the Shannon index/sequencing depth correlation (Figure 4B).</w:t>
      </w:r>
      <w:r w:rsidR="00383D7B">
        <w:rPr>
          <w:rFonts w:ascii="Times New Roman" w:hAnsi="Times New Roman" w:cs="Times New Roman"/>
          <w:sz w:val="24"/>
          <w:szCs w:val="24"/>
        </w:rPr>
        <w:t xml:space="preserve"> After repeating the analysis on the corrected Shannon index, genotype </w:t>
      </w:r>
      <w:r w:rsidR="00383D7B" w:rsidRPr="00993B76">
        <w:rPr>
          <w:rFonts w:ascii="Times New Roman" w:hAnsi="Times New Roman" w:cs="Times New Roman"/>
          <w:b/>
          <w:bCs/>
          <w:sz w:val="24"/>
          <w:szCs w:val="24"/>
        </w:rPr>
        <w:t>differences remained statistically significant (higher alpha diversity in the NRf2 KO group</w:t>
      </w:r>
      <w:r w:rsidR="00993B76">
        <w:rPr>
          <w:rFonts w:ascii="Times New Roman" w:hAnsi="Times New Roman" w:cs="Times New Roman"/>
          <w:b/>
          <w:bCs/>
          <w:sz w:val="24"/>
          <w:szCs w:val="24"/>
        </w:rPr>
        <w:t xml:space="preserve"> compared to WT</w:t>
      </w:r>
      <w:r w:rsidR="00383D7B" w:rsidRPr="00993B76">
        <w:rPr>
          <w:rFonts w:ascii="Times New Roman" w:hAnsi="Times New Roman" w:cs="Times New Roman"/>
          <w:b/>
          <w:bCs/>
          <w:sz w:val="24"/>
          <w:szCs w:val="24"/>
        </w:rPr>
        <w:t>, p-value = 0.0</w:t>
      </w:r>
      <w:r w:rsidR="00BF7C23">
        <w:rPr>
          <w:rFonts w:ascii="Times New Roman" w:hAnsi="Times New Roman" w:cs="Times New Roman"/>
          <w:b/>
          <w:bCs/>
          <w:sz w:val="24"/>
          <w:szCs w:val="24"/>
        </w:rPr>
        <w:t>2</w:t>
      </w:r>
      <w:r w:rsidR="00383D7B" w:rsidRPr="00993B76">
        <w:rPr>
          <w:rFonts w:ascii="Times New Roman" w:hAnsi="Times New Roman" w:cs="Times New Roman"/>
          <w:b/>
          <w:bCs/>
          <w:sz w:val="24"/>
          <w:szCs w:val="24"/>
        </w:rPr>
        <w:t>)</w:t>
      </w:r>
      <w:r w:rsidR="00383D7B">
        <w:rPr>
          <w:rFonts w:ascii="Times New Roman" w:hAnsi="Times New Roman" w:cs="Times New Roman"/>
          <w:sz w:val="24"/>
          <w:szCs w:val="24"/>
        </w:rPr>
        <w:t xml:space="preserve"> but aging effect disappeared and only the </w:t>
      </w:r>
      <w:r w:rsidR="00383D7B" w:rsidRPr="00383D7B">
        <w:rPr>
          <w:rFonts w:ascii="Times New Roman" w:hAnsi="Times New Roman" w:cs="Times New Roman"/>
          <w:sz w:val="24"/>
          <w:szCs w:val="24"/>
        </w:rPr>
        <w:t>DSS+AIN93M</w:t>
      </w:r>
      <w:r w:rsidR="00383D7B">
        <w:rPr>
          <w:rFonts w:ascii="Times New Roman" w:hAnsi="Times New Roman" w:cs="Times New Roman"/>
          <w:sz w:val="24"/>
          <w:szCs w:val="24"/>
        </w:rPr>
        <w:t xml:space="preserve"> group’s alpha diversity remained significantly lower compared to the group not challenged with DSS</w:t>
      </w:r>
      <w:r w:rsidR="00993B76">
        <w:rPr>
          <w:rFonts w:ascii="Times New Roman" w:hAnsi="Times New Roman" w:cs="Times New Roman"/>
          <w:sz w:val="24"/>
          <w:szCs w:val="24"/>
        </w:rPr>
        <w:t xml:space="preserve"> (p-value &lt;0.01)</w:t>
      </w:r>
      <w:r w:rsidR="00383D7B">
        <w:rPr>
          <w:rFonts w:ascii="Times New Roman" w:hAnsi="Times New Roman" w:cs="Times New Roman"/>
          <w:sz w:val="24"/>
          <w:szCs w:val="24"/>
        </w:rPr>
        <w:t xml:space="preserve">. </w:t>
      </w:r>
      <w:r w:rsidR="00383D7B" w:rsidRPr="00AF52F3">
        <w:rPr>
          <w:rFonts w:ascii="Times New Roman" w:hAnsi="Times New Roman" w:cs="Times New Roman"/>
          <w:b/>
          <w:bCs/>
          <w:sz w:val="24"/>
          <w:szCs w:val="24"/>
        </w:rPr>
        <w:t>Th</w:t>
      </w:r>
      <w:r w:rsidR="004659CB" w:rsidRPr="00AF52F3">
        <w:rPr>
          <w:rFonts w:ascii="Times New Roman" w:hAnsi="Times New Roman" w:cs="Times New Roman"/>
          <w:b/>
          <w:bCs/>
          <w:sz w:val="24"/>
          <w:szCs w:val="24"/>
        </w:rPr>
        <w:t>ese</w:t>
      </w:r>
      <w:r w:rsidR="00383D7B" w:rsidRPr="00AF52F3">
        <w:rPr>
          <w:rFonts w:ascii="Times New Roman" w:hAnsi="Times New Roman" w:cs="Times New Roman"/>
          <w:b/>
          <w:bCs/>
          <w:sz w:val="24"/>
          <w:szCs w:val="24"/>
        </w:rPr>
        <w:t xml:space="preserve"> results suggest that PEITC and cranberry-rich diets had protective effect on the hosts’ microbiome diversity.</w:t>
      </w:r>
      <w:r w:rsidR="00383D7B">
        <w:rPr>
          <w:rFonts w:ascii="Times New Roman" w:hAnsi="Times New Roman" w:cs="Times New Roman"/>
          <w:sz w:val="24"/>
          <w:szCs w:val="24"/>
        </w:rPr>
        <w:t xml:space="preserve"> </w:t>
      </w:r>
      <w:r w:rsidR="00993B76">
        <w:rPr>
          <w:rFonts w:ascii="Times New Roman" w:hAnsi="Times New Roman" w:cs="Times New Roman"/>
          <w:sz w:val="24"/>
          <w:szCs w:val="24"/>
        </w:rPr>
        <w:t>The averages of the corrected Shannon indices are presented in Figure 5.</w:t>
      </w:r>
    </w:p>
    <w:p w14:paraId="5F2A8042" w14:textId="3E6183A4" w:rsidR="008E4B69" w:rsidRDefault="008E4B69" w:rsidP="00A43D9D">
      <w:pPr>
        <w:pStyle w:val="Heading2"/>
      </w:pPr>
      <w:bookmarkStart w:id="66" w:name="_Toc128327061"/>
      <w:r w:rsidRPr="00B764A5">
        <w:t>3.</w:t>
      </w:r>
      <w:r w:rsidR="00116D3B">
        <w:t>2</w:t>
      </w:r>
      <w:r w:rsidRPr="00B764A5">
        <w:t xml:space="preserve"> </w:t>
      </w:r>
      <w:r w:rsidR="00166C50">
        <w:t>Principal components analyses reveal a</w:t>
      </w:r>
      <w:r w:rsidR="000C3A4D">
        <w:t xml:space="preserve">ssociation of microbiome composition at </w:t>
      </w:r>
      <w:r w:rsidR="00E945ED">
        <w:t xml:space="preserve">Phylum and Class </w:t>
      </w:r>
      <w:r w:rsidR="000C3A4D">
        <w:t>taxonomic levels with genotype and diet</w:t>
      </w:r>
      <w:bookmarkEnd w:id="66"/>
    </w:p>
    <w:p w14:paraId="195ECFE9" w14:textId="7BCEE3C0" w:rsidR="008E4B69" w:rsidRDefault="008E4B69" w:rsidP="008E4B69">
      <w:pPr>
        <w:rPr>
          <w:rFonts w:ascii="Times New Roman" w:hAnsi="Times New Roman" w:cs="Times New Roman"/>
          <w:sz w:val="24"/>
          <w:szCs w:val="24"/>
        </w:rPr>
      </w:pPr>
      <w:r>
        <w:rPr>
          <w:rFonts w:ascii="Times New Roman" w:hAnsi="Times New Roman" w:cs="Times New Roman"/>
          <w:sz w:val="24"/>
          <w:szCs w:val="24"/>
        </w:rPr>
        <w:t>OTU counts were</w:t>
      </w:r>
      <w:r w:rsidRPr="008E4B69">
        <w:rPr>
          <w:rFonts w:ascii="Times New Roman" w:hAnsi="Times New Roman" w:cs="Times New Roman"/>
          <w:sz w:val="24"/>
          <w:szCs w:val="24"/>
        </w:rPr>
        <w:t xml:space="preserve"> aggregated </w:t>
      </w:r>
      <w:r>
        <w:rPr>
          <w:rFonts w:ascii="Times New Roman" w:hAnsi="Times New Roman" w:cs="Times New Roman"/>
          <w:sz w:val="24"/>
          <w:szCs w:val="24"/>
        </w:rPr>
        <w:t xml:space="preserve">at the </w:t>
      </w:r>
      <w:r w:rsidRPr="00796C1C">
        <w:rPr>
          <w:rFonts w:ascii="Times New Roman" w:hAnsi="Times New Roman" w:cs="Times New Roman"/>
          <w:b/>
          <w:bCs/>
          <w:i/>
          <w:iCs/>
          <w:sz w:val="24"/>
          <w:szCs w:val="24"/>
        </w:rPr>
        <w:t>Phylum</w:t>
      </w:r>
      <w:r>
        <w:rPr>
          <w:rFonts w:ascii="Times New Roman" w:hAnsi="Times New Roman" w:cs="Times New Roman"/>
          <w:sz w:val="24"/>
          <w:szCs w:val="24"/>
        </w:rPr>
        <w:t xml:space="preserve"> </w:t>
      </w:r>
      <w:r w:rsidRPr="00796C1C">
        <w:rPr>
          <w:rFonts w:ascii="Times New Roman" w:hAnsi="Times New Roman" w:cs="Times New Roman"/>
          <w:b/>
          <w:bCs/>
          <w:sz w:val="24"/>
          <w:szCs w:val="24"/>
        </w:rPr>
        <w:t>level</w:t>
      </w:r>
      <w:r>
        <w:rPr>
          <w:rFonts w:ascii="Times New Roman" w:hAnsi="Times New Roman" w:cs="Times New Roman"/>
          <w:sz w:val="24"/>
          <w:szCs w:val="24"/>
        </w:rPr>
        <w:t xml:space="preserve">. In total, 17 phyla were </w:t>
      </w:r>
      <w:r w:rsidR="00643C2A">
        <w:rPr>
          <w:rFonts w:ascii="Times New Roman" w:hAnsi="Times New Roman" w:cs="Times New Roman"/>
          <w:sz w:val="24"/>
          <w:szCs w:val="24"/>
        </w:rPr>
        <w:t xml:space="preserve">identified, top 10 of which accounted for </w:t>
      </w:r>
      <w:r w:rsidR="00D82E18">
        <w:rPr>
          <w:rFonts w:ascii="Times New Roman" w:hAnsi="Times New Roman" w:cs="Times New Roman"/>
          <w:sz w:val="24"/>
          <w:szCs w:val="24"/>
        </w:rPr>
        <w:t>&gt;</w:t>
      </w:r>
      <w:r w:rsidR="00643C2A">
        <w:rPr>
          <w:rFonts w:ascii="Times New Roman" w:hAnsi="Times New Roman" w:cs="Times New Roman"/>
          <w:sz w:val="24"/>
          <w:szCs w:val="24"/>
        </w:rPr>
        <w:t xml:space="preserve">99.96% of all hits. Since deeper sequencing increases chances of identifying rare organisms (Figure 6), and the samples varied greatly by sequencing depth (Figure </w:t>
      </w:r>
      <w:r w:rsidR="001F645A">
        <w:rPr>
          <w:rFonts w:ascii="Times New Roman" w:hAnsi="Times New Roman" w:cs="Times New Roman"/>
          <w:sz w:val="24"/>
          <w:szCs w:val="24"/>
        </w:rPr>
        <w:t>2</w:t>
      </w:r>
      <w:r w:rsidR="00643C2A">
        <w:rPr>
          <w:rFonts w:ascii="Times New Roman" w:hAnsi="Times New Roman" w:cs="Times New Roman"/>
          <w:sz w:val="24"/>
          <w:szCs w:val="24"/>
        </w:rPr>
        <w:t xml:space="preserve">), rare phylum were not included in the downstream analysis. </w:t>
      </w:r>
      <w:r w:rsidR="004E36C6">
        <w:rPr>
          <w:rFonts w:ascii="Times New Roman" w:hAnsi="Times New Roman" w:cs="Times New Roman"/>
          <w:sz w:val="24"/>
          <w:szCs w:val="24"/>
        </w:rPr>
        <w:t>PCA</w:t>
      </w:r>
      <w:r w:rsidR="004D4165">
        <w:rPr>
          <w:rFonts w:ascii="Times New Roman" w:hAnsi="Times New Roman" w:cs="Times New Roman"/>
          <w:sz w:val="24"/>
          <w:szCs w:val="24"/>
        </w:rPr>
        <w:t xml:space="preserve"> was conducted on the combined data from the 3 experiments, but scores</w:t>
      </w:r>
      <w:r w:rsidR="004E36C6">
        <w:rPr>
          <w:rFonts w:ascii="Times New Roman" w:hAnsi="Times New Roman" w:cs="Times New Roman"/>
          <w:sz w:val="24"/>
          <w:szCs w:val="24"/>
        </w:rPr>
        <w:t xml:space="preserve"> and loadings were graphed </w:t>
      </w:r>
      <w:r w:rsidR="004D4165">
        <w:rPr>
          <w:rFonts w:ascii="Times New Roman" w:hAnsi="Times New Roman" w:cs="Times New Roman"/>
          <w:sz w:val="24"/>
          <w:szCs w:val="24"/>
        </w:rPr>
        <w:t>in separate panels by genotype and experiment to highlight the differences</w:t>
      </w:r>
      <w:r w:rsidR="004E36C6">
        <w:rPr>
          <w:rFonts w:ascii="Times New Roman" w:hAnsi="Times New Roman" w:cs="Times New Roman"/>
          <w:sz w:val="24"/>
          <w:szCs w:val="24"/>
        </w:rPr>
        <w:t xml:space="preserve"> (Figure 7). The bi</w:t>
      </w:r>
      <w:r w:rsidR="004D4165">
        <w:rPr>
          <w:rFonts w:ascii="Times New Roman" w:hAnsi="Times New Roman" w:cs="Times New Roman"/>
          <w:sz w:val="24"/>
          <w:szCs w:val="24"/>
        </w:rPr>
        <w:t>p</w:t>
      </w:r>
      <w:r w:rsidR="004E36C6">
        <w:rPr>
          <w:rFonts w:ascii="Times New Roman" w:hAnsi="Times New Roman" w:cs="Times New Roman"/>
          <w:sz w:val="24"/>
          <w:szCs w:val="24"/>
        </w:rPr>
        <w:t xml:space="preserve">lot showed </w:t>
      </w:r>
      <w:r w:rsidR="004D4165">
        <w:rPr>
          <w:rFonts w:ascii="Times New Roman" w:hAnsi="Times New Roman" w:cs="Times New Roman"/>
          <w:sz w:val="24"/>
          <w:szCs w:val="24"/>
        </w:rPr>
        <w:t>large between-experiment variability</w:t>
      </w:r>
      <w:r w:rsidR="00445F6D">
        <w:rPr>
          <w:rFonts w:ascii="Times New Roman" w:hAnsi="Times New Roman" w:cs="Times New Roman"/>
          <w:sz w:val="24"/>
          <w:szCs w:val="24"/>
        </w:rPr>
        <w:t xml:space="preserve">, specifically, higher relative abundance of </w:t>
      </w:r>
      <w:r w:rsidR="00445F6D" w:rsidRPr="00445F6D">
        <w:rPr>
          <w:rFonts w:ascii="Times New Roman" w:hAnsi="Times New Roman" w:cs="Times New Roman"/>
          <w:i/>
          <w:iCs/>
          <w:sz w:val="24"/>
          <w:szCs w:val="24"/>
        </w:rPr>
        <w:t>Bacteroidetes</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and lower relative abundance of </w:t>
      </w:r>
      <w:r w:rsidR="00445F6D" w:rsidRPr="00445F6D">
        <w:rPr>
          <w:rFonts w:ascii="Times New Roman" w:hAnsi="Times New Roman" w:cs="Times New Roman"/>
          <w:i/>
          <w:iCs/>
          <w:sz w:val="24"/>
          <w:szCs w:val="24"/>
        </w:rPr>
        <w:t>Verrucomicrobia</w:t>
      </w:r>
      <w:r w:rsidR="00445F6D">
        <w:rPr>
          <w:rFonts w:ascii="Times New Roman" w:hAnsi="Times New Roman" w:cs="Times New Roman"/>
          <w:sz w:val="24"/>
          <w:szCs w:val="24"/>
        </w:rPr>
        <w:t xml:space="preserve"> in the first two experiments (Nov18 and May </w:t>
      </w:r>
      <w:r w:rsidR="00445F6D">
        <w:rPr>
          <w:rFonts w:ascii="Times New Roman" w:hAnsi="Times New Roman" w:cs="Times New Roman"/>
          <w:sz w:val="24"/>
          <w:szCs w:val="24"/>
        </w:rPr>
        <w:lastRenderedPageBreak/>
        <w:t>19) compared to the third one (Sep19). Relative abundance</w:t>
      </w:r>
      <w:r w:rsidR="003B0680">
        <w:rPr>
          <w:rFonts w:ascii="Times New Roman" w:hAnsi="Times New Roman" w:cs="Times New Roman"/>
          <w:sz w:val="24"/>
          <w:szCs w:val="24"/>
        </w:rPr>
        <w:t>s</w:t>
      </w:r>
      <w:r w:rsidR="00445F6D">
        <w:rPr>
          <w:rFonts w:ascii="Times New Roman" w:hAnsi="Times New Roman" w:cs="Times New Roman"/>
          <w:sz w:val="24"/>
          <w:szCs w:val="24"/>
        </w:rPr>
        <w:t xml:space="preserve"> of </w:t>
      </w:r>
      <w:r w:rsidR="00445F6D" w:rsidRPr="00445F6D">
        <w:rPr>
          <w:rFonts w:ascii="Times New Roman" w:hAnsi="Times New Roman" w:cs="Times New Roman"/>
          <w:i/>
          <w:iCs/>
          <w:sz w:val="24"/>
          <w:szCs w:val="24"/>
        </w:rPr>
        <w:t>Firmicutes</w:t>
      </w:r>
      <w:r w:rsidR="00445F6D">
        <w:rPr>
          <w:rFonts w:ascii="Times New Roman" w:hAnsi="Times New Roman" w:cs="Times New Roman"/>
          <w:sz w:val="24"/>
          <w:szCs w:val="24"/>
        </w:rPr>
        <w:t xml:space="preserve"> and </w:t>
      </w:r>
      <w:r w:rsidR="00445F6D" w:rsidRPr="00445F6D">
        <w:rPr>
          <w:rFonts w:ascii="Times New Roman" w:hAnsi="Times New Roman" w:cs="Times New Roman"/>
          <w:i/>
          <w:iCs/>
          <w:sz w:val="24"/>
          <w:szCs w:val="24"/>
        </w:rPr>
        <w:t>Actinobacteria</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were higher in the WT </w:t>
      </w:r>
      <w:r w:rsidR="003B0680">
        <w:rPr>
          <w:rFonts w:ascii="Times New Roman" w:hAnsi="Times New Roman" w:cs="Times New Roman"/>
          <w:sz w:val="24"/>
          <w:szCs w:val="24"/>
        </w:rPr>
        <w:t xml:space="preserve">DSS-treated </w:t>
      </w:r>
      <w:r w:rsidR="00445F6D">
        <w:rPr>
          <w:rFonts w:ascii="Times New Roman" w:hAnsi="Times New Roman" w:cs="Times New Roman"/>
          <w:sz w:val="24"/>
          <w:szCs w:val="24"/>
        </w:rPr>
        <w:t xml:space="preserve">mice in the Sep19 experiment compared to </w:t>
      </w:r>
      <w:r w:rsidR="003B0680">
        <w:rPr>
          <w:rFonts w:ascii="Times New Roman" w:hAnsi="Times New Roman" w:cs="Times New Roman"/>
          <w:sz w:val="24"/>
          <w:szCs w:val="24"/>
        </w:rPr>
        <w:t>all other groups</w:t>
      </w:r>
      <w:r w:rsidR="00445F6D">
        <w:rPr>
          <w:rFonts w:ascii="Times New Roman" w:hAnsi="Times New Roman" w:cs="Times New Roman"/>
          <w:sz w:val="24"/>
          <w:szCs w:val="24"/>
        </w:rPr>
        <w:t xml:space="preserve">, while </w:t>
      </w:r>
      <w:r w:rsidR="00445F6D" w:rsidRPr="00445F6D">
        <w:rPr>
          <w:rFonts w:ascii="Times New Roman" w:hAnsi="Times New Roman" w:cs="Times New Roman"/>
          <w:i/>
          <w:iCs/>
          <w:sz w:val="24"/>
          <w:szCs w:val="24"/>
        </w:rPr>
        <w:t>Epsilonbacteraeota</w:t>
      </w:r>
      <w:r w:rsidR="003B0680">
        <w:rPr>
          <w:rFonts w:ascii="Times New Roman" w:hAnsi="Times New Roman" w:cs="Times New Roman"/>
          <w:i/>
          <w:iCs/>
          <w:sz w:val="24"/>
          <w:szCs w:val="24"/>
        </w:rPr>
        <w:t xml:space="preserve"> </w:t>
      </w:r>
      <w:r w:rsidR="003B0680">
        <w:rPr>
          <w:rFonts w:ascii="Times New Roman" w:hAnsi="Times New Roman" w:cs="Times New Roman"/>
          <w:sz w:val="24"/>
          <w:szCs w:val="24"/>
        </w:rPr>
        <w:t>were more abundant in all Nrf2 KO and WT control (AIN93M) groups compared to the rest.</w:t>
      </w:r>
      <w:r w:rsidR="004D4165">
        <w:rPr>
          <w:rFonts w:ascii="Times New Roman" w:hAnsi="Times New Roman" w:cs="Times New Roman"/>
          <w:sz w:val="24"/>
          <w:szCs w:val="24"/>
        </w:rPr>
        <w:t xml:space="preserve"> Additionally, DSS+PEITC group samples showed trend reversal from the positive control (DSS+AIN93M) group in WT, suggesting protective effect of PEITC on microbiome of DSS-treated mice.</w:t>
      </w:r>
    </w:p>
    <w:p w14:paraId="7ED6102B" w14:textId="2D34DB30" w:rsidR="0021056B" w:rsidRDefault="00CA15A7" w:rsidP="008E4B69">
      <w:pPr>
        <w:rPr>
          <w:rFonts w:ascii="Times New Roman" w:hAnsi="Times New Roman" w:cs="Times New Roman"/>
          <w:sz w:val="24"/>
          <w:szCs w:val="24"/>
        </w:rPr>
      </w:pPr>
      <w:r>
        <w:rPr>
          <w:rFonts w:ascii="Times New Roman" w:hAnsi="Times New Roman" w:cs="Times New Roman"/>
          <w:sz w:val="24"/>
          <w:szCs w:val="24"/>
        </w:rPr>
        <w:t xml:space="preserve">To remove study effect, Sep19 data was </w:t>
      </w:r>
      <w:r w:rsidR="00276EFC">
        <w:rPr>
          <w:rFonts w:ascii="Times New Roman" w:hAnsi="Times New Roman" w:cs="Times New Roman"/>
          <w:sz w:val="24"/>
          <w:szCs w:val="24"/>
        </w:rPr>
        <w:t xml:space="preserve">separated and </w:t>
      </w:r>
      <w:r>
        <w:rPr>
          <w:rFonts w:ascii="Times New Roman" w:hAnsi="Times New Roman" w:cs="Times New Roman"/>
          <w:sz w:val="24"/>
          <w:szCs w:val="24"/>
        </w:rPr>
        <w:t>reanalyzed. The top 10 most abundant Phylum were used for the PCA</w:t>
      </w:r>
      <w:r w:rsidR="00BB38D0">
        <w:rPr>
          <w:rFonts w:ascii="Times New Roman" w:hAnsi="Times New Roman" w:cs="Times New Roman"/>
          <w:sz w:val="24"/>
          <w:szCs w:val="24"/>
        </w:rPr>
        <w:t xml:space="preserve"> (Figure 8)</w:t>
      </w:r>
      <w:r>
        <w:rPr>
          <w:rFonts w:ascii="Times New Roman" w:hAnsi="Times New Roman" w:cs="Times New Roman"/>
          <w:sz w:val="24"/>
          <w:szCs w:val="24"/>
        </w:rPr>
        <w:t>.</w:t>
      </w:r>
      <w:r w:rsidR="00BB38D0">
        <w:rPr>
          <w:rFonts w:ascii="Times New Roman" w:hAnsi="Times New Roman" w:cs="Times New Roman"/>
          <w:sz w:val="24"/>
          <w:szCs w:val="24"/>
        </w:rPr>
        <w:t xml:space="preserve"> The analysis revealed strong diet effect on the microbial composition. Specifically, relative abundance of </w:t>
      </w:r>
      <w:r w:rsidR="006B1263" w:rsidRPr="00445F6D">
        <w:rPr>
          <w:rFonts w:ascii="Times New Roman" w:hAnsi="Times New Roman" w:cs="Times New Roman"/>
          <w:i/>
          <w:iCs/>
          <w:sz w:val="24"/>
          <w:szCs w:val="24"/>
        </w:rPr>
        <w:t>Firmicutes</w:t>
      </w:r>
      <w:r w:rsidR="00BB38D0">
        <w:rPr>
          <w:rFonts w:ascii="Times New Roman" w:hAnsi="Times New Roman" w:cs="Times New Roman"/>
          <w:sz w:val="24"/>
          <w:szCs w:val="24"/>
        </w:rPr>
        <w:t xml:space="preserve"> </w:t>
      </w:r>
      <w:r w:rsidR="006B1263">
        <w:rPr>
          <w:rFonts w:ascii="Times New Roman" w:hAnsi="Times New Roman" w:cs="Times New Roman"/>
          <w:sz w:val="24"/>
          <w:szCs w:val="24"/>
        </w:rPr>
        <w:t xml:space="preserve">and </w:t>
      </w:r>
      <w:r w:rsidR="006B1263" w:rsidRPr="00445F6D">
        <w:rPr>
          <w:rFonts w:ascii="Times New Roman" w:hAnsi="Times New Roman" w:cs="Times New Roman"/>
          <w:i/>
          <w:iCs/>
          <w:sz w:val="24"/>
          <w:szCs w:val="24"/>
        </w:rPr>
        <w:t>Verrucomicrobia</w:t>
      </w:r>
      <w:r>
        <w:rPr>
          <w:rFonts w:ascii="Times New Roman" w:hAnsi="Times New Roman" w:cs="Times New Roman"/>
          <w:sz w:val="24"/>
          <w:szCs w:val="24"/>
        </w:rPr>
        <w:t xml:space="preserve"> </w:t>
      </w:r>
      <w:r w:rsidR="006B1263">
        <w:rPr>
          <w:rFonts w:ascii="Times New Roman" w:hAnsi="Times New Roman" w:cs="Times New Roman"/>
          <w:sz w:val="24"/>
          <w:szCs w:val="24"/>
        </w:rPr>
        <w:t xml:space="preserve">increased while relative abundance of </w:t>
      </w:r>
      <w:r w:rsidR="006B1263" w:rsidRPr="006B1263">
        <w:rPr>
          <w:rFonts w:ascii="Times New Roman" w:hAnsi="Times New Roman" w:cs="Times New Roman"/>
          <w:i/>
          <w:iCs/>
          <w:sz w:val="24"/>
          <w:szCs w:val="24"/>
        </w:rPr>
        <w:t>Proteobacteria</w:t>
      </w:r>
      <w:r w:rsidR="006B1263">
        <w:rPr>
          <w:rFonts w:ascii="Times New Roman" w:hAnsi="Times New Roman" w:cs="Times New Roman"/>
          <w:sz w:val="24"/>
          <w:szCs w:val="24"/>
        </w:rPr>
        <w:t>,</w:t>
      </w:r>
      <w:r w:rsidR="006B1263" w:rsidRPr="006B1263">
        <w:rPr>
          <w:rFonts w:ascii="Times New Roman" w:hAnsi="Times New Roman" w:cs="Times New Roman"/>
          <w:sz w:val="24"/>
          <w:szCs w:val="24"/>
        </w:rPr>
        <w:t xml:space="preserve"> </w:t>
      </w:r>
      <w:r w:rsidR="006B1263" w:rsidRPr="006B1263">
        <w:rPr>
          <w:rFonts w:ascii="Times New Roman" w:hAnsi="Times New Roman" w:cs="Times New Roman"/>
          <w:i/>
          <w:iCs/>
          <w:sz w:val="24"/>
          <w:szCs w:val="24"/>
        </w:rPr>
        <w:t>Deferribacteres</w:t>
      </w:r>
      <w:r w:rsidR="006B1263">
        <w:rPr>
          <w:rFonts w:ascii="Times New Roman" w:hAnsi="Times New Roman" w:cs="Times New Roman"/>
          <w:sz w:val="24"/>
          <w:szCs w:val="24"/>
        </w:rPr>
        <w:t xml:space="preserve"> and </w:t>
      </w:r>
      <w:r w:rsidR="006B1263" w:rsidRPr="006B1263">
        <w:rPr>
          <w:rFonts w:ascii="Times New Roman" w:hAnsi="Times New Roman" w:cs="Times New Roman"/>
          <w:i/>
          <w:iCs/>
          <w:sz w:val="24"/>
          <w:szCs w:val="24"/>
        </w:rPr>
        <w:t>Epsilonbacteraeota</w:t>
      </w:r>
      <w:r w:rsidR="006B1263">
        <w:rPr>
          <w:rFonts w:ascii="Times New Roman" w:hAnsi="Times New Roman" w:cs="Times New Roman"/>
          <w:sz w:val="24"/>
          <w:szCs w:val="24"/>
        </w:rPr>
        <w:t xml:space="preserve"> decreased </w:t>
      </w:r>
      <w:r w:rsidR="00BB38D0">
        <w:rPr>
          <w:rFonts w:ascii="Times New Roman" w:hAnsi="Times New Roman" w:cs="Times New Roman"/>
          <w:sz w:val="24"/>
          <w:szCs w:val="24"/>
        </w:rPr>
        <w:t xml:space="preserve">in all </w:t>
      </w:r>
      <w:r w:rsidR="006B1263">
        <w:rPr>
          <w:rFonts w:ascii="Times New Roman" w:hAnsi="Times New Roman" w:cs="Times New Roman"/>
          <w:sz w:val="24"/>
          <w:szCs w:val="24"/>
        </w:rPr>
        <w:t xml:space="preserve">WT </w:t>
      </w:r>
      <w:r w:rsidR="00BB38D0">
        <w:rPr>
          <w:rFonts w:ascii="Times New Roman" w:hAnsi="Times New Roman" w:cs="Times New Roman"/>
          <w:sz w:val="24"/>
          <w:szCs w:val="24"/>
        </w:rPr>
        <w:t>DSS-treated groups</w:t>
      </w:r>
      <w:r w:rsidR="006B1263">
        <w:rPr>
          <w:rFonts w:ascii="Times New Roman" w:hAnsi="Times New Roman" w:cs="Times New Roman"/>
          <w:sz w:val="24"/>
          <w:szCs w:val="24"/>
        </w:rPr>
        <w:t xml:space="preserve"> compared to the control (AIN93M).</w:t>
      </w:r>
    </w:p>
    <w:p w14:paraId="5F414FA4" w14:textId="762BDB6D" w:rsidR="000C3A4D" w:rsidRPr="008E4B69" w:rsidRDefault="000C3A4D" w:rsidP="008E4B69">
      <w:pPr>
        <w:rPr>
          <w:rFonts w:ascii="Times New Roman" w:hAnsi="Times New Roman" w:cs="Times New Roman"/>
          <w:sz w:val="24"/>
          <w:szCs w:val="24"/>
        </w:rPr>
      </w:pPr>
      <w:r w:rsidRPr="00796C1C">
        <w:rPr>
          <w:rFonts w:ascii="Times New Roman" w:hAnsi="Times New Roman" w:cs="Times New Roman"/>
          <w:b/>
          <w:bCs/>
          <w:i/>
          <w:iCs/>
          <w:sz w:val="24"/>
          <w:szCs w:val="24"/>
        </w:rPr>
        <w:t>Class</w:t>
      </w:r>
      <w:r>
        <w:rPr>
          <w:rFonts w:ascii="Times New Roman" w:hAnsi="Times New Roman" w:cs="Times New Roman"/>
          <w:sz w:val="24"/>
          <w:szCs w:val="24"/>
        </w:rPr>
        <w:t>-level aggregation yield 3</w:t>
      </w:r>
      <w:r w:rsidR="00AD153D">
        <w:rPr>
          <w:rFonts w:ascii="Times New Roman" w:hAnsi="Times New Roman" w:cs="Times New Roman"/>
          <w:sz w:val="24"/>
          <w:szCs w:val="24"/>
        </w:rPr>
        <w:t>1</w:t>
      </w:r>
      <w:r>
        <w:rPr>
          <w:rFonts w:ascii="Times New Roman" w:hAnsi="Times New Roman" w:cs="Times New Roman"/>
          <w:sz w:val="24"/>
          <w:szCs w:val="24"/>
        </w:rPr>
        <w:t xml:space="preserve"> classes, with top 1</w:t>
      </w:r>
      <w:r w:rsidR="00AD153D">
        <w:rPr>
          <w:rFonts w:ascii="Times New Roman" w:hAnsi="Times New Roman" w:cs="Times New Roman"/>
          <w:sz w:val="24"/>
          <w:szCs w:val="24"/>
        </w:rPr>
        <w:t xml:space="preserve">7 </w:t>
      </w:r>
      <w:r w:rsidR="00D82E18">
        <w:rPr>
          <w:rFonts w:ascii="Times New Roman" w:hAnsi="Times New Roman" w:cs="Times New Roman"/>
          <w:sz w:val="24"/>
          <w:szCs w:val="24"/>
        </w:rPr>
        <w:t>adding up to</w:t>
      </w:r>
      <w:r>
        <w:rPr>
          <w:rFonts w:ascii="Times New Roman" w:hAnsi="Times New Roman" w:cs="Times New Roman"/>
          <w:sz w:val="24"/>
          <w:szCs w:val="24"/>
        </w:rPr>
        <w:t xml:space="preserve"> &gt;99.99% of </w:t>
      </w:r>
      <w:r w:rsidR="00D82E18">
        <w:rPr>
          <w:rFonts w:ascii="Times New Roman" w:hAnsi="Times New Roman" w:cs="Times New Roman"/>
          <w:sz w:val="24"/>
          <w:szCs w:val="24"/>
        </w:rPr>
        <w:t xml:space="preserve">the </w:t>
      </w:r>
      <w:r>
        <w:rPr>
          <w:rFonts w:ascii="Times New Roman" w:hAnsi="Times New Roman" w:cs="Times New Roman"/>
          <w:sz w:val="24"/>
          <w:szCs w:val="24"/>
        </w:rPr>
        <w:t xml:space="preserve">total hits. </w:t>
      </w:r>
      <w:r w:rsidR="00DD4D43">
        <w:rPr>
          <w:rFonts w:ascii="Times New Roman" w:hAnsi="Times New Roman" w:cs="Times New Roman"/>
          <w:sz w:val="24"/>
          <w:szCs w:val="24"/>
        </w:rPr>
        <w:t xml:space="preserve">The PCA showed strong negative effect of Nrf2 KO on </w:t>
      </w:r>
      <w:r w:rsidR="00DD4D43" w:rsidRPr="00DD4D43">
        <w:rPr>
          <w:rFonts w:ascii="Times New Roman" w:hAnsi="Times New Roman" w:cs="Times New Roman"/>
          <w:i/>
          <w:iCs/>
          <w:sz w:val="24"/>
          <w:szCs w:val="24"/>
        </w:rPr>
        <w:t>Bacilli</w:t>
      </w:r>
      <w:r w:rsidR="00DD4D43">
        <w:rPr>
          <w:rFonts w:ascii="Times New Roman" w:hAnsi="Times New Roman" w:cs="Times New Roman"/>
          <w:sz w:val="24"/>
          <w:szCs w:val="24"/>
        </w:rPr>
        <w:t xml:space="preserve"> class </w:t>
      </w:r>
      <w:r w:rsidR="00320C9B">
        <w:rPr>
          <w:rFonts w:ascii="Times New Roman" w:hAnsi="Times New Roman" w:cs="Times New Roman"/>
          <w:sz w:val="24"/>
          <w:szCs w:val="24"/>
        </w:rPr>
        <w:t xml:space="preserve">(phylum (p.)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DD4D43">
        <w:rPr>
          <w:rFonts w:ascii="Times New Roman" w:hAnsi="Times New Roman" w:cs="Times New Roman"/>
          <w:sz w:val="24"/>
          <w:szCs w:val="24"/>
        </w:rPr>
        <w:t xml:space="preserve">that was consistent in all 3 experiments (Figure 9). </w:t>
      </w:r>
      <w:r w:rsidR="00095198">
        <w:rPr>
          <w:rFonts w:ascii="Times New Roman" w:hAnsi="Times New Roman" w:cs="Times New Roman"/>
          <w:sz w:val="24"/>
          <w:szCs w:val="24"/>
        </w:rPr>
        <w:t xml:space="preserve">Separate analysis of Sep19 data </w:t>
      </w:r>
      <w:r w:rsidR="004B3B50">
        <w:rPr>
          <w:rFonts w:ascii="Times New Roman" w:hAnsi="Times New Roman" w:cs="Times New Roman"/>
          <w:sz w:val="24"/>
          <w:szCs w:val="24"/>
        </w:rPr>
        <w:t xml:space="preserve">identified </w:t>
      </w:r>
      <w:r w:rsidR="009E0166">
        <w:rPr>
          <w:rFonts w:ascii="Times New Roman" w:hAnsi="Times New Roman" w:cs="Times New Roman"/>
          <w:sz w:val="24"/>
          <w:szCs w:val="24"/>
        </w:rPr>
        <w:t xml:space="preserve">18 out of the </w:t>
      </w:r>
      <w:r w:rsidR="004B3B50">
        <w:rPr>
          <w:rFonts w:ascii="Times New Roman" w:hAnsi="Times New Roman" w:cs="Times New Roman"/>
          <w:sz w:val="24"/>
          <w:szCs w:val="24"/>
        </w:rPr>
        <w:t>31</w:t>
      </w:r>
      <w:r w:rsidR="009E0166">
        <w:rPr>
          <w:rFonts w:ascii="Times New Roman" w:hAnsi="Times New Roman" w:cs="Times New Roman"/>
          <w:sz w:val="24"/>
          <w:szCs w:val="24"/>
        </w:rPr>
        <w:t>classes, with 2 of them at a very low level, hence, only 16 classes were used in this analysis.</w:t>
      </w:r>
      <w:r w:rsidR="004B3B50">
        <w:rPr>
          <w:rFonts w:ascii="Times New Roman" w:hAnsi="Times New Roman" w:cs="Times New Roman"/>
          <w:sz w:val="24"/>
          <w:szCs w:val="24"/>
        </w:rPr>
        <w:t xml:space="preserve"> </w:t>
      </w:r>
      <w:r w:rsidR="00F87CB5">
        <w:rPr>
          <w:rFonts w:ascii="Times New Roman" w:hAnsi="Times New Roman" w:cs="Times New Roman"/>
          <w:sz w:val="24"/>
          <w:szCs w:val="24"/>
        </w:rPr>
        <w:t xml:space="preserve">The biplot </w:t>
      </w:r>
      <w:r w:rsidR="009236B2">
        <w:rPr>
          <w:rFonts w:ascii="Times New Roman" w:hAnsi="Times New Roman" w:cs="Times New Roman"/>
          <w:sz w:val="24"/>
          <w:szCs w:val="24"/>
        </w:rPr>
        <w:t xml:space="preserve">(Figure 10) </w:t>
      </w:r>
      <w:r w:rsidR="00F87CB5">
        <w:rPr>
          <w:rFonts w:ascii="Times New Roman" w:hAnsi="Times New Roman" w:cs="Times New Roman"/>
          <w:sz w:val="24"/>
          <w:szCs w:val="24"/>
        </w:rPr>
        <w:t xml:space="preserve">showed clear separation by genotype. Relative abundance of </w:t>
      </w:r>
      <w:r w:rsidR="00F87CB5" w:rsidRPr="00205006">
        <w:rPr>
          <w:rFonts w:ascii="Times New Roman" w:hAnsi="Times New Roman" w:cs="Times New Roman"/>
          <w:i/>
          <w:iCs/>
          <w:sz w:val="24"/>
          <w:szCs w:val="24"/>
        </w:rPr>
        <w:t>Clostridia</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 xml:space="preserve">was higher while </w:t>
      </w:r>
      <w:r w:rsidR="00F87CB5" w:rsidRPr="00205006">
        <w:rPr>
          <w:rFonts w:ascii="Times New Roman" w:hAnsi="Times New Roman" w:cs="Times New Roman"/>
          <w:i/>
          <w:iCs/>
          <w:sz w:val="24"/>
          <w:szCs w:val="24"/>
        </w:rPr>
        <w:t>Betaproteobacteria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Epsilonproteobacteria</w:t>
      </w:r>
      <w:r w:rsidR="00320C9B">
        <w:rPr>
          <w:rFonts w:ascii="Times New Roman" w:hAnsi="Times New Roman" w:cs="Times New Roman"/>
          <w:sz w:val="24"/>
          <w:szCs w:val="24"/>
        </w:rPr>
        <w:t xml:space="preserve"> and </w:t>
      </w:r>
      <w:r w:rsidR="00320C9B" w:rsidRPr="00205006">
        <w:rPr>
          <w:rFonts w:ascii="Times New Roman" w:hAnsi="Times New Roman" w:cs="Times New Roman"/>
          <w:i/>
          <w:iCs/>
          <w:sz w:val="24"/>
          <w:szCs w:val="24"/>
        </w:rPr>
        <w:t>Deltaproteobacteria</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as well as </w:t>
      </w:r>
      <w:r w:rsidR="00F87CB5" w:rsidRPr="00205006">
        <w:rPr>
          <w:rFonts w:ascii="Times New Roman" w:hAnsi="Times New Roman" w:cs="Times New Roman"/>
          <w:i/>
          <w:iCs/>
          <w:sz w:val="24"/>
          <w:szCs w:val="24"/>
        </w:rPr>
        <w:t>Campylobacteria</w:t>
      </w:r>
      <w:r w:rsidR="00320C9B">
        <w:rPr>
          <w:rFonts w:ascii="Times New Roman" w:hAnsi="Times New Roman" w:cs="Times New Roman"/>
          <w:i/>
          <w:iCs/>
          <w:sz w:val="24"/>
          <w:szCs w:val="24"/>
        </w:rPr>
        <w:t xml:space="preserve"> </w:t>
      </w:r>
      <w:r w:rsidR="00320C9B" w:rsidRPr="00320C9B">
        <w:rPr>
          <w:rFonts w:ascii="Times New Roman" w:hAnsi="Times New Roman" w:cs="Times New Roman"/>
          <w:sz w:val="24"/>
          <w:szCs w:val="24"/>
        </w:rPr>
        <w:t>(p.</w:t>
      </w:r>
      <w:r w:rsidR="00320C9B" w:rsidRPr="00320C9B">
        <w:t xml:space="preserve"> </w:t>
      </w:r>
      <w:r w:rsidR="00320C9B" w:rsidRPr="00320C9B">
        <w:rPr>
          <w:rFonts w:ascii="Times New Roman" w:hAnsi="Times New Roman" w:cs="Times New Roman"/>
          <w:i/>
          <w:iCs/>
          <w:sz w:val="24"/>
          <w:szCs w:val="24"/>
        </w:rPr>
        <w:t>Epsilonbacteraeota</w:t>
      </w:r>
      <w:r w:rsidR="00320C9B" w:rsidRP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Brachyspirae</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Spirochaetes</w:t>
      </w:r>
      <w:r w:rsidR="00320C9B">
        <w:rPr>
          <w:rFonts w:ascii="Times New Roman" w:hAnsi="Times New Roman" w:cs="Times New Roman"/>
          <w:sz w:val="24"/>
          <w:szCs w:val="24"/>
        </w:rPr>
        <w:t xml:space="preserve">), </w:t>
      </w:r>
      <w:r w:rsidR="00205006">
        <w:rPr>
          <w:rFonts w:ascii="Times New Roman" w:hAnsi="Times New Roman" w:cs="Times New Roman"/>
          <w:sz w:val="24"/>
          <w:szCs w:val="24"/>
        </w:rPr>
        <w:t xml:space="preserve">and </w:t>
      </w:r>
      <w:r w:rsidR="00205006" w:rsidRPr="00205006">
        <w:rPr>
          <w:rFonts w:ascii="Times New Roman" w:hAnsi="Times New Roman" w:cs="Times New Roman"/>
          <w:i/>
          <w:iCs/>
          <w:sz w:val="24"/>
          <w:szCs w:val="24"/>
        </w:rPr>
        <w:t>Deferribacteres</w:t>
      </w:r>
      <w:r w:rsidR="00F87CB5" w:rsidRP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Deferribacteres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w</w:t>
      </w:r>
      <w:r w:rsidR="00205006">
        <w:rPr>
          <w:rFonts w:ascii="Times New Roman" w:hAnsi="Times New Roman" w:cs="Times New Roman"/>
          <w:sz w:val="24"/>
          <w:szCs w:val="24"/>
        </w:rPr>
        <w:t>ere</w:t>
      </w:r>
      <w:r w:rsidR="00F87CB5">
        <w:rPr>
          <w:rFonts w:ascii="Times New Roman" w:hAnsi="Times New Roman" w:cs="Times New Roman"/>
          <w:sz w:val="24"/>
          <w:szCs w:val="24"/>
        </w:rPr>
        <w:t xml:space="preserve"> lower in the </w:t>
      </w:r>
      <w:r w:rsidR="00205006">
        <w:rPr>
          <w:rFonts w:ascii="Times New Roman" w:hAnsi="Times New Roman" w:cs="Times New Roman"/>
          <w:sz w:val="24"/>
          <w:szCs w:val="24"/>
        </w:rPr>
        <w:t xml:space="preserve">all three </w:t>
      </w:r>
      <w:r w:rsidR="00F87CB5">
        <w:rPr>
          <w:rFonts w:ascii="Times New Roman" w:hAnsi="Times New Roman" w:cs="Times New Roman"/>
          <w:sz w:val="24"/>
          <w:szCs w:val="24"/>
        </w:rPr>
        <w:t xml:space="preserve">DSS-treated </w:t>
      </w:r>
      <w:r w:rsidR="00205006">
        <w:rPr>
          <w:rFonts w:ascii="Times New Roman" w:hAnsi="Times New Roman" w:cs="Times New Roman"/>
          <w:sz w:val="24"/>
          <w:szCs w:val="24"/>
        </w:rPr>
        <w:t>groups</w:t>
      </w:r>
      <w:r w:rsidR="00F87CB5">
        <w:rPr>
          <w:rFonts w:ascii="Times New Roman" w:hAnsi="Times New Roman" w:cs="Times New Roman"/>
          <w:sz w:val="24"/>
          <w:szCs w:val="24"/>
        </w:rPr>
        <w:t xml:space="preserve">. </w:t>
      </w:r>
      <w:proofErr w:type="spellStart"/>
      <w:r w:rsidR="009236B2" w:rsidRPr="009236B2">
        <w:rPr>
          <w:rFonts w:ascii="Times New Roman" w:hAnsi="Times New Roman" w:cs="Times New Roman"/>
          <w:i/>
          <w:iCs/>
          <w:sz w:val="24"/>
          <w:szCs w:val="24"/>
        </w:rPr>
        <w:t>Verrucomicrobiae</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proofErr w:type="spellStart"/>
      <w:r w:rsidR="00320C9B" w:rsidRPr="00320C9B">
        <w:rPr>
          <w:rFonts w:ascii="Times New Roman" w:hAnsi="Times New Roman" w:cs="Times New Roman"/>
          <w:i/>
          <w:iCs/>
          <w:sz w:val="24"/>
          <w:szCs w:val="24"/>
        </w:rPr>
        <w:t>Verrucomicrobia</w:t>
      </w:r>
      <w:proofErr w:type="spellEnd"/>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and </w:t>
      </w:r>
      <w:proofErr w:type="spellStart"/>
      <w:r w:rsidR="009236B2" w:rsidRPr="009236B2">
        <w:rPr>
          <w:rFonts w:ascii="Times New Roman" w:hAnsi="Times New Roman" w:cs="Times New Roman"/>
          <w:i/>
          <w:iCs/>
          <w:sz w:val="24"/>
          <w:szCs w:val="24"/>
        </w:rPr>
        <w:t>Gammaproteobacteria</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had higher relative abundance in the DSS+AIN93M and </w:t>
      </w:r>
      <w:proofErr w:type="spellStart"/>
      <w:r w:rsidR="009236B2">
        <w:rPr>
          <w:rFonts w:ascii="Times New Roman" w:hAnsi="Times New Roman" w:cs="Times New Roman"/>
          <w:sz w:val="24"/>
          <w:szCs w:val="24"/>
        </w:rPr>
        <w:t>DSS+Cranberry</w:t>
      </w:r>
      <w:proofErr w:type="spellEnd"/>
      <w:r w:rsidR="009236B2">
        <w:rPr>
          <w:rFonts w:ascii="Times New Roman" w:hAnsi="Times New Roman" w:cs="Times New Roman"/>
          <w:sz w:val="24"/>
          <w:szCs w:val="24"/>
        </w:rPr>
        <w:t xml:space="preserve"> groups. </w:t>
      </w:r>
    </w:p>
    <w:p w14:paraId="7CABFF2A" w14:textId="5F8EB240" w:rsidR="008E4B69" w:rsidRDefault="00116D3B" w:rsidP="00A43D9D">
      <w:pPr>
        <w:pStyle w:val="Heading2"/>
        <w:rPr>
          <w:rFonts w:ascii="Times New Roman" w:hAnsi="Times New Roman" w:cs="Times New Roman"/>
          <w:sz w:val="24"/>
          <w:szCs w:val="24"/>
        </w:rPr>
      </w:pPr>
      <w:bookmarkStart w:id="67" w:name="_Toc128327062"/>
      <w:r>
        <w:t xml:space="preserve">3.3 </w:t>
      </w:r>
      <w:r w:rsidRPr="003C3E83">
        <w:t>Firmicutes/Bacteroidetes ratio</w:t>
      </w:r>
      <w:bookmarkEnd w:id="67"/>
    </w:p>
    <w:p w14:paraId="299B744C" w14:textId="1CA01090" w:rsidR="00BB4449" w:rsidRDefault="00116D3B" w:rsidP="00B764A5">
      <w:pPr>
        <w:rPr>
          <w:rFonts w:ascii="Times New Roman" w:hAnsi="Times New Roman" w:cs="Times New Roman"/>
          <w:sz w:val="24"/>
          <w:szCs w:val="24"/>
        </w:rPr>
      </w:pPr>
      <w:r w:rsidRPr="0068652B">
        <w:rPr>
          <w:rFonts w:ascii="Times New Roman" w:hAnsi="Times New Roman" w:cs="Times New Roman"/>
          <w:sz w:val="24"/>
          <w:szCs w:val="24"/>
        </w:rPr>
        <w:t xml:space="preserve">Firmicutes </w:t>
      </w:r>
      <w:r>
        <w:rPr>
          <w:rFonts w:ascii="Times New Roman" w:hAnsi="Times New Roman" w:cs="Times New Roman"/>
          <w:sz w:val="24"/>
          <w:szCs w:val="24"/>
        </w:rPr>
        <w:t xml:space="preserve">to </w:t>
      </w:r>
      <w:r w:rsidRPr="0068652B">
        <w:rPr>
          <w:rFonts w:ascii="Times New Roman" w:hAnsi="Times New Roman" w:cs="Times New Roman"/>
          <w:sz w:val="24"/>
          <w:szCs w:val="24"/>
        </w:rPr>
        <w:t xml:space="preserve">Bacteroidetes </w:t>
      </w:r>
      <w:r>
        <w:rPr>
          <w:rFonts w:ascii="Times New Roman" w:hAnsi="Times New Roman" w:cs="Times New Roman"/>
          <w:sz w:val="24"/>
          <w:szCs w:val="24"/>
        </w:rPr>
        <w:t xml:space="preserve">ratio </w:t>
      </w:r>
      <w:r w:rsidR="0042748B">
        <w:rPr>
          <w:rFonts w:ascii="Times New Roman" w:hAnsi="Times New Roman" w:cs="Times New Roman"/>
          <w:sz w:val="24"/>
          <w:szCs w:val="24"/>
        </w:rPr>
        <w:t xml:space="preserve">(F/B) </w:t>
      </w:r>
      <w:r>
        <w:rPr>
          <w:rFonts w:ascii="Times New Roman" w:hAnsi="Times New Roman" w:cs="Times New Roman"/>
          <w:sz w:val="24"/>
          <w:szCs w:val="24"/>
        </w:rPr>
        <w:t xml:space="preserve">have been linked to </w:t>
      </w:r>
      <w:r w:rsidRPr="0068652B">
        <w:rPr>
          <w:rFonts w:ascii="Times New Roman" w:hAnsi="Times New Roman" w:cs="Times New Roman"/>
          <w:sz w:val="24"/>
          <w:szCs w:val="24"/>
        </w:rPr>
        <w:t>biological activity including aging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PEVuZE5vdGU+PENpdGU+PEF1dGhvcj5NYXJpYXQ8L0F1dGhvcj48WWVhcj4yMDA5PC9ZZWFyPjxS
ZWNOdW0+MjQwPC9SZWNOdW0+PERpc3BsYXlUZXh0Pls0OV08L0Rpc3BsYXlUZXh0PjxyZWNvcmQ+
PHJlYy1udW1iZXI+MjQwPC9yZWMtbnVtYmVyPjxmb3JlaWduLWtleXM+PGtleSBhcHA9IkVOIiBk
Yi1pZD0iOXN3eDIwczI2Zno1em9lZHhmMnhhdHc3dDB4NWYycnNwZXQ5IiB0aW1lc3RhbXA9IjE2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Qk1DIE1pY3JvYmlvbDwvc2Vjb25kYXJ5LXRpdGxlPjwvdGl0bGVzPjxwZXJpb2RpY2FsPjxmdWxs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PEVuZE5vdGU+PENpdGU+PEF1dGhvcj5NYXJpYXQ8L0F1dGhvcj48WWVhcj4yMDA5PC9ZZWFyPjxS
ZWNOdW0+MjQwPC9SZWNOdW0+PERpc3BsYXlUZXh0Pls0OV08L0Rpc3BsYXlUZXh0PjxyZWNvcmQ+
PHJlYy1udW1iZXI+MjQwPC9yZWMtbnVtYmVyPjxmb3JlaWduLWtleXM+PGtleSBhcHA9IkVOIiBk
Yi1pZD0iOXN3eDIwczI2Zno1em9lZHhmMnhhdHc3dDB4NWYycnNwZXQ5IiB0aW1lc3RhbXA9IjE2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Qk1DIE1pY3JvYmlvbDwvc2Vjb25kYXJ5LXRpdGxlPjwvdGl0bGVzPjxwZXJpb2RpY2FsPjxmdWxs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A43D9D">
        <w:rPr>
          <w:rFonts w:ascii="Times New Roman" w:hAnsi="Times New Roman" w:cs="Times New Roman"/>
          <w:noProof/>
          <w:sz w:val="24"/>
          <w:szCs w:val="24"/>
        </w:rPr>
        <w:t>[49]</w:t>
      </w:r>
      <w:r>
        <w:rPr>
          <w:rFonts w:ascii="Times New Roman" w:hAnsi="Times New Roman" w:cs="Times New Roman"/>
          <w:sz w:val="24"/>
          <w:szCs w:val="24"/>
        </w:rPr>
        <w:fldChar w:fldCharType="end"/>
      </w:r>
      <w:r w:rsidRPr="0068652B">
        <w:rPr>
          <w:rFonts w:ascii="Times New Roman" w:hAnsi="Times New Roman" w:cs="Times New Roman"/>
          <w:sz w:val="24"/>
          <w:szCs w:val="24"/>
        </w:rPr>
        <w:t xml:space="preserve"> and body mass index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PEVuZE5vdGU+PENpdGU+PEF1dGhvcj5Lb2xpYWRhPC9BdXRob3I+PFllYXI+MjAxNzwvWWVhcj48
UmVjTnVtPjIzOTwvUmVjTnVtPjxEaXNwbGF5VGV4dD5bNTBdPC9EaXNwbGF5VGV4dD48cmVjb3Jk
PjxyZWMtbnVtYmVyPjIzOTwvcmVjLW51bWJlcj48Zm9yZWlnbi1rZXlzPjxrZXkgYXBwPSJFTiIg
ZGItaWQ9Ijlzd3gyMHMyNmZ6NXpvZWR4ZjJ4YXR3N3QweDVmMnJzcGV0OSIgdGltZXN0YW1wPSIx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dGxlPkJNQyBNaWNyb2Jpb2w8L3NlY29uZGFyeS10aXRsZT48L3RpdGxlcz48cGVyaW9kaWNhbD48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==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PEVuZE5vdGU+PENpdGU+PEF1dGhvcj5Lb2xpYWRhPC9BdXRob3I+PFllYXI+MjAxNzwvWWVhcj48
UmVjTnVtPjIzOTwvUmVjTnVtPjxEaXNwbGF5VGV4dD5bNTBdPC9EaXNwbGF5VGV4dD48cmVjb3Jk
PjxyZWMtbnVtYmVyPjIzOTwvcmVjLW51bWJlcj48Zm9yZWlnbi1rZXlzPjxrZXkgYXBwPSJFTiIg
ZGItaWQ9Ijlzd3gyMHMyNmZ6NXpvZWR4ZjJ4YXR3N3QweDVmMnJzcGV0OSIgdGltZXN0YW1wPSIx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dGxlPkJNQyBNaWNyb2Jpb2w8L3NlY29uZGFyeS10aXRsZT48L3RpdGxlcz48cGVyaW9kaWNhbD48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==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A43D9D">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42748B">
        <w:rPr>
          <w:rFonts w:ascii="Times New Roman" w:hAnsi="Times New Roman" w:cs="Times New Roman"/>
          <w:sz w:val="24"/>
          <w:szCs w:val="24"/>
        </w:rPr>
        <w:t>maintaining intestinal homeostasis</w:t>
      </w:r>
      <w:r>
        <w:rPr>
          <w:rFonts w:ascii="Times New Roman" w:hAnsi="Times New Roman" w:cs="Times New Roman"/>
          <w:sz w:val="24"/>
          <w:szCs w:val="24"/>
        </w:rPr>
        <w:t>.</w:t>
      </w:r>
      <w:r w:rsidR="0042748B">
        <w:rPr>
          <w:rFonts w:ascii="Times New Roman" w:hAnsi="Times New Roman" w:cs="Times New Roman"/>
          <w:sz w:val="24"/>
          <w:szCs w:val="24"/>
        </w:rPr>
        <w:t xml:space="preserve"> Increased F/B ratio was associated with obesity while the ratio decreased was </w:t>
      </w:r>
      <w:r w:rsidR="00B510FE">
        <w:rPr>
          <w:rFonts w:ascii="Times New Roman" w:hAnsi="Times New Roman" w:cs="Times New Roman"/>
          <w:sz w:val="24"/>
          <w:szCs w:val="24"/>
        </w:rPr>
        <w:t xml:space="preserve">correlated positively with </w:t>
      </w:r>
      <w:r w:rsidR="0042748B">
        <w:rPr>
          <w:rFonts w:ascii="Times New Roman" w:hAnsi="Times New Roman" w:cs="Times New Roman"/>
          <w:sz w:val="24"/>
          <w:szCs w:val="24"/>
        </w:rPr>
        <w:t xml:space="preserve">inflammatory bowel disease </w:t>
      </w:r>
      <w:r w:rsidR="00B510FE">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&lt;EndNote&gt;&lt;Cite&gt;&lt;Author&gt;Stojanov&lt;/Author&gt;&lt;Year&gt;2020&lt;/Year&gt;&lt;RecNum&gt;265&lt;/RecNum&gt;&lt;DisplayText&gt;[51]&lt;/DisplayText&gt;&lt;record&gt;&lt;rec-number&gt;265&lt;/rec-number&gt;&lt;foreign-keys&gt;&lt;key app="EN" db-id="9swx20s26fz5zoedxf2xatw7t0x5f2rspet9" timestamp="1677385697"&gt;265&lt;/key&gt;&lt;/foreign-keys&gt;&lt;ref-type name="Journal Article"&gt;17&lt;/ref-type&gt;&lt;contributors&gt;&lt;authors&gt;&lt;author&gt;Stojanov, S.&lt;/author&gt;&lt;author&gt;Berlec, A.&lt;/author&gt;&lt;author&gt;Strukelj, B.&lt;/author&gt;&lt;/authors&gt;&lt;/contributors&gt;&lt;auth-address&gt;Faculty of Pharmacy, University of Ljubljana, SI-1000 Ljubljana, Slovenia.&amp;#xD;Department of Biotechnology, Jozef Stefan Institute, SI-1000 Ljubljana, Slovenia.&lt;/auth-address&gt;&lt;titles&gt;&lt;title&gt;The Influence of Probiotics on the Firmicutes/Bacteroidetes Ratio in the Treatment of Obesity and Inflammatory Bowel disease&lt;/title&gt;&lt;secondary-title&gt;Microorganisms&lt;/secondary-title&gt;&lt;/titles&gt;&lt;periodical&gt;&lt;full-title&gt;Microorganisms&lt;/full-title&gt;&lt;/periodical&gt;&lt;volume&gt;8&lt;/volume&gt;&lt;number&gt;11&lt;/number&gt;&lt;edition&gt;20201101&lt;/edition&gt;&lt;keywords&gt;&lt;keyword&gt;Bacteroidetes&lt;/keyword&gt;&lt;keyword&gt;Firmicutes&lt;/keyword&gt;&lt;keyword&gt;dysbiosis&lt;/keyword&gt;&lt;keyword&gt;inflammation&lt;/keyword&gt;&lt;keyword&gt;obesity&lt;/keyword&gt;&lt;keyword&gt;probiotics&lt;/keyword&gt;&lt;/keywords&gt;&lt;dates&gt;&lt;year&gt;2020&lt;/year&gt;&lt;pub-dates&gt;&lt;date&gt;Nov 1&lt;/date&gt;&lt;/pub-dates&gt;&lt;/dates&gt;&lt;isbn&gt;2076-2607 (Print)&amp;#xD;2076-2607 (Electronic)&amp;#xD;2076-2607 (Linking)&lt;/isbn&gt;&lt;accession-num&gt;33139627&lt;/accession-num&gt;&lt;urls&gt;&lt;related-urls&gt;&lt;url&gt;https://www.ncbi.nlm.nih.gov/pubmed/33139627&lt;/url&gt;&lt;/related-urls&gt;&lt;/urls&gt;&lt;custom1&gt;The authors declare no conflict of interest.&lt;/custom1&gt;&lt;custom2&gt;PMC7692443&lt;/custom2&gt;&lt;electronic-resource-num&gt;10.3390/microorganisms8111715&lt;/electronic-resource-num&gt;&lt;remote-database-name&gt;PubMed-not-MEDLINE&lt;/remote-database-name&gt;&lt;remote-database-provider&gt;NLM&lt;/remote-database-provider&gt;&lt;/record&gt;&lt;/Cite&gt;&lt;/EndNote&gt;</w:instrText>
      </w:r>
      <w:r w:rsidR="00B510FE">
        <w:rPr>
          <w:rFonts w:ascii="Times New Roman" w:hAnsi="Times New Roman" w:cs="Times New Roman"/>
          <w:sz w:val="24"/>
          <w:szCs w:val="24"/>
        </w:rPr>
        <w:fldChar w:fldCharType="separate"/>
      </w:r>
      <w:r w:rsidR="00A43D9D">
        <w:rPr>
          <w:rFonts w:ascii="Times New Roman" w:hAnsi="Times New Roman" w:cs="Times New Roman"/>
          <w:noProof/>
          <w:sz w:val="24"/>
          <w:szCs w:val="24"/>
        </w:rPr>
        <w:t>[51]</w:t>
      </w:r>
      <w:r w:rsidR="00B510FE">
        <w:rPr>
          <w:rFonts w:ascii="Times New Roman" w:hAnsi="Times New Roman" w:cs="Times New Roman"/>
          <w:sz w:val="24"/>
          <w:szCs w:val="24"/>
        </w:rPr>
        <w:fldChar w:fldCharType="end"/>
      </w:r>
      <w:r w:rsidR="0042748B">
        <w:rPr>
          <w:rFonts w:ascii="Times New Roman" w:hAnsi="Times New Roman" w:cs="Times New Roman"/>
          <w:sz w:val="24"/>
          <w:szCs w:val="24"/>
        </w:rPr>
        <w:t xml:space="preserve">. </w:t>
      </w:r>
      <w:r w:rsidR="000E4B35">
        <w:rPr>
          <w:rFonts w:ascii="Times New Roman" w:hAnsi="Times New Roman" w:cs="Times New Roman"/>
          <w:sz w:val="24"/>
          <w:szCs w:val="24"/>
        </w:rPr>
        <w:t xml:space="preserve">In this study, the F/B ratios were calculated within each sample </w:t>
      </w:r>
      <w:r w:rsidR="00C95555">
        <w:rPr>
          <w:rFonts w:ascii="Times New Roman" w:hAnsi="Times New Roman" w:cs="Times New Roman"/>
          <w:sz w:val="24"/>
          <w:szCs w:val="24"/>
        </w:rPr>
        <w:t>and compared across the experiments, genotype, diet and timepoints (Figure</w:t>
      </w:r>
      <w:r w:rsidR="001F645A">
        <w:rPr>
          <w:rFonts w:ascii="Times New Roman" w:hAnsi="Times New Roman" w:cs="Times New Roman"/>
          <w:sz w:val="24"/>
          <w:szCs w:val="24"/>
        </w:rPr>
        <w:t>s</w:t>
      </w:r>
      <w:r w:rsidR="00C95555">
        <w:rPr>
          <w:rFonts w:ascii="Times New Roman" w:hAnsi="Times New Roman" w:cs="Times New Roman"/>
          <w:sz w:val="24"/>
          <w:szCs w:val="24"/>
        </w:rPr>
        <w:t xml:space="preserve"> 11</w:t>
      </w:r>
      <w:r w:rsidR="001F645A">
        <w:rPr>
          <w:rFonts w:ascii="Times New Roman" w:hAnsi="Times New Roman" w:cs="Times New Roman"/>
          <w:sz w:val="24"/>
          <w:szCs w:val="24"/>
        </w:rPr>
        <w:t xml:space="preserve"> and 12</w:t>
      </w:r>
      <w:r w:rsidR="00C95555">
        <w:rPr>
          <w:rFonts w:ascii="Times New Roman" w:hAnsi="Times New Roman" w:cs="Times New Roman"/>
          <w:sz w:val="24"/>
          <w:szCs w:val="24"/>
        </w:rPr>
        <w:t xml:space="preserve">). </w:t>
      </w:r>
      <w:r w:rsidR="005B4FB2">
        <w:rPr>
          <w:rFonts w:ascii="Times New Roman" w:hAnsi="Times New Roman" w:cs="Times New Roman"/>
          <w:sz w:val="24"/>
          <w:szCs w:val="24"/>
        </w:rPr>
        <w:t xml:space="preserve">Samples from the first two experiments (Nov18 and May19) contained equal or lower abundance of </w:t>
      </w:r>
      <w:r w:rsidR="005B4FB2" w:rsidRPr="0068652B">
        <w:rPr>
          <w:rFonts w:ascii="Times New Roman" w:hAnsi="Times New Roman" w:cs="Times New Roman"/>
          <w:sz w:val="24"/>
          <w:szCs w:val="24"/>
        </w:rPr>
        <w:t xml:space="preserve">Firmicutes </w:t>
      </w:r>
      <w:r w:rsidR="005B4FB2">
        <w:rPr>
          <w:rFonts w:ascii="Times New Roman" w:hAnsi="Times New Roman" w:cs="Times New Roman"/>
          <w:sz w:val="24"/>
          <w:szCs w:val="24"/>
        </w:rPr>
        <w:t xml:space="preserve">compared to </w:t>
      </w:r>
      <w:r w:rsidR="005B4FB2" w:rsidRPr="0068652B">
        <w:rPr>
          <w:rFonts w:ascii="Times New Roman" w:hAnsi="Times New Roman" w:cs="Times New Roman"/>
          <w:sz w:val="24"/>
          <w:szCs w:val="24"/>
        </w:rPr>
        <w:t>Bacteroidetes</w:t>
      </w:r>
      <w:r w:rsidR="005B4FB2">
        <w:rPr>
          <w:rFonts w:ascii="Times New Roman" w:hAnsi="Times New Roman" w:cs="Times New Roman"/>
          <w:sz w:val="24"/>
          <w:szCs w:val="24"/>
        </w:rPr>
        <w:t xml:space="preserve"> but the F/B ratios in the WT mice samples were higher than in the Nrf2 KO samples in all 3 experiments. Formal analysis using a mixed-effects linear regression model</w:t>
      </w:r>
      <w:r w:rsidR="00A358CD">
        <w:rPr>
          <w:rFonts w:ascii="Times New Roman" w:hAnsi="Times New Roman" w:cs="Times New Roman"/>
          <w:sz w:val="24"/>
          <w:szCs w:val="24"/>
        </w:rPr>
        <w:t>s</w:t>
      </w:r>
      <w:r w:rsidR="005B4FB2">
        <w:rPr>
          <w:rFonts w:ascii="Times New Roman" w:hAnsi="Times New Roman" w:cs="Times New Roman"/>
          <w:sz w:val="24"/>
          <w:szCs w:val="24"/>
        </w:rPr>
        <w:t xml:space="preserve"> was conducted on Sep19 data</w:t>
      </w:r>
      <w:r w:rsidR="00A358CD">
        <w:rPr>
          <w:rFonts w:ascii="Times New Roman" w:hAnsi="Times New Roman" w:cs="Times New Roman"/>
          <w:sz w:val="24"/>
          <w:szCs w:val="24"/>
        </w:rPr>
        <w:t xml:space="preserve">. A model with no interaction terms </w:t>
      </w:r>
      <w:r w:rsidR="005B4FB2">
        <w:rPr>
          <w:rFonts w:ascii="Times New Roman" w:hAnsi="Times New Roman" w:cs="Times New Roman"/>
          <w:sz w:val="24"/>
          <w:szCs w:val="24"/>
        </w:rPr>
        <w:t>show</w:t>
      </w:r>
      <w:r w:rsidR="00A358CD">
        <w:rPr>
          <w:rFonts w:ascii="Times New Roman" w:hAnsi="Times New Roman" w:cs="Times New Roman"/>
          <w:sz w:val="24"/>
          <w:szCs w:val="24"/>
        </w:rPr>
        <w:t xml:space="preserve">ed </w:t>
      </w:r>
      <w:r w:rsidR="00E811FB">
        <w:rPr>
          <w:rFonts w:ascii="Times New Roman" w:hAnsi="Times New Roman" w:cs="Times New Roman"/>
          <w:sz w:val="24"/>
          <w:szCs w:val="24"/>
        </w:rPr>
        <w:t xml:space="preserve">significant </w:t>
      </w:r>
      <w:r w:rsidR="00A358CD">
        <w:rPr>
          <w:rFonts w:ascii="Times New Roman" w:hAnsi="Times New Roman" w:cs="Times New Roman"/>
          <w:sz w:val="24"/>
          <w:szCs w:val="24"/>
        </w:rPr>
        <w:t>decrease</w:t>
      </w:r>
      <w:r w:rsidR="00E811FB">
        <w:rPr>
          <w:rFonts w:ascii="Times New Roman" w:hAnsi="Times New Roman" w:cs="Times New Roman"/>
          <w:sz w:val="24"/>
          <w:szCs w:val="24"/>
        </w:rPr>
        <w:t xml:space="preserve"> of F/B ratio in DSS+PEITC and </w:t>
      </w:r>
      <w:proofErr w:type="spellStart"/>
      <w:r w:rsidR="00E811FB">
        <w:rPr>
          <w:rFonts w:ascii="Times New Roman" w:hAnsi="Times New Roman" w:cs="Times New Roman"/>
          <w:sz w:val="24"/>
          <w:szCs w:val="24"/>
        </w:rPr>
        <w:t>DSS+Cranberry</w:t>
      </w:r>
      <w:proofErr w:type="spellEnd"/>
      <w:r w:rsidR="00E811FB">
        <w:rPr>
          <w:rFonts w:ascii="Times New Roman" w:hAnsi="Times New Roman" w:cs="Times New Roman"/>
          <w:sz w:val="24"/>
          <w:szCs w:val="24"/>
        </w:rPr>
        <w:t xml:space="preserve"> groups (log2[F/b] = </w:t>
      </w:r>
      <w:r w:rsidR="006E6265">
        <w:rPr>
          <w:rFonts w:ascii="Times New Roman" w:hAnsi="Times New Roman" w:cs="Times New Roman"/>
          <w:sz w:val="24"/>
          <w:szCs w:val="24"/>
        </w:rPr>
        <w:t xml:space="preserve">-0.51 and -0.46, and </w:t>
      </w:r>
      <w:r w:rsidR="00E811FB">
        <w:rPr>
          <w:rFonts w:ascii="Times New Roman" w:hAnsi="Times New Roman" w:cs="Times New Roman"/>
          <w:sz w:val="24"/>
          <w:szCs w:val="24"/>
        </w:rPr>
        <w:t xml:space="preserve">p-values &lt;0.01 and </w:t>
      </w:r>
      <w:r w:rsidR="006E6265">
        <w:rPr>
          <w:rFonts w:ascii="Times New Roman" w:hAnsi="Times New Roman" w:cs="Times New Roman"/>
          <w:sz w:val="24"/>
          <w:szCs w:val="24"/>
        </w:rPr>
        <w:t>=</w:t>
      </w:r>
      <w:r w:rsidR="00E811FB">
        <w:rPr>
          <w:rFonts w:ascii="Times New Roman" w:hAnsi="Times New Roman" w:cs="Times New Roman"/>
          <w:sz w:val="24"/>
          <w:szCs w:val="24"/>
        </w:rPr>
        <w:t>0.01</w:t>
      </w:r>
      <w:r w:rsidR="006E6265">
        <w:rPr>
          <w:rFonts w:ascii="Times New Roman" w:hAnsi="Times New Roman" w:cs="Times New Roman"/>
          <w:sz w:val="24"/>
          <w:szCs w:val="24"/>
        </w:rPr>
        <w:t>,</w:t>
      </w:r>
      <w:r w:rsidR="00E811FB">
        <w:rPr>
          <w:rFonts w:ascii="Times New Roman" w:hAnsi="Times New Roman" w:cs="Times New Roman"/>
          <w:sz w:val="24"/>
          <w:szCs w:val="24"/>
        </w:rPr>
        <w:t xml:space="preserve"> respectively) as well as decrease in the Nrf2 KO group compared to WT (log</w:t>
      </w:r>
      <w:r w:rsidR="006433CF">
        <w:rPr>
          <w:rFonts w:ascii="Times New Roman" w:hAnsi="Times New Roman" w:cs="Times New Roman"/>
          <w:sz w:val="24"/>
          <w:szCs w:val="24"/>
        </w:rPr>
        <w:t>2</w:t>
      </w:r>
      <w:r w:rsidR="00E811FB">
        <w:rPr>
          <w:rFonts w:ascii="Times New Roman" w:hAnsi="Times New Roman" w:cs="Times New Roman"/>
          <w:sz w:val="24"/>
          <w:szCs w:val="24"/>
        </w:rPr>
        <w:t>[F/B]</w:t>
      </w:r>
      <w:r w:rsidR="006E6265">
        <w:rPr>
          <w:rFonts w:ascii="Times New Roman" w:hAnsi="Times New Roman" w:cs="Times New Roman"/>
          <w:sz w:val="24"/>
          <w:szCs w:val="24"/>
        </w:rPr>
        <w:t xml:space="preserve"> </w:t>
      </w:r>
      <w:r w:rsidR="00E811FB">
        <w:rPr>
          <w:rFonts w:ascii="Times New Roman" w:hAnsi="Times New Roman" w:cs="Times New Roman"/>
          <w:sz w:val="24"/>
          <w:szCs w:val="24"/>
        </w:rPr>
        <w:t>=</w:t>
      </w:r>
      <w:r w:rsidR="006E6265">
        <w:rPr>
          <w:rFonts w:ascii="Times New Roman" w:hAnsi="Times New Roman" w:cs="Times New Roman"/>
          <w:sz w:val="24"/>
          <w:szCs w:val="24"/>
        </w:rPr>
        <w:t xml:space="preserve"> -1.02, </w:t>
      </w:r>
      <w:r w:rsidR="00E811FB">
        <w:rPr>
          <w:rFonts w:ascii="Times New Roman" w:hAnsi="Times New Roman" w:cs="Times New Roman"/>
          <w:sz w:val="24"/>
          <w:szCs w:val="24"/>
        </w:rPr>
        <w:t>p-value &lt;0.01)</w:t>
      </w:r>
      <w:r w:rsidR="006E6265">
        <w:rPr>
          <w:rFonts w:ascii="Times New Roman" w:hAnsi="Times New Roman" w:cs="Times New Roman"/>
          <w:sz w:val="24"/>
          <w:szCs w:val="24"/>
        </w:rPr>
        <w:t>. The control diet group (AIN93M, no DSS challenge) average F/B ratio difference with the DSS control (</w:t>
      </w:r>
      <w:r w:rsidR="006E6265" w:rsidRPr="006E6265">
        <w:rPr>
          <w:rFonts w:ascii="Times New Roman" w:hAnsi="Times New Roman" w:cs="Times New Roman"/>
          <w:sz w:val="24"/>
          <w:szCs w:val="24"/>
        </w:rPr>
        <w:t>DSS+AIN93M</w:t>
      </w:r>
      <w:r w:rsidR="006E6265">
        <w:rPr>
          <w:rFonts w:ascii="Times New Roman" w:hAnsi="Times New Roman" w:cs="Times New Roman"/>
          <w:sz w:val="24"/>
          <w:szCs w:val="24"/>
        </w:rPr>
        <w:t>)</w:t>
      </w:r>
      <w:r w:rsidR="00D910B7">
        <w:rPr>
          <w:rFonts w:ascii="Times New Roman" w:hAnsi="Times New Roman" w:cs="Times New Roman"/>
          <w:sz w:val="24"/>
          <w:szCs w:val="24"/>
        </w:rPr>
        <w:t xml:space="preserve"> as well as difference between early or late vs. timepoints vs. baseline</w:t>
      </w:r>
      <w:r w:rsidR="006E6265">
        <w:rPr>
          <w:rFonts w:ascii="Times New Roman" w:hAnsi="Times New Roman" w:cs="Times New Roman"/>
          <w:sz w:val="24"/>
          <w:szCs w:val="24"/>
        </w:rPr>
        <w:t xml:space="preserve"> w</w:t>
      </w:r>
      <w:r w:rsidR="00D910B7">
        <w:rPr>
          <w:rFonts w:ascii="Times New Roman" w:hAnsi="Times New Roman" w:cs="Times New Roman"/>
          <w:sz w:val="24"/>
          <w:szCs w:val="24"/>
        </w:rPr>
        <w:t xml:space="preserve">ere </w:t>
      </w:r>
      <w:r w:rsidR="006E6265">
        <w:rPr>
          <w:rFonts w:ascii="Times New Roman" w:hAnsi="Times New Roman" w:cs="Times New Roman"/>
          <w:sz w:val="24"/>
          <w:szCs w:val="24"/>
        </w:rPr>
        <w:t xml:space="preserve">not statistically significant. </w:t>
      </w:r>
      <w:r w:rsidR="00813203">
        <w:rPr>
          <w:rFonts w:ascii="Times New Roman" w:hAnsi="Times New Roman" w:cs="Times New Roman"/>
          <w:sz w:val="24"/>
          <w:szCs w:val="24"/>
        </w:rPr>
        <w:t>Results from a model containing an interaction term for the genotype and diet confirmed significant association of F/B ratio with genotype (log</w:t>
      </w:r>
      <w:r w:rsidR="006433CF">
        <w:rPr>
          <w:rFonts w:ascii="Times New Roman" w:hAnsi="Times New Roman" w:cs="Times New Roman"/>
          <w:sz w:val="24"/>
          <w:szCs w:val="24"/>
        </w:rPr>
        <w:t>2</w:t>
      </w:r>
      <w:r w:rsidR="00813203">
        <w:rPr>
          <w:rFonts w:ascii="Times New Roman" w:hAnsi="Times New Roman" w:cs="Times New Roman"/>
          <w:sz w:val="24"/>
          <w:szCs w:val="24"/>
        </w:rPr>
        <w:t xml:space="preserve">[F/B] = -1.40, p-value &lt;0.01), as well </w:t>
      </w:r>
      <w:r w:rsidR="001A3D69">
        <w:rPr>
          <w:rFonts w:ascii="Times New Roman" w:hAnsi="Times New Roman" w:cs="Times New Roman"/>
          <w:sz w:val="24"/>
          <w:szCs w:val="24"/>
        </w:rPr>
        <w:t>as with</w:t>
      </w:r>
      <w:r w:rsidR="00813203">
        <w:rPr>
          <w:rFonts w:ascii="Times New Roman" w:hAnsi="Times New Roman" w:cs="Times New Roman"/>
          <w:sz w:val="24"/>
          <w:szCs w:val="24"/>
        </w:rPr>
        <w:t xml:space="preserve"> PEITC and Cranberry diets (log2[F/b] = -0.60 and -0.71, respectively, with both p-values &lt;0.01). Additionally, </w:t>
      </w:r>
      <w:r w:rsidR="001A3D69">
        <w:rPr>
          <w:rFonts w:ascii="Times New Roman" w:hAnsi="Times New Roman" w:cs="Times New Roman"/>
          <w:sz w:val="24"/>
          <w:szCs w:val="24"/>
        </w:rPr>
        <w:t xml:space="preserve">the </w:t>
      </w:r>
      <w:r w:rsidR="00813203">
        <w:rPr>
          <w:rFonts w:ascii="Times New Roman" w:hAnsi="Times New Roman" w:cs="Times New Roman"/>
          <w:sz w:val="24"/>
          <w:szCs w:val="24"/>
        </w:rPr>
        <w:t xml:space="preserve">F/B ratio </w:t>
      </w:r>
      <w:r w:rsidR="001A3D69">
        <w:rPr>
          <w:rFonts w:ascii="Times New Roman" w:hAnsi="Times New Roman" w:cs="Times New Roman"/>
          <w:sz w:val="24"/>
          <w:szCs w:val="24"/>
        </w:rPr>
        <w:t>of the AIN93M group was significantly lower than the DSS+</w:t>
      </w:r>
      <w:r w:rsidR="001A3D69" w:rsidRPr="001A3D69">
        <w:rPr>
          <w:rFonts w:ascii="Times New Roman" w:hAnsi="Times New Roman" w:cs="Times New Roman"/>
          <w:sz w:val="24"/>
          <w:szCs w:val="24"/>
        </w:rPr>
        <w:t xml:space="preserve"> </w:t>
      </w:r>
      <w:r w:rsidR="001A3D69">
        <w:rPr>
          <w:rFonts w:ascii="Times New Roman" w:hAnsi="Times New Roman" w:cs="Times New Roman"/>
          <w:sz w:val="24"/>
          <w:szCs w:val="24"/>
        </w:rPr>
        <w:lastRenderedPageBreak/>
        <w:t>AIN93M</w:t>
      </w:r>
      <w:r w:rsidR="006433CF">
        <w:rPr>
          <w:rFonts w:ascii="Times New Roman" w:hAnsi="Times New Roman" w:cs="Times New Roman"/>
          <w:sz w:val="24"/>
          <w:szCs w:val="24"/>
        </w:rPr>
        <w:t xml:space="preserve"> (log2[F/B] = -1.40, p-value &lt;0.01)</w:t>
      </w:r>
      <w:r w:rsidR="001A3D69">
        <w:rPr>
          <w:rFonts w:ascii="Times New Roman" w:hAnsi="Times New Roman" w:cs="Times New Roman"/>
          <w:sz w:val="24"/>
          <w:szCs w:val="24"/>
        </w:rPr>
        <w:t>. These results suggest that PEITC and Cranberry supplements to regular grain diet reversed the effect of DSS challenge on the balance of Firmicutes and Bacteroidetes in the hosts</w:t>
      </w:r>
      <w:r w:rsidR="006433CF">
        <w:rPr>
          <w:rFonts w:ascii="Times New Roman" w:hAnsi="Times New Roman" w:cs="Times New Roman"/>
          <w:sz w:val="24"/>
          <w:szCs w:val="24"/>
        </w:rPr>
        <w:t>’</w:t>
      </w:r>
      <w:r w:rsidR="001A3D69">
        <w:rPr>
          <w:rFonts w:ascii="Times New Roman" w:hAnsi="Times New Roman" w:cs="Times New Roman"/>
          <w:sz w:val="24"/>
          <w:szCs w:val="24"/>
        </w:rPr>
        <w:t xml:space="preserve"> intestines.</w:t>
      </w:r>
    </w:p>
    <w:p w14:paraId="53230663" w14:textId="1A1CDC26" w:rsidR="00AE037E" w:rsidRPr="00AE037E" w:rsidRDefault="0068652B" w:rsidP="00A43D9D">
      <w:pPr>
        <w:pStyle w:val="Heading2"/>
      </w:pPr>
      <w:bookmarkStart w:id="68" w:name="_Toc128327063"/>
      <w:r w:rsidRPr="0068652B">
        <w:t>3.</w:t>
      </w:r>
      <w:r w:rsidR="00AA5F0D">
        <w:t>4</w:t>
      </w:r>
      <w:r w:rsidRPr="0068652B">
        <w:t xml:space="preserve"> </w:t>
      </w:r>
      <w:r w:rsidR="00AE037E" w:rsidRPr="00AE037E">
        <w:t>Linear Discriminant Analysis</w:t>
      </w:r>
      <w:r w:rsidR="00AE037E">
        <w:t xml:space="preserve"> of aging and dietary effects</w:t>
      </w:r>
      <w:bookmarkEnd w:id="68"/>
    </w:p>
    <w:p w14:paraId="2D86FDE3" w14:textId="4C4C4398" w:rsidR="006433CF"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 xml:space="preserve">To further examine the potential differences of the microbiota between control AIN93M diet versus PEITC diet, </w:t>
      </w:r>
      <w:r w:rsidR="006433CF">
        <w:rPr>
          <w:rFonts w:ascii="Times New Roman" w:hAnsi="Times New Roman" w:cs="Times New Roman"/>
          <w:sz w:val="24"/>
          <w:szCs w:val="24"/>
        </w:rPr>
        <w:t xml:space="preserve">a parallel analysis in </w:t>
      </w:r>
      <w:r w:rsidRPr="0068652B">
        <w:rPr>
          <w:rFonts w:ascii="Times New Roman" w:hAnsi="Times New Roman" w:cs="Times New Roman"/>
          <w:sz w:val="24"/>
          <w:szCs w:val="24"/>
        </w:rPr>
        <w:t xml:space="preserve">QIIME2 </w:t>
      </w:r>
      <w:r w:rsidR="006433CF">
        <w:rPr>
          <w:rFonts w:ascii="Times New Roman" w:hAnsi="Times New Roman" w:cs="Times New Roman"/>
          <w:sz w:val="24"/>
          <w:szCs w:val="24"/>
        </w:rPr>
        <w:t xml:space="preserve">was conducted using </w:t>
      </w:r>
      <w:r w:rsidRPr="0068652B">
        <w:rPr>
          <w:rFonts w:ascii="Times New Roman" w:hAnsi="Times New Roman" w:cs="Times New Roman"/>
          <w:sz w:val="24"/>
          <w:szCs w:val="24"/>
        </w:rPr>
        <w:t>Linear discriminant analysis Effect Size (</w:t>
      </w:r>
      <w:proofErr w:type="spellStart"/>
      <w:r w:rsidRPr="0068652B">
        <w:rPr>
          <w:rFonts w:ascii="Times New Roman" w:hAnsi="Times New Roman" w:cs="Times New Roman"/>
          <w:sz w:val="24"/>
          <w:szCs w:val="24"/>
        </w:rPr>
        <w:t>LEfSe</w:t>
      </w:r>
      <w:proofErr w:type="spellEnd"/>
      <w:r w:rsidRPr="0068652B">
        <w:rPr>
          <w:rFonts w:ascii="Times New Roman" w:hAnsi="Times New Roman" w:cs="Times New Roman"/>
          <w:sz w:val="24"/>
          <w:szCs w:val="24"/>
        </w:rPr>
        <w:t>)</w:t>
      </w:r>
      <w:r w:rsidR="006433CF">
        <w:rPr>
          <w:rFonts w:ascii="Times New Roman" w:hAnsi="Times New Roman" w:cs="Times New Roman"/>
          <w:sz w:val="24"/>
          <w:szCs w:val="24"/>
        </w:rPr>
        <w:t xml:space="preserve">. </w:t>
      </w:r>
      <w:r w:rsidRPr="0068652B">
        <w:rPr>
          <w:rFonts w:ascii="Times New Roman" w:hAnsi="Times New Roman" w:cs="Times New Roman"/>
          <w:sz w:val="24"/>
          <w:szCs w:val="24"/>
        </w:rPr>
        <w:t xml:space="preserve"> </w:t>
      </w:r>
    </w:p>
    <w:p w14:paraId="18A5A080" w14:textId="5DC6F8FB" w:rsidR="00AE037E"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Firstly, the potential aging effect on the microbiota</w:t>
      </w:r>
      <w:r w:rsidR="00496DE6">
        <w:rPr>
          <w:rFonts w:ascii="Times New Roman" w:hAnsi="Times New Roman" w:cs="Times New Roman"/>
          <w:sz w:val="24"/>
          <w:szCs w:val="24"/>
        </w:rPr>
        <w:t xml:space="preserve"> was examined</w:t>
      </w:r>
      <w:r w:rsidRPr="0068652B">
        <w:rPr>
          <w:rFonts w:ascii="Times New Roman" w:hAnsi="Times New Roman" w:cs="Times New Roman"/>
          <w:sz w:val="24"/>
          <w:szCs w:val="24"/>
        </w:rPr>
        <w:t xml:space="preserve"> by comparing the </w:t>
      </w:r>
      <w:r w:rsidR="00496DE6">
        <w:rPr>
          <w:rFonts w:ascii="Times New Roman" w:hAnsi="Times New Roman" w:cs="Times New Roman"/>
          <w:sz w:val="24"/>
          <w:szCs w:val="24"/>
        </w:rPr>
        <w:t>Control samples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at baseline</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shown in red</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with the early</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Week 1</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and </w:t>
      </w:r>
      <w:r w:rsidR="00496DE6">
        <w:rPr>
          <w:rFonts w:ascii="Times New Roman" w:hAnsi="Times New Roman" w:cs="Times New Roman"/>
          <w:sz w:val="24"/>
          <w:szCs w:val="24"/>
        </w:rPr>
        <w:t>late (</w:t>
      </w:r>
      <w:r w:rsidRPr="0068652B">
        <w:rPr>
          <w:rFonts w:ascii="Times New Roman" w:hAnsi="Times New Roman" w:cs="Times New Roman"/>
          <w:sz w:val="24"/>
          <w:szCs w:val="24"/>
        </w:rPr>
        <w:t>Week 4</w:t>
      </w:r>
      <w:r w:rsidR="00496DE6">
        <w:rPr>
          <w:rFonts w:ascii="Times New Roman" w:hAnsi="Times New Roman" w:cs="Times New Roman"/>
          <w:sz w:val="24"/>
          <w:szCs w:val="24"/>
        </w:rPr>
        <w:t>) timepoints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 xml:space="preserve">shown </w:t>
      </w:r>
      <w:r w:rsidRPr="0068652B">
        <w:rPr>
          <w:rFonts w:ascii="Times New Roman" w:hAnsi="Times New Roman" w:cs="Times New Roman"/>
          <w:sz w:val="24"/>
          <w:szCs w:val="24"/>
        </w:rPr>
        <w:t>in green</w:t>
      </w:r>
      <w:r w:rsidR="00496DE6">
        <w:rPr>
          <w:rFonts w:ascii="Times New Roman" w:hAnsi="Times New Roman" w:cs="Times New Roman"/>
          <w:sz w:val="24"/>
          <w:szCs w:val="24"/>
        </w:rPr>
        <w:t xml:space="preserve">). </w:t>
      </w:r>
      <w:r w:rsidRPr="0068652B">
        <w:rPr>
          <w:rFonts w:ascii="Times New Roman" w:hAnsi="Times New Roman" w:cs="Times New Roman"/>
          <w:sz w:val="24"/>
          <w:szCs w:val="24"/>
        </w:rPr>
        <w:t>Taxa with relative abundance ≥ 0.1% present in at least one specimen were included. In addition, the cladograms showing the phylogenetic</w:t>
      </w:r>
      <w:r>
        <w:rPr>
          <w:rFonts w:ascii="Times New Roman" w:hAnsi="Times New Roman" w:cs="Times New Roman"/>
          <w:sz w:val="24"/>
          <w:szCs w:val="24"/>
        </w:rPr>
        <w:t xml:space="preserve"> </w:t>
      </w:r>
      <w:r w:rsidRPr="0068652B">
        <w:rPr>
          <w:rFonts w:ascii="Times New Roman" w:hAnsi="Times New Roman" w:cs="Times New Roman"/>
          <w:sz w:val="24"/>
          <w:szCs w:val="24"/>
        </w:rPr>
        <w:t>distribution of the microbial lineages associated with different time points, using lineages with Linear Discriminant Analysis (LDA) score ≥ 2.0 were displayed (</w:t>
      </w:r>
      <w:r w:rsidR="00496DE6">
        <w:rPr>
          <w:rFonts w:ascii="Times New Roman" w:hAnsi="Times New Roman" w:cs="Times New Roman"/>
          <w:sz w:val="24"/>
          <w:szCs w:val="24"/>
        </w:rPr>
        <w:t xml:space="preserve">Figure </w:t>
      </w:r>
      <w:r w:rsidR="001608A0">
        <w:rPr>
          <w:rFonts w:ascii="Times New Roman" w:hAnsi="Times New Roman" w:cs="Times New Roman"/>
          <w:sz w:val="24"/>
          <w:szCs w:val="24"/>
        </w:rPr>
        <w:t>1</w:t>
      </w:r>
      <w:r w:rsidR="00496DE6">
        <w:rPr>
          <w:rFonts w:ascii="Times New Roman" w:hAnsi="Times New Roman" w:cs="Times New Roman"/>
          <w:sz w:val="24"/>
          <w:szCs w:val="24"/>
        </w:rPr>
        <w:t>3)</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Prevotella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Bacteroidetes Parabacteroides</w:t>
      </w:r>
      <w:r w:rsidRPr="0068652B">
        <w:rPr>
          <w:rFonts w:ascii="Times New Roman" w:hAnsi="Times New Roman" w:cs="Times New Roman"/>
          <w:sz w:val="24"/>
          <w:szCs w:val="24"/>
        </w:rPr>
        <w:t>,</w:t>
      </w:r>
      <w:r w:rsidRPr="00AE037E">
        <w:rPr>
          <w:rFonts w:ascii="Times New Roman" w:hAnsi="Times New Roman" w:cs="Times New Roman"/>
          <w:i/>
          <w:iCs/>
          <w:sz w:val="24"/>
          <w:szCs w:val="24"/>
        </w:rPr>
        <w:t xml:space="preserve"> Bacteroidetes</w:t>
      </w:r>
      <w:r w:rsidRPr="0068652B">
        <w:rPr>
          <w:rFonts w:ascii="Times New Roman" w:hAnsi="Times New Roman" w:cs="Times New Roman"/>
          <w:sz w:val="24"/>
          <w:szCs w:val="24"/>
        </w:rPr>
        <w:t xml:space="preserve">, and </w:t>
      </w:r>
      <w:r w:rsidRPr="00AE037E">
        <w:rPr>
          <w:rFonts w:ascii="Times New Roman" w:hAnsi="Times New Roman" w:cs="Times New Roman"/>
          <w:i/>
          <w:iCs/>
          <w:sz w:val="24"/>
          <w:szCs w:val="24"/>
        </w:rPr>
        <w:t>Bacteroidetes S24_7</w:t>
      </w:r>
      <w:r w:rsidRPr="0068652B">
        <w:rPr>
          <w:rFonts w:ascii="Times New Roman" w:hAnsi="Times New Roman" w:cs="Times New Roman"/>
          <w:sz w:val="24"/>
          <w:szCs w:val="24"/>
        </w:rPr>
        <w:t xml:space="preserve"> </w:t>
      </w:r>
      <w:r w:rsidR="00AE037E">
        <w:rPr>
          <w:rFonts w:ascii="Times New Roman" w:hAnsi="Times New Roman" w:cs="Times New Roman"/>
          <w:sz w:val="24"/>
          <w:szCs w:val="24"/>
        </w:rPr>
        <w:t xml:space="preserve">relative abundance </w:t>
      </w:r>
      <w:r w:rsidRPr="0068652B">
        <w:rPr>
          <w:rFonts w:ascii="Times New Roman" w:hAnsi="Times New Roman" w:cs="Times New Roman"/>
          <w:sz w:val="24"/>
          <w:szCs w:val="24"/>
        </w:rPr>
        <w:t xml:space="preserve">decreased, while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Bacteroidales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Clostridiales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Oscillospira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Proteobacteria </w:t>
      </w:r>
      <w:proofErr w:type="spellStart"/>
      <w:r w:rsidRPr="00AE037E">
        <w:rPr>
          <w:rFonts w:ascii="Times New Roman" w:hAnsi="Times New Roman" w:cs="Times New Roman"/>
          <w:i/>
          <w:iCs/>
          <w:sz w:val="24"/>
          <w:szCs w:val="24"/>
        </w:rPr>
        <w:t>Desulfovibrionaceae</w:t>
      </w:r>
      <w:proofErr w:type="spellEnd"/>
      <w:r w:rsidRPr="0068652B">
        <w:rPr>
          <w:rFonts w:ascii="Times New Roman" w:hAnsi="Times New Roman" w:cs="Times New Roman"/>
          <w:sz w:val="24"/>
          <w:szCs w:val="24"/>
        </w:rPr>
        <w:t xml:space="preserve">, and </w:t>
      </w:r>
      <w:proofErr w:type="spellStart"/>
      <w:r w:rsidRPr="00AE037E">
        <w:rPr>
          <w:rFonts w:ascii="Times New Roman" w:hAnsi="Times New Roman" w:cs="Times New Roman"/>
          <w:i/>
          <w:iCs/>
          <w:sz w:val="24"/>
          <w:szCs w:val="24"/>
        </w:rPr>
        <w:t>Tenericutes</w:t>
      </w:r>
      <w:proofErr w:type="spellEnd"/>
      <w:r w:rsidRPr="00AE037E">
        <w:rPr>
          <w:rFonts w:ascii="Times New Roman" w:hAnsi="Times New Roman" w:cs="Times New Roman"/>
          <w:i/>
          <w:iCs/>
          <w:sz w:val="24"/>
          <w:szCs w:val="24"/>
        </w:rPr>
        <w:t xml:space="preserve"> </w:t>
      </w:r>
      <w:proofErr w:type="spellStart"/>
      <w:r w:rsidRPr="00AE037E">
        <w:rPr>
          <w:rFonts w:ascii="Times New Roman" w:hAnsi="Times New Roman" w:cs="Times New Roman"/>
          <w:i/>
          <w:iCs/>
          <w:sz w:val="24"/>
          <w:szCs w:val="24"/>
        </w:rPr>
        <w:t>Anaeroplasma</w:t>
      </w:r>
      <w:proofErr w:type="spellEnd"/>
      <w:r w:rsidRPr="00AE037E">
        <w:rPr>
          <w:rFonts w:ascii="Times New Roman" w:hAnsi="Times New Roman" w:cs="Times New Roman"/>
          <w:i/>
          <w:iCs/>
          <w:sz w:val="24"/>
          <w:szCs w:val="24"/>
        </w:rPr>
        <w:t xml:space="preserve"> </w:t>
      </w:r>
      <w:r w:rsidRPr="0068652B">
        <w:rPr>
          <w:rFonts w:ascii="Times New Roman" w:hAnsi="Times New Roman" w:cs="Times New Roman"/>
          <w:sz w:val="24"/>
          <w:szCs w:val="24"/>
        </w:rPr>
        <w:t>increased</w:t>
      </w:r>
      <w:r w:rsidR="00AE037E">
        <w:rPr>
          <w:rFonts w:ascii="Times New Roman" w:hAnsi="Times New Roman" w:cs="Times New Roman"/>
          <w:sz w:val="24"/>
          <w:szCs w:val="24"/>
        </w:rPr>
        <w:t xml:space="preserve"> over time</w:t>
      </w:r>
      <w:r w:rsidRPr="0068652B">
        <w:rPr>
          <w:rFonts w:ascii="Times New Roman" w:hAnsi="Times New Roman" w:cs="Times New Roman"/>
          <w:sz w:val="24"/>
          <w:szCs w:val="24"/>
        </w:rPr>
        <w:t>.</w:t>
      </w:r>
      <w:r w:rsidR="00AE037E">
        <w:rPr>
          <w:rFonts w:ascii="Times New Roman" w:hAnsi="Times New Roman" w:cs="Times New Roman"/>
          <w:sz w:val="24"/>
          <w:szCs w:val="24"/>
        </w:rPr>
        <w:t xml:space="preserve"> </w:t>
      </w:r>
    </w:p>
    <w:p w14:paraId="10DC540D" w14:textId="0C9F19D7" w:rsidR="00116D3B" w:rsidRPr="00116D3B" w:rsidRDefault="00AE037E" w:rsidP="00116D3B">
      <w:pPr>
        <w:rPr>
          <w:rFonts w:ascii="Times New Roman" w:hAnsi="Times New Roman" w:cs="Times New Roman"/>
          <w:sz w:val="24"/>
          <w:szCs w:val="24"/>
        </w:rPr>
      </w:pPr>
      <w:r>
        <w:rPr>
          <w:rFonts w:ascii="Times New Roman" w:hAnsi="Times New Roman" w:cs="Times New Roman"/>
          <w:sz w:val="24"/>
          <w:szCs w:val="24"/>
        </w:rPr>
        <w:t xml:space="preserve">Next, the impact of PEITC-supplemented diet was examined. </w:t>
      </w:r>
      <w:r w:rsidR="0068652B" w:rsidRPr="0068652B">
        <w:rPr>
          <w:rFonts w:ascii="Times New Roman" w:hAnsi="Times New Roman" w:cs="Times New Roman"/>
          <w:sz w:val="24"/>
          <w:szCs w:val="24"/>
        </w:rPr>
        <w:t xml:space="preserve"> </w:t>
      </w:r>
      <w:r w:rsidR="0068652B" w:rsidRPr="00AE037E">
        <w:rPr>
          <w:rFonts w:ascii="Times New Roman" w:hAnsi="Times New Roman" w:cs="Times New Roman"/>
          <w:sz w:val="24"/>
          <w:szCs w:val="24"/>
        </w:rPr>
        <w:t>Fig</w:t>
      </w:r>
      <w:r w:rsidR="0036491A" w:rsidRPr="00AE037E">
        <w:rPr>
          <w:rFonts w:ascii="Times New Roman" w:hAnsi="Times New Roman" w:cs="Times New Roman"/>
          <w:sz w:val="24"/>
          <w:szCs w:val="24"/>
        </w:rPr>
        <w:t>ures</w:t>
      </w:r>
      <w:r w:rsidR="0068652B" w:rsidRPr="00AE037E">
        <w:rPr>
          <w:rFonts w:ascii="Times New Roman" w:hAnsi="Times New Roman" w:cs="Times New Roman"/>
          <w:sz w:val="24"/>
          <w:szCs w:val="24"/>
        </w:rPr>
        <w:t xml:space="preserve"> </w:t>
      </w:r>
      <w:r w:rsidRPr="00AE037E">
        <w:rPr>
          <w:rFonts w:ascii="Times New Roman" w:hAnsi="Times New Roman" w:cs="Times New Roman"/>
          <w:sz w:val="24"/>
          <w:szCs w:val="24"/>
        </w:rPr>
        <w:t>14</w:t>
      </w:r>
      <w:r w:rsidR="0068652B" w:rsidRPr="00AE037E">
        <w:rPr>
          <w:rFonts w:ascii="Times New Roman" w:hAnsi="Times New Roman" w:cs="Times New Roman"/>
          <w:sz w:val="24"/>
          <w:szCs w:val="24"/>
        </w:rPr>
        <w:t xml:space="preserve"> </w:t>
      </w:r>
      <w:r w:rsidR="0068652B" w:rsidRPr="0068652B">
        <w:rPr>
          <w:rFonts w:ascii="Times New Roman" w:hAnsi="Times New Roman" w:cs="Times New Roman"/>
          <w:sz w:val="24"/>
          <w:szCs w:val="24"/>
        </w:rPr>
        <w:t xml:space="preserve">show the impact of PEITC diet by comparing the microbiota for control diet at baseline </w:t>
      </w:r>
      <w:r>
        <w:rPr>
          <w:rFonts w:ascii="Times New Roman" w:hAnsi="Times New Roman" w:cs="Times New Roman"/>
          <w:sz w:val="24"/>
          <w:szCs w:val="24"/>
        </w:rPr>
        <w:t>(</w:t>
      </w:r>
      <w:r w:rsidR="0068652B" w:rsidRPr="0068652B">
        <w:rPr>
          <w:rFonts w:ascii="Times New Roman" w:hAnsi="Times New Roman" w:cs="Times New Roman"/>
          <w:sz w:val="24"/>
          <w:szCs w:val="24"/>
        </w:rPr>
        <w:t>Week 0</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red</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and at </w:t>
      </w:r>
      <w:r>
        <w:rPr>
          <w:rFonts w:ascii="Times New Roman" w:hAnsi="Times New Roman" w:cs="Times New Roman"/>
          <w:sz w:val="24"/>
          <w:szCs w:val="24"/>
        </w:rPr>
        <w:t>the later timepoints (</w:t>
      </w:r>
      <w:r w:rsidR="0068652B" w:rsidRPr="0068652B">
        <w:rPr>
          <w:rFonts w:ascii="Times New Roman" w:hAnsi="Times New Roman" w:cs="Times New Roman"/>
          <w:sz w:val="24"/>
          <w:szCs w:val="24"/>
        </w:rPr>
        <w:t>Week</w:t>
      </w:r>
      <w:r>
        <w:rPr>
          <w:rFonts w:ascii="Times New Roman" w:hAnsi="Times New Roman" w:cs="Times New Roman"/>
          <w:sz w:val="24"/>
          <w:szCs w:val="24"/>
        </w:rPr>
        <w:t>s</w:t>
      </w:r>
      <w:r w:rsidR="0068652B" w:rsidRPr="0068652B">
        <w:rPr>
          <w:rFonts w:ascii="Times New Roman" w:hAnsi="Times New Roman" w:cs="Times New Roman"/>
          <w:sz w:val="24"/>
          <w:szCs w:val="24"/>
        </w:rPr>
        <w:t xml:space="preserve"> 1 or 4</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green</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Relative abundance of </w:t>
      </w:r>
      <w:r w:rsidR="0068652B" w:rsidRPr="00AE037E">
        <w:rPr>
          <w:rFonts w:ascii="Times New Roman" w:hAnsi="Times New Roman" w:cs="Times New Roman"/>
          <w:i/>
          <w:iCs/>
          <w:sz w:val="24"/>
          <w:szCs w:val="24"/>
        </w:rPr>
        <w:t xml:space="preserve">Firmicutes </w:t>
      </w:r>
      <w:proofErr w:type="spellStart"/>
      <w:r w:rsidR="0068652B" w:rsidRPr="00AE037E">
        <w:rPr>
          <w:rFonts w:ascii="Times New Roman" w:hAnsi="Times New Roman" w:cs="Times New Roman"/>
          <w:i/>
          <w:iCs/>
          <w:sz w:val="24"/>
          <w:szCs w:val="24"/>
        </w:rPr>
        <w:t>Ruminococcus</w:t>
      </w:r>
      <w:proofErr w:type="spellEnd"/>
      <w:r w:rsidR="0068652B"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significantly increased </w:t>
      </w:r>
      <w:r w:rsidR="0068652B" w:rsidRPr="0068652B">
        <w:rPr>
          <w:rFonts w:ascii="Times New Roman" w:hAnsi="Times New Roman" w:cs="Times New Roman"/>
          <w:sz w:val="24"/>
          <w:szCs w:val="24"/>
        </w:rPr>
        <w:t xml:space="preserve">and </w:t>
      </w:r>
      <w:r w:rsidR="0068652B" w:rsidRPr="00AE037E">
        <w:rPr>
          <w:rFonts w:ascii="Times New Roman" w:hAnsi="Times New Roman" w:cs="Times New Roman"/>
          <w:i/>
          <w:iCs/>
          <w:sz w:val="24"/>
          <w:szCs w:val="24"/>
        </w:rPr>
        <w:t>Bacteroidetes S24_7</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significantly </w:t>
      </w:r>
      <w:r w:rsidR="0068652B" w:rsidRPr="0068652B">
        <w:rPr>
          <w:rFonts w:ascii="Times New Roman" w:hAnsi="Times New Roman" w:cs="Times New Roman"/>
          <w:sz w:val="24"/>
          <w:szCs w:val="24"/>
        </w:rPr>
        <w:t xml:space="preserve">decreased at both </w:t>
      </w:r>
      <w:r>
        <w:rPr>
          <w:rFonts w:ascii="Times New Roman" w:hAnsi="Times New Roman" w:cs="Times New Roman"/>
          <w:sz w:val="24"/>
          <w:szCs w:val="24"/>
        </w:rPr>
        <w:t xml:space="preserve">at the later </w:t>
      </w:r>
      <w:proofErr w:type="spellStart"/>
      <w:r>
        <w:rPr>
          <w:rFonts w:ascii="Times New Roman" w:hAnsi="Times New Roman" w:cs="Times New Roman"/>
          <w:sz w:val="24"/>
          <w:szCs w:val="24"/>
        </w:rPr>
        <w:t>timpoints</w:t>
      </w:r>
      <w:proofErr w:type="spellEnd"/>
      <w:r>
        <w:rPr>
          <w:rFonts w:ascii="Times New Roman" w:hAnsi="Times New Roman" w:cs="Times New Roman"/>
          <w:sz w:val="24"/>
          <w:szCs w:val="24"/>
        </w:rPr>
        <w:t xml:space="preserve"> compared to </w:t>
      </w:r>
      <w:proofErr w:type="spellStart"/>
      <w:r>
        <w:rPr>
          <w:rFonts w:ascii="Times New Roman" w:hAnsi="Times New Roman" w:cs="Times New Roman"/>
          <w:sz w:val="24"/>
          <w:szCs w:val="24"/>
        </w:rPr>
        <w:t>baseeline</w:t>
      </w:r>
      <w:proofErr w:type="spellEnd"/>
      <w:r w:rsidR="0068652B" w:rsidRPr="0068652B">
        <w:rPr>
          <w:rFonts w:ascii="Times New Roman" w:hAnsi="Times New Roman" w:cs="Times New Roman"/>
          <w:sz w:val="24"/>
          <w:szCs w:val="24"/>
        </w:rPr>
        <w:t xml:space="preserve">. Some </w:t>
      </w:r>
      <w:r w:rsidR="00061D97">
        <w:rPr>
          <w:rFonts w:ascii="Times New Roman" w:hAnsi="Times New Roman" w:cs="Times New Roman"/>
          <w:sz w:val="24"/>
          <w:szCs w:val="24"/>
        </w:rPr>
        <w:t>bacteria</w:t>
      </w:r>
      <w:r w:rsidR="0068652B" w:rsidRPr="0068652B">
        <w:rPr>
          <w:rFonts w:ascii="Times New Roman" w:hAnsi="Times New Roman" w:cs="Times New Roman"/>
          <w:sz w:val="24"/>
          <w:szCs w:val="24"/>
        </w:rPr>
        <w:t xml:space="preserve"> were uniquely correlated with diet. </w:t>
      </w:r>
      <w:r w:rsidR="0068652B" w:rsidRPr="00061D97">
        <w:rPr>
          <w:rFonts w:ascii="Times New Roman" w:hAnsi="Times New Roman" w:cs="Times New Roman"/>
          <w:i/>
          <w:iCs/>
          <w:sz w:val="24"/>
          <w:szCs w:val="24"/>
        </w:rPr>
        <w:t xml:space="preserve">Bacteroidetes </w:t>
      </w:r>
      <w:proofErr w:type="spellStart"/>
      <w:r w:rsidR="0068652B" w:rsidRPr="00061D97">
        <w:rPr>
          <w:rFonts w:ascii="Times New Roman" w:hAnsi="Times New Roman" w:cs="Times New Roman"/>
          <w:i/>
          <w:iCs/>
          <w:sz w:val="24"/>
          <w:szCs w:val="24"/>
        </w:rPr>
        <w:t>Odoribacter</w:t>
      </w:r>
      <w:proofErr w:type="spellEnd"/>
      <w:r w:rsidR="0068652B" w:rsidRPr="0068652B">
        <w:rPr>
          <w:rFonts w:ascii="Times New Roman" w:hAnsi="Times New Roman" w:cs="Times New Roman"/>
          <w:sz w:val="24"/>
          <w:szCs w:val="24"/>
        </w:rPr>
        <w:t xml:space="preserve">, </w:t>
      </w:r>
      <w:proofErr w:type="spellStart"/>
      <w:r w:rsidR="0068652B" w:rsidRPr="00061D97">
        <w:rPr>
          <w:rFonts w:ascii="Times New Roman" w:hAnsi="Times New Roman" w:cs="Times New Roman"/>
          <w:i/>
          <w:iCs/>
          <w:sz w:val="24"/>
          <w:szCs w:val="24"/>
        </w:rPr>
        <w:t>Tenericutes</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Mycoplasmataceae</w:t>
      </w:r>
      <w:proofErr w:type="spellEnd"/>
      <w:r w:rsidR="00061D97">
        <w:rPr>
          <w:rFonts w:ascii="Times New Roman" w:hAnsi="Times New Roman" w:cs="Times New Roman"/>
          <w:sz w:val="24"/>
          <w:szCs w:val="24"/>
        </w:rPr>
        <w:t xml:space="preserve"> and</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Proteobacteria </w:t>
      </w:r>
      <w:proofErr w:type="spellStart"/>
      <w:r w:rsidR="0068652B" w:rsidRPr="00061D97">
        <w:rPr>
          <w:rFonts w:ascii="Times New Roman" w:hAnsi="Times New Roman" w:cs="Times New Roman"/>
          <w:i/>
          <w:iCs/>
          <w:sz w:val="24"/>
          <w:szCs w:val="24"/>
        </w:rPr>
        <w:t>Desulfovibrionaceae</w:t>
      </w:r>
      <w:proofErr w:type="spellEnd"/>
      <w:r w:rsidR="0068652B" w:rsidRPr="0068652B">
        <w:rPr>
          <w:rFonts w:ascii="Times New Roman" w:hAnsi="Times New Roman" w:cs="Times New Roman"/>
          <w:sz w:val="24"/>
          <w:szCs w:val="24"/>
        </w:rPr>
        <w:t xml:space="preserve"> significantly </w:t>
      </w:r>
      <w:r w:rsidR="00061D97">
        <w:rPr>
          <w:rFonts w:ascii="Times New Roman" w:hAnsi="Times New Roman" w:cs="Times New Roman"/>
          <w:sz w:val="24"/>
          <w:szCs w:val="24"/>
        </w:rPr>
        <w:t>higher relative abundance in the</w:t>
      </w:r>
      <w:r w:rsidR="0068652B" w:rsidRPr="0068652B">
        <w:rPr>
          <w:rFonts w:ascii="Times New Roman" w:hAnsi="Times New Roman" w:cs="Times New Roman"/>
          <w:sz w:val="24"/>
          <w:szCs w:val="24"/>
        </w:rPr>
        <w:t xml:space="preserve"> control </w:t>
      </w:r>
      <w:r w:rsidR="00061D97">
        <w:rPr>
          <w:rFonts w:ascii="Times New Roman" w:hAnsi="Times New Roman" w:cs="Times New Roman"/>
          <w:sz w:val="24"/>
          <w:szCs w:val="24"/>
        </w:rPr>
        <w:t>(</w:t>
      </w:r>
      <w:r w:rsidR="0068652B" w:rsidRPr="0068652B">
        <w:rPr>
          <w:rFonts w:ascii="Times New Roman" w:hAnsi="Times New Roman" w:cs="Times New Roman"/>
          <w:sz w:val="24"/>
          <w:szCs w:val="24"/>
        </w:rPr>
        <w:t>AIN93M</w:t>
      </w:r>
      <w:r w:rsidR="00061D97">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 xml:space="preserve"> while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Clostridiales</w:t>
      </w:r>
      <w:proofErr w:type="spellEnd"/>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Ruminococcus</w:t>
      </w:r>
      <w:proofErr w:type="spellEnd"/>
      <w:r w:rsidR="0068652B" w:rsidRPr="00061D97">
        <w:rPr>
          <w:rFonts w:ascii="Times New Roman" w:hAnsi="Times New Roman" w:cs="Times New Roman"/>
          <w:i/>
          <w:iCs/>
          <w:sz w:val="24"/>
          <w:szCs w:val="24"/>
        </w:rPr>
        <w:t xml:space="preserve"> </w:t>
      </w:r>
      <w:r w:rsidR="0068652B" w:rsidRPr="0068652B">
        <w:rPr>
          <w:rFonts w:ascii="Times New Roman" w:hAnsi="Times New Roman" w:cs="Times New Roman"/>
          <w:sz w:val="24"/>
          <w:szCs w:val="24"/>
        </w:rPr>
        <w:t xml:space="preserve">and </w:t>
      </w:r>
      <w:proofErr w:type="spellStart"/>
      <w:r w:rsidR="0068652B" w:rsidRPr="00061D97">
        <w:rPr>
          <w:rFonts w:ascii="Times New Roman" w:hAnsi="Times New Roman" w:cs="Times New Roman"/>
          <w:i/>
          <w:iCs/>
          <w:sz w:val="24"/>
          <w:szCs w:val="24"/>
        </w:rPr>
        <w:t>Acidobacteria</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Ellin</w:t>
      </w:r>
      <w:proofErr w:type="spellEnd"/>
      <w:r w:rsidR="0068652B" w:rsidRPr="00061D97">
        <w:rPr>
          <w:rFonts w:ascii="Times New Roman" w:hAnsi="Times New Roman" w:cs="Times New Roman"/>
          <w:i/>
          <w:iCs/>
          <w:sz w:val="24"/>
          <w:szCs w:val="24"/>
        </w:rPr>
        <w:t xml:space="preserve"> 6075</w:t>
      </w:r>
      <w:r w:rsidR="0068652B" w:rsidRPr="0068652B">
        <w:rPr>
          <w:rFonts w:ascii="Times New Roman" w:hAnsi="Times New Roman" w:cs="Times New Roman"/>
          <w:sz w:val="24"/>
          <w:szCs w:val="24"/>
        </w:rPr>
        <w:t xml:space="preserve"> were </w:t>
      </w:r>
      <w:r w:rsidR="00061D97">
        <w:rPr>
          <w:rFonts w:ascii="Times New Roman" w:hAnsi="Times New Roman" w:cs="Times New Roman"/>
          <w:sz w:val="24"/>
          <w:szCs w:val="24"/>
        </w:rPr>
        <w:t xml:space="preserve">found in </w:t>
      </w:r>
      <w:r w:rsidR="0068652B" w:rsidRPr="0068652B">
        <w:rPr>
          <w:rFonts w:ascii="Times New Roman" w:hAnsi="Times New Roman" w:cs="Times New Roman"/>
          <w:sz w:val="24"/>
          <w:szCs w:val="24"/>
        </w:rPr>
        <w:t xml:space="preserve">significantly </w:t>
      </w:r>
      <w:r w:rsidR="00061D97">
        <w:rPr>
          <w:rFonts w:ascii="Times New Roman" w:hAnsi="Times New Roman" w:cs="Times New Roman"/>
          <w:sz w:val="24"/>
          <w:szCs w:val="24"/>
        </w:rPr>
        <w:t>higher abundance</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 xml:space="preserve">in </w:t>
      </w:r>
      <w:proofErr w:type="gramStart"/>
      <w:r w:rsidR="00061D97">
        <w:rPr>
          <w:rFonts w:ascii="Times New Roman" w:hAnsi="Times New Roman" w:cs="Times New Roman"/>
          <w:sz w:val="24"/>
          <w:szCs w:val="24"/>
        </w:rPr>
        <w:t xml:space="preserve">the </w:t>
      </w:r>
      <w:r w:rsidR="0068652B" w:rsidRPr="0068652B">
        <w:rPr>
          <w:rFonts w:ascii="Times New Roman" w:hAnsi="Times New Roman" w:cs="Times New Roman"/>
          <w:sz w:val="24"/>
          <w:szCs w:val="24"/>
        </w:rPr>
        <w:t xml:space="preserve"> PEITC</w:t>
      </w:r>
      <w:proofErr w:type="gramEnd"/>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w:t>
      </w:r>
    </w:p>
    <w:p w14:paraId="558C88F9" w14:textId="75461753" w:rsidR="0068652B" w:rsidRPr="0068652B" w:rsidRDefault="0068652B" w:rsidP="00A43D9D">
      <w:pPr>
        <w:pStyle w:val="Heading2"/>
      </w:pPr>
      <w:bookmarkStart w:id="69" w:name="_Toc128327064"/>
      <w:r w:rsidRPr="0068652B">
        <w:t>3.5 PEITC and cranberry feeding partially reverse the DSS-induced changes in fecal metabolome</w:t>
      </w:r>
      <w:bookmarkEnd w:id="69"/>
    </w:p>
    <w:p w14:paraId="0B6FA1F6" w14:textId="7777777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Metabolomics profiles of DSS, DSS + PEITC, and DSS + Cranberry treatment group fecal samples collected at weeks 2 and 6 were analyzed and the concentrations of free amino acids, bile acids and short-chain fatty acids (SCFA) were quantified (Experiment 3 only). </w:t>
      </w:r>
    </w:p>
    <w:p w14:paraId="54A50440" w14:textId="0E526FAC"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Principal components analysis showed that overall levels of all but one (taurine) amino acids were elevated in the Cranberry diet group (Figure </w:t>
      </w:r>
      <w:r w:rsidR="0040076B">
        <w:rPr>
          <w:rFonts w:ascii="Times New Roman" w:hAnsi="Times New Roman" w:cs="Times New Roman"/>
          <w:sz w:val="24"/>
          <w:szCs w:val="24"/>
        </w:rPr>
        <w:t>15A</w:t>
      </w:r>
      <w:r w:rsidRPr="0068652B">
        <w:rPr>
          <w:rFonts w:ascii="Times New Roman" w:hAnsi="Times New Roman" w:cs="Times New Roman"/>
          <w:sz w:val="24"/>
          <w:szCs w:val="24"/>
        </w:rPr>
        <w:t xml:space="preserve">). However, for bile acids genotype rather than diet played a bigger role, with higher production of all bile acids in the </w:t>
      </w:r>
      <w:proofErr w:type="spellStart"/>
      <w:r w:rsidRPr="0068652B">
        <w:rPr>
          <w:rFonts w:ascii="Times New Roman" w:hAnsi="Times New Roman" w:cs="Times New Roman"/>
          <w:sz w:val="24"/>
          <w:szCs w:val="24"/>
        </w:rPr>
        <w:t>Nrf</w:t>
      </w:r>
      <w:proofErr w:type="spellEnd"/>
      <w:r w:rsidRPr="0068652B">
        <w:rPr>
          <w:rFonts w:ascii="Times New Roman" w:hAnsi="Times New Roman" w:cs="Times New Roman"/>
          <w:sz w:val="24"/>
          <w:szCs w:val="24"/>
        </w:rPr>
        <w:t xml:space="preserve"> KO and especially increase of LCA, DCA, MCA, CDCA, GDCA and GCDCA driving the separation between the two genotypes (</w:t>
      </w:r>
      <w:r w:rsidR="0040076B">
        <w:rPr>
          <w:rFonts w:ascii="Times New Roman" w:hAnsi="Times New Roman" w:cs="Times New Roman"/>
          <w:sz w:val="24"/>
          <w:szCs w:val="24"/>
        </w:rPr>
        <w:t>Figure 15B</w:t>
      </w:r>
      <w:r w:rsidRPr="0068652B">
        <w:rPr>
          <w:rFonts w:ascii="Times New Roman" w:hAnsi="Times New Roman" w:cs="Times New Roman"/>
          <w:sz w:val="24"/>
          <w:szCs w:val="24"/>
        </w:rPr>
        <w:t xml:space="preserve">). </w:t>
      </w:r>
    </w:p>
    <w:p w14:paraId="0F97F177" w14:textId="3FFFA905"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Multinomial regression models were fitted to predict sample treatment and diet or genotype with principal components as predictors. The model with the first 3 principal components accurately classified 29 out of 48 samples (60.4%) by treatment/diet and the predictive power increased slow by adding more PC (Table 3). However, the model predicting genotype correctly classified </w:t>
      </w:r>
      <w:r w:rsidRPr="0068652B">
        <w:rPr>
          <w:rFonts w:ascii="Times New Roman" w:hAnsi="Times New Roman" w:cs="Times New Roman"/>
          <w:sz w:val="24"/>
          <w:szCs w:val="24"/>
        </w:rPr>
        <w:lastRenderedPageBreak/>
        <w:t>34 out of 48 samples (70.8%) with just the first principal component (Table</w:t>
      </w:r>
      <w:r w:rsidR="001F645A">
        <w:rPr>
          <w:rFonts w:ascii="Times New Roman" w:hAnsi="Times New Roman" w:cs="Times New Roman"/>
          <w:sz w:val="24"/>
          <w:szCs w:val="24"/>
        </w:rPr>
        <w:t xml:space="preserve"> </w:t>
      </w:r>
      <w:r w:rsidRPr="0068652B">
        <w:rPr>
          <w:rFonts w:ascii="Times New Roman" w:hAnsi="Times New Roman" w:cs="Times New Roman"/>
          <w:sz w:val="24"/>
          <w:szCs w:val="24"/>
        </w:rPr>
        <w:t xml:space="preserve">4) suggesting stronger separation of the samples by genotype. </w:t>
      </w:r>
    </w:p>
    <w:p w14:paraId="147D35EC" w14:textId="4E9B72C9" w:rsidR="00BB7BFA"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Examination of the metabolites individually showed that DSS treatment altered the production of</w:t>
      </w:r>
      <w:r w:rsidR="00BB7BFA">
        <w:rPr>
          <w:rFonts w:ascii="Times New Roman" w:hAnsi="Times New Roman" w:cs="Times New Roman"/>
          <w:sz w:val="24"/>
          <w:szCs w:val="24"/>
        </w:rPr>
        <w:t xml:space="preserve"> s</w:t>
      </w:r>
      <w:r w:rsidRPr="0068652B">
        <w:rPr>
          <w:rFonts w:ascii="Times New Roman" w:hAnsi="Times New Roman" w:cs="Times New Roman"/>
          <w:sz w:val="24"/>
          <w:szCs w:val="24"/>
        </w:rPr>
        <w:t>everal of them while PEITC and cranberry feeding reversed the changes (Fig</w:t>
      </w:r>
      <w:r w:rsidR="00BB7BFA">
        <w:rPr>
          <w:rFonts w:ascii="Times New Roman" w:hAnsi="Times New Roman" w:cs="Times New Roman"/>
          <w:sz w:val="24"/>
          <w:szCs w:val="24"/>
        </w:rPr>
        <w:t>ure 16 A</w:t>
      </w:r>
      <w:r w:rsidRPr="0068652B">
        <w:rPr>
          <w:rFonts w:ascii="Times New Roman" w:hAnsi="Times New Roman" w:cs="Times New Roman"/>
          <w:sz w:val="24"/>
          <w:szCs w:val="24"/>
        </w:rPr>
        <w:t>). For example, DSS decreased the concentrations of many amino acids such as glutamate, phenylalanine, and proline, but PEITC and cranberry cotreatments prevented these decreases (Fig</w:t>
      </w:r>
      <w:r w:rsidR="00BB7BFA">
        <w:rPr>
          <w:rFonts w:ascii="Times New Roman" w:hAnsi="Times New Roman" w:cs="Times New Roman"/>
          <w:sz w:val="24"/>
          <w:szCs w:val="24"/>
        </w:rPr>
        <w:t xml:space="preserve">ure 16 </w:t>
      </w:r>
      <w:r w:rsidRPr="0068652B">
        <w:rPr>
          <w:rFonts w:ascii="Times New Roman" w:hAnsi="Times New Roman" w:cs="Times New Roman"/>
          <w:sz w:val="24"/>
          <w:szCs w:val="24"/>
        </w:rPr>
        <w:t>B-D). Furthermore, PEITC and cranberry cotreatments reversed the DSS-induced increases of secondary bile acids, mainly deoxycholic acid (DCA), lithocholic acid (LCA), and muricholic acid (MCA)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BB7BFA">
        <w:rPr>
          <w:rFonts w:ascii="Times New Roman" w:hAnsi="Times New Roman" w:cs="Times New Roman"/>
          <w:sz w:val="24"/>
          <w:szCs w:val="24"/>
        </w:rPr>
        <w:t xml:space="preserve">16 </w:t>
      </w:r>
      <w:r w:rsidRPr="0068652B">
        <w:rPr>
          <w:rFonts w:ascii="Times New Roman" w:hAnsi="Times New Roman" w:cs="Times New Roman"/>
          <w:sz w:val="24"/>
          <w:szCs w:val="24"/>
        </w:rPr>
        <w:t>E-G). In contrast, PEITC and cranberry cotreatments had limited effects on the DSS-induced changes in SCFA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BB7BFA">
        <w:rPr>
          <w:rFonts w:ascii="Times New Roman" w:hAnsi="Times New Roman" w:cs="Times New Roman"/>
          <w:sz w:val="24"/>
          <w:szCs w:val="24"/>
        </w:rPr>
        <w:t xml:space="preserve">16 </w:t>
      </w:r>
      <w:r w:rsidRPr="0068652B">
        <w:rPr>
          <w:rFonts w:ascii="Times New Roman" w:hAnsi="Times New Roman" w:cs="Times New Roman"/>
          <w:sz w:val="24"/>
          <w:szCs w:val="24"/>
        </w:rPr>
        <w:t xml:space="preserve">H-J). Overall, these data indicated that PEITC and cranberry (rich in anthocyanins) </w:t>
      </w:r>
      <w:proofErr w:type="gramStart"/>
      <w:r w:rsidRPr="0068652B">
        <w:rPr>
          <w:rFonts w:ascii="Times New Roman" w:hAnsi="Times New Roman" w:cs="Times New Roman"/>
          <w:sz w:val="24"/>
          <w:szCs w:val="24"/>
        </w:rPr>
        <w:t>are capable of modulating</w:t>
      </w:r>
      <w:proofErr w:type="gramEnd"/>
      <w:r w:rsidRPr="0068652B">
        <w:rPr>
          <w:rFonts w:ascii="Times New Roman" w:hAnsi="Times New Roman" w:cs="Times New Roman"/>
          <w:sz w:val="24"/>
          <w:szCs w:val="24"/>
        </w:rPr>
        <w:t xml:space="preserve"> the metabolic responses to DSS treatment in the colorectal tract, potentially through their effects on the microbiome. </w:t>
      </w:r>
    </w:p>
    <w:p w14:paraId="208FC112" w14:textId="3C8F6BA0"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 addition, the concentrations of fecal metabolites were compared between WT and Nrf2 KO mice. Interestingly, compared to WT, </w:t>
      </w:r>
      <w:r w:rsidR="00D735B0">
        <w:rPr>
          <w:rFonts w:ascii="Times New Roman" w:hAnsi="Times New Roman" w:cs="Times New Roman"/>
          <w:sz w:val="24"/>
          <w:szCs w:val="24"/>
        </w:rPr>
        <w:t xml:space="preserve">Nrf2 </w:t>
      </w:r>
      <w:r w:rsidRPr="0068652B">
        <w:rPr>
          <w:rFonts w:ascii="Times New Roman" w:hAnsi="Times New Roman" w:cs="Times New Roman"/>
          <w:sz w:val="24"/>
          <w:szCs w:val="24"/>
        </w:rPr>
        <w:t>KO mice had lower levels of amino acids (shown by glutamate, phenylalanine, and proline) and SCFA, and higher levels of secondary bile acids (shown by DCA, LCA, and MCA) than WT mice (</w:t>
      </w:r>
      <w:r w:rsidRPr="00D735B0">
        <w:rPr>
          <w:rFonts w:ascii="Times New Roman" w:hAnsi="Times New Roman" w:cs="Times New Roman"/>
          <w:sz w:val="24"/>
          <w:szCs w:val="24"/>
        </w:rPr>
        <w:t>Fig</w:t>
      </w:r>
      <w:r w:rsidR="0036491A" w:rsidRPr="00D735B0">
        <w:rPr>
          <w:rFonts w:ascii="Times New Roman" w:hAnsi="Times New Roman" w:cs="Times New Roman"/>
          <w:sz w:val="24"/>
          <w:szCs w:val="24"/>
        </w:rPr>
        <w:t>ure</w:t>
      </w:r>
      <w:r w:rsidRPr="00D735B0">
        <w:rPr>
          <w:rFonts w:ascii="Times New Roman" w:hAnsi="Times New Roman" w:cs="Times New Roman"/>
          <w:sz w:val="24"/>
          <w:szCs w:val="24"/>
        </w:rPr>
        <w:t xml:space="preserve"> </w:t>
      </w:r>
      <w:r w:rsidR="00D735B0" w:rsidRPr="00D735B0">
        <w:rPr>
          <w:rFonts w:ascii="Times New Roman" w:hAnsi="Times New Roman" w:cs="Times New Roman"/>
          <w:sz w:val="24"/>
          <w:szCs w:val="24"/>
        </w:rPr>
        <w:t>617</w:t>
      </w:r>
      <w:r w:rsidRPr="00D735B0">
        <w:rPr>
          <w:rFonts w:ascii="Times New Roman" w:hAnsi="Times New Roman" w:cs="Times New Roman"/>
          <w:sz w:val="24"/>
          <w:szCs w:val="24"/>
        </w:rPr>
        <w:t>A-I</w:t>
      </w:r>
      <w:r w:rsidRPr="0068652B">
        <w:rPr>
          <w:rFonts w:ascii="Times New Roman" w:hAnsi="Times New Roman" w:cs="Times New Roman"/>
          <w:sz w:val="24"/>
          <w:szCs w:val="24"/>
        </w:rPr>
        <w:t xml:space="preserve">), which </w:t>
      </w:r>
      <w:r w:rsidR="004A2AF9">
        <w:rPr>
          <w:rFonts w:ascii="Times New Roman" w:hAnsi="Times New Roman" w:cs="Times New Roman"/>
          <w:sz w:val="24"/>
          <w:szCs w:val="24"/>
        </w:rPr>
        <w:t>were</w:t>
      </w:r>
      <w:r w:rsidRPr="0068652B">
        <w:rPr>
          <w:rFonts w:ascii="Times New Roman" w:hAnsi="Times New Roman" w:cs="Times New Roman"/>
          <w:sz w:val="24"/>
          <w:szCs w:val="24"/>
        </w:rPr>
        <w:t xml:space="preserve"> similar to the metabolite profile of DSS-treated WT mice.</w:t>
      </w:r>
    </w:p>
    <w:p w14:paraId="237A16EB" w14:textId="4B1B5811" w:rsidR="00AB6127" w:rsidRDefault="00AB6127" w:rsidP="00A43D9D">
      <w:pPr>
        <w:pStyle w:val="Heading1"/>
      </w:pPr>
      <w:bookmarkStart w:id="70" w:name="_Toc128143907"/>
      <w:bookmarkStart w:id="71" w:name="_Toc128327065"/>
      <w:r>
        <w:t>4 Discussion</w:t>
      </w:r>
      <w:bookmarkEnd w:id="70"/>
      <w:bookmarkEnd w:id="71"/>
    </w:p>
    <w:p w14:paraId="300A60D6" w14:textId="7A872710"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Gut bacteria have been appreciated for many years with its potential beneficial effects in metabolizing essential nutrients, providing energy and enhancing immune system </w:t>
      </w:r>
      <w:r w:rsidR="00A05FB0">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IkVOIiBkYi1pZD0iOXN3eDIwczI2Zno1em9lZHhmMnhhdHc3dDB4NWYycnNwZXQ5IiB0aW1lc3Rh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bDwvYWx0LXRpdGxlPjwvdGl0bGVzPjxwZXJpb2RpY2FsPjxmdWxsLXRpdGxlPkpvdXJuYWwgb2Yg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IkVOIiBkYi1pZD0iOXN3eDIwczI2Zno1em9lZHhmMnhhdHc3dDB4NWYycnNwZXQ5IiB0aW1lc3Rh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bDwvYWx0LXRpdGxlPjwvdGl0bGVzPjxwZXJpb2RpY2FsPjxmdWxsLXRpdGxlPkpvdXJuYWwgb2Yg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For instance, gut bacteria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and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produce butyrate, an essential metabolite for human homeostasis and disease prevention </w:t>
      </w:r>
      <w:r w:rsidR="00A05FB0">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while Lactobacillus strains are involved in essential vitamins metabolism </w:t>
      </w:r>
      <w:r w:rsidR="00A05FB0">
        <w:rPr>
          <w:rFonts w:ascii="Times New Roman" w:hAnsi="Times New Roman" w:cs="Times New Roman"/>
          <w:sz w:val="24"/>
          <w:szCs w:val="24"/>
        </w:rPr>
        <w:fldChar w:fldCharType="begin">
          <w:fldData xml:space="preserve">PEVuZE5vdGU+PENpdGU+PEF1dGhvcj5MZUJsYW5jPC9BdXRob3I+PFllYXI+MjAxMzwvWWVhcj48
UmVjTnVtPjIwMDwvUmVjTnVtPjxEaXNwbGF5VGV4dD5bNl08L0Rpc3BsYXlUZXh0PjxyZWNvcmQ+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PEVuZE5vdGU+PENpdGU+PEF1dGhvcj5MZUJsYW5jPC9BdXRob3I+PFllYXI+MjAxMzwvWWVhcj48
UmVjTnVtPjIwMDwvUmVjTnVtPjxEaXNwbGF5VGV4dD5bNl08L0Rpc3BsYXlUZXh0PjxyZWNvcmQ+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The</w:t>
      </w:r>
      <w:r w:rsidRPr="0068652B">
        <w:rPr>
          <w:rFonts w:ascii="Times New Roman" w:hAnsi="Times New Roman" w:cs="Times New Roman"/>
          <w:sz w:val="24"/>
          <w:szCs w:val="24"/>
        </w:rPr>
        <w:t xml:space="preserve"> current study demonstrate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that host genotype and diet </w:t>
      </w:r>
      <w:r w:rsidR="004A2AF9">
        <w:rPr>
          <w:rFonts w:ascii="Times New Roman" w:hAnsi="Times New Roman" w:cs="Times New Roman"/>
          <w:sz w:val="24"/>
          <w:szCs w:val="24"/>
        </w:rPr>
        <w:t xml:space="preserve">may </w:t>
      </w:r>
      <w:r w:rsidRPr="0068652B">
        <w:rPr>
          <w:rFonts w:ascii="Times New Roman" w:hAnsi="Times New Roman" w:cs="Times New Roman"/>
          <w:sz w:val="24"/>
          <w:szCs w:val="24"/>
        </w:rPr>
        <w:t>alter gut microbiota. Both bacterial diversity and individual bacterial strains change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significantly based on different genotype and diet, and Nrf2 </w:t>
      </w:r>
      <w:r w:rsidR="004A2AF9">
        <w:rPr>
          <w:rFonts w:ascii="Times New Roman" w:hAnsi="Times New Roman" w:cs="Times New Roman"/>
          <w:sz w:val="24"/>
          <w:szCs w:val="24"/>
        </w:rPr>
        <w:t xml:space="preserve">KO </w:t>
      </w:r>
      <w:r w:rsidRPr="0068652B">
        <w:rPr>
          <w:rFonts w:ascii="Times New Roman" w:hAnsi="Times New Roman" w:cs="Times New Roman"/>
          <w:sz w:val="24"/>
          <w:szCs w:val="24"/>
        </w:rPr>
        <w:t xml:space="preserve">genotype shows stronger effects on the bacterial diversity than diet. </w:t>
      </w:r>
      <w:r w:rsidRPr="004A2AF9">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4A2AF9" w:rsidRPr="004A2AF9">
        <w:rPr>
          <w:rFonts w:ascii="Times New Roman" w:hAnsi="Times New Roman" w:cs="Times New Roman"/>
          <w:i/>
          <w:iCs/>
          <w:sz w:val="24"/>
          <w:szCs w:val="24"/>
        </w:rPr>
        <w:t>Bacteroidetes</w:t>
      </w:r>
      <w:r w:rsidRPr="0068652B">
        <w:rPr>
          <w:rFonts w:ascii="Times New Roman" w:hAnsi="Times New Roman" w:cs="Times New Roman"/>
          <w:sz w:val="24"/>
          <w:szCs w:val="24"/>
        </w:rPr>
        <w:t xml:space="preserve"> and </w:t>
      </w:r>
      <w:r w:rsidRPr="004A2AF9">
        <w:rPr>
          <w:rFonts w:ascii="Times New Roman" w:hAnsi="Times New Roman" w:cs="Times New Roman"/>
          <w:i/>
          <w:iCs/>
          <w:sz w:val="24"/>
          <w:szCs w:val="24"/>
        </w:rPr>
        <w:t>Proteobacteria</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 xml:space="preserve">the </w:t>
      </w:r>
      <w:r w:rsidR="004A2AF9">
        <w:rPr>
          <w:rFonts w:ascii="Times New Roman" w:hAnsi="Times New Roman" w:cs="Times New Roman"/>
          <w:sz w:val="24"/>
          <w:szCs w:val="24"/>
        </w:rPr>
        <w:t>most abundant</w:t>
      </w:r>
      <w:r w:rsidRPr="0068652B">
        <w:rPr>
          <w:rFonts w:ascii="Times New Roman" w:hAnsi="Times New Roman" w:cs="Times New Roman"/>
          <w:sz w:val="24"/>
          <w:szCs w:val="24"/>
        </w:rPr>
        <w:t xml:space="preserve"> bacterial phyla</w:t>
      </w:r>
      <w:r w:rsidR="004A2AF9">
        <w:rPr>
          <w:rFonts w:ascii="Times New Roman" w:hAnsi="Times New Roman" w:cs="Times New Roman"/>
          <w:sz w:val="24"/>
          <w:szCs w:val="24"/>
        </w:rPr>
        <w:t>, have</w:t>
      </w:r>
      <w:r w:rsidRPr="0068652B">
        <w:rPr>
          <w:rFonts w:ascii="Times New Roman" w:hAnsi="Times New Roman" w:cs="Times New Roman"/>
          <w:sz w:val="24"/>
          <w:szCs w:val="24"/>
        </w:rPr>
        <w:t xml:space="preserve"> been altered by both</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diet and Nrf2 K</w:t>
      </w:r>
      <w:r w:rsidR="004A2AF9">
        <w:rPr>
          <w:rFonts w:ascii="Times New Roman" w:hAnsi="Times New Roman" w:cs="Times New Roman"/>
          <w:sz w:val="24"/>
          <w:szCs w:val="24"/>
        </w:rPr>
        <w:t>O</w:t>
      </w:r>
      <w:r w:rsidRPr="0068652B">
        <w:rPr>
          <w:rFonts w:ascii="Times New Roman" w:hAnsi="Times New Roman" w:cs="Times New Roman"/>
          <w:sz w:val="24"/>
          <w:szCs w:val="24"/>
        </w:rPr>
        <w:t>. Individual bacteria at different taxonomic levels show</w:t>
      </w:r>
      <w:r w:rsidR="004A2AF9">
        <w:rPr>
          <w:rFonts w:ascii="Times New Roman" w:hAnsi="Times New Roman" w:cs="Times New Roman"/>
          <w:sz w:val="24"/>
          <w:szCs w:val="24"/>
        </w:rPr>
        <w:t>ed a pattern of being</w:t>
      </w:r>
      <w:r w:rsidRPr="0068652B">
        <w:rPr>
          <w:rFonts w:ascii="Times New Roman" w:hAnsi="Times New Roman" w:cs="Times New Roman"/>
          <w:sz w:val="24"/>
          <w:szCs w:val="24"/>
        </w:rPr>
        <w:t xml:space="preserve"> consistently affected by both</w:t>
      </w:r>
      <w:r w:rsidR="004A2AF9">
        <w:rPr>
          <w:rFonts w:ascii="Times New Roman" w:hAnsi="Times New Roman" w:cs="Times New Roman"/>
          <w:sz w:val="24"/>
          <w:szCs w:val="24"/>
        </w:rPr>
        <w:t>,</w:t>
      </w:r>
      <w:r w:rsidRPr="0068652B">
        <w:rPr>
          <w:rFonts w:ascii="Times New Roman" w:hAnsi="Times New Roman" w:cs="Times New Roman"/>
          <w:sz w:val="24"/>
          <w:szCs w:val="24"/>
        </w:rPr>
        <w:t xml:space="preserve"> genotype and diet. For instance, </w:t>
      </w:r>
      <w:r w:rsidRPr="004A2AF9">
        <w:rPr>
          <w:rFonts w:ascii="Times New Roman" w:hAnsi="Times New Roman" w:cs="Times New Roman"/>
          <w:i/>
          <w:iCs/>
          <w:sz w:val="24"/>
          <w:szCs w:val="24"/>
        </w:rPr>
        <w:t xml:space="preserve">Firmicutes </w:t>
      </w:r>
      <w:proofErr w:type="spellStart"/>
      <w:r w:rsidRPr="004A2AF9">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w:t>
      </w:r>
      <w:r w:rsidR="004A2AF9">
        <w:rPr>
          <w:rFonts w:ascii="Times New Roman" w:hAnsi="Times New Roman" w:cs="Times New Roman"/>
          <w:sz w:val="24"/>
          <w:szCs w:val="24"/>
        </w:rPr>
        <w:t>was</w:t>
      </w:r>
      <w:r w:rsidRPr="0068652B">
        <w:rPr>
          <w:rFonts w:ascii="Times New Roman" w:hAnsi="Times New Roman" w:cs="Times New Roman"/>
          <w:sz w:val="24"/>
          <w:szCs w:val="24"/>
        </w:rPr>
        <w:t xml:space="preserve"> observed </w:t>
      </w:r>
      <w:r w:rsidR="004A2AF9">
        <w:rPr>
          <w:rFonts w:ascii="Times New Roman" w:hAnsi="Times New Roman" w:cs="Times New Roman"/>
          <w:sz w:val="24"/>
          <w:szCs w:val="24"/>
        </w:rPr>
        <w:t>to be in higher relative abundance in</w:t>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 xml:space="preserve">the </w:t>
      </w:r>
      <w:r w:rsidRPr="0068652B">
        <w:rPr>
          <w:rFonts w:ascii="Times New Roman" w:hAnsi="Times New Roman" w:cs="Times New Roman"/>
          <w:sz w:val="24"/>
          <w:szCs w:val="24"/>
        </w:rPr>
        <w:t>PEITC</w:t>
      </w:r>
      <w:r w:rsidR="004A2AF9">
        <w:rPr>
          <w:rFonts w:ascii="Times New Roman" w:hAnsi="Times New Roman" w:cs="Times New Roman"/>
          <w:sz w:val="24"/>
          <w:szCs w:val="24"/>
        </w:rPr>
        <w:t xml:space="preserve">-supplemented groups </w:t>
      </w:r>
      <w:r w:rsidRPr="0068652B">
        <w:rPr>
          <w:rFonts w:ascii="Times New Roman" w:hAnsi="Times New Roman" w:cs="Times New Roman"/>
          <w:sz w:val="24"/>
          <w:szCs w:val="24"/>
        </w:rPr>
        <w:t xml:space="preserve">and in Nrf2 KO mice. </w:t>
      </w:r>
    </w:p>
    <w:p w14:paraId="253F519B" w14:textId="67CB24B5" w:rsidR="0068652B" w:rsidRPr="0068652B" w:rsidRDefault="0068652B" w:rsidP="0068652B">
      <w:pPr>
        <w:rPr>
          <w:rFonts w:ascii="Times New Roman" w:hAnsi="Times New Roman" w:cs="Times New Roman"/>
          <w:sz w:val="24"/>
          <w:szCs w:val="24"/>
        </w:rPr>
      </w:pP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are anaerobic, gram-positive bacteria and belong to the phylum of </w:t>
      </w:r>
      <w:r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So far, eleven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species have been identified and fall into bacterial family </w:t>
      </w:r>
      <w:proofErr w:type="spellStart"/>
      <w:r w:rsidRPr="006D252C">
        <w:rPr>
          <w:rFonts w:ascii="Times New Roman" w:hAnsi="Times New Roman" w:cs="Times New Roman"/>
          <w:i/>
          <w:iCs/>
          <w:sz w:val="24"/>
          <w:szCs w:val="24"/>
        </w:rPr>
        <w:t>Ruminococcaceae</w:t>
      </w:r>
      <w:proofErr w:type="spellEnd"/>
      <w:r w:rsidRPr="0068652B">
        <w:rPr>
          <w:rFonts w:ascii="Times New Roman" w:hAnsi="Times New Roman" w:cs="Times New Roman"/>
          <w:sz w:val="24"/>
          <w:szCs w:val="24"/>
        </w:rPr>
        <w:t xml:space="preserve"> and </w:t>
      </w:r>
      <w:proofErr w:type="spellStart"/>
      <w:r w:rsidRPr="006D252C">
        <w:rPr>
          <w:rFonts w:ascii="Times New Roman" w:hAnsi="Times New Roman" w:cs="Times New Roman"/>
          <w:i/>
          <w:iCs/>
          <w:sz w:val="24"/>
          <w:szCs w:val="24"/>
        </w:rPr>
        <w:t>Lachnospiraceae</w:t>
      </w:r>
      <w:proofErr w:type="spellEnd"/>
      <w:r w:rsidRPr="0068652B">
        <w:rPr>
          <w:rFonts w:ascii="Times New Roman" w:hAnsi="Times New Roman" w:cs="Times New Roman"/>
          <w:sz w:val="24"/>
          <w:szCs w:val="24"/>
        </w:rPr>
        <w:t xml:space="preserve"> </w:t>
      </w:r>
      <w:r w:rsidR="00A05FB0">
        <w:rPr>
          <w:rFonts w:ascii="Times New Roman" w:hAnsi="Times New Roman" w:cs="Times New Roman"/>
          <w:sz w:val="24"/>
          <w:szCs w:val="24"/>
        </w:rPr>
        <w:fldChar w:fldCharType="begin">
          <w:fldData xml:space="preserve">PEVuZE5vdGU+PENpdGU+PEF1dGhvcj5MYSBSZWF1PC9BdXRob3I+PFllYXI+MjAxODwvWWVhcj48
UmVjTnVtPjI0MTwvUmVjTnVtPjxEaXNwbGF5VGV4dD5bNTIsIDUzXTwvRGlzcGxheVRleHQ+PHJl
Y29yZD48cmVjLW51bWJlcj4yNDE8L3JlYy1udW1iZXI+PGZvcmVpZ24ta2V5cz48a2V5IGFwcD0i
RU4iIGRiLWlkPSI5c3d4MjBzMjZmejV6b2VkeGYyeGF0dzd0MHg1ZjJyc3BldDkiIHRpbWVzdGFt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c2Vjb25kYXJ5LXRpdGxlPjwvdGl0bGVzPjxwZXJpb2RpY2FsPjxmdWxsLXRpdGxlPkogTWljcm9i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PEVuZE5vdGU+PENpdGU+PEF1dGhvcj5MYSBSZWF1PC9BdXRob3I+PFllYXI+MjAxODwvWWVhcj48
UmVjTnVtPjI0MTwvUmVjTnVtPjxEaXNwbGF5VGV4dD5bNTIsIDUzXTwvRGlzcGxheVRleHQ+PHJl
Y29yZD48cmVjLW51bWJlcj4yNDE8L3JlYy1udW1iZXI+PGZvcmVpZ24ta2V5cz48a2V5IGFwcD0i
RU4iIGRiLWlkPSI5c3d4MjBzMjZmejV6b2VkeGYyeGF0dzd0MHg1ZjJyc3BldDkiIHRpbWVzdGFt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c2Vjb25kYXJ5LXRpdGxlPjwvdGl0bGVzPjxwZXJpb2RpY2FsPjxmdWxsLXRpdGxlPkogTWljcm9i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[52, 53]</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Previous studies show that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degraded and fermented cellulosic biomass into short-chain fatty acid (SCFA) for herbivorous ruminants </w:t>
      </w:r>
      <w:r w:rsidR="00A05FB0">
        <w:rPr>
          <w:rFonts w:ascii="Times New Roman" w:hAnsi="Times New Roman" w:cs="Times New Roman"/>
          <w:sz w:val="24"/>
          <w:szCs w:val="24"/>
        </w:rPr>
        <w:fldChar w:fldCharType="begin">
          <w:fldData xml:space="preserve">PEVuZE5vdGU+PENpdGU+PEF1dGhvcj5RaW48L0F1dGhvcj48WWVhcj4yMDEwPC9ZZWFyPjxSZWNO
dW0+MjQzPC9SZWNOdW0+PERpc3BsYXlUZXh0Pls1NC01Nl08L0Rpc3BsYXlUZXh0PjxyZWNvcmQ+
PHJlYy1udW1iZXI+MjQzPC9yZWMtbnVtYmVyPjxmb3JlaWduLWtleXM+PGtleSBhcHA9IkVOIiBk
Yi1pZD0iOXN3eDIwczI2Zno1em9lZHhmMnhhdHc3dDB4NWYycnNwZXQ5IiB0aW1lc3RhbXA9IjE2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YXR1cmU8L3NlY29uZGFyeS10aXRsZT48L3RpdGxlcz48cGVyaW9kaWNhbD48ZnVsbC10aXRsZT5O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PEVuZE5vdGU+PENpdGU+PEF1dGhvcj5RaW48L0F1dGhvcj48WWVhcj4yMDEwPC9ZZWFyPjxSZWNO
dW0+MjQzPC9SZWNOdW0+PERpc3BsYXlUZXh0Pls1NC01Nl08L0Rpc3BsYXlUZXh0PjxyZWNvcmQ+
PHJlYy1udW1iZXI+MjQzPC9yZWMtbnVtYmVyPjxmb3JlaWduLWtleXM+PGtleSBhcHA9IkVOIiBk
Yi1pZD0iOXN3eDIwczI2Zno1em9lZHhmMnhhdHc3dDB4NWYycnNwZXQ5IiB0aW1lc3RhbXA9IjE2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YXR1cmU8L3NlY29uZGFyeS10aXRsZT48L3RpdGxlcz48cGVyaW9kaWNhbD48ZnVsbC10aXRsZT5O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[54-56]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Recently,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was reported </w:t>
      </w:r>
      <w:r w:rsidR="006D252C">
        <w:rPr>
          <w:rFonts w:ascii="Times New Roman" w:hAnsi="Times New Roman" w:cs="Times New Roman"/>
          <w:sz w:val="24"/>
          <w:szCs w:val="24"/>
        </w:rPr>
        <w:t xml:space="preserve">to be </w:t>
      </w:r>
      <w:r w:rsidRPr="0068652B">
        <w:rPr>
          <w:rFonts w:ascii="Times New Roman" w:hAnsi="Times New Roman" w:cs="Times New Roman"/>
          <w:sz w:val="24"/>
          <w:szCs w:val="24"/>
        </w:rPr>
        <w:t xml:space="preserve">abundant in the irritable bowel syndrome subjects in a placebo control double blind study </w:t>
      </w:r>
      <w:r w:rsidR="00A05FB0">
        <w:rPr>
          <w:rFonts w:ascii="Times New Roman" w:hAnsi="Times New Roman" w:cs="Times New Roman"/>
          <w:sz w:val="24"/>
          <w:szCs w:val="24"/>
        </w:rPr>
        <w:fldChar w:fldCharType="begin">
          <w:fldData xml:space="preserve">PEVuZE5vdGU+PENpdGU+PEF1dGhvcj5MeXJhPC9BdXRob3I+PFllYXI+MjAxMDwvWWVhcj48UmVj
TnVtPjI0NjwvUmVjTnVtPjxEaXNwbGF5VGV4dD5bNTddPC9EaXNwbGF5VGV4dD48cmVjb3JkPjxy
ZWMtbnVtYmVyPjI0NjwvcmVjLW51bWJlcj48Zm9yZWlnbi1rZXlzPjxrZXkgYXBwPSJFTiIgZGIt
aWQ9Ijlzd3gyMHMyNmZ6NXpvZWR4ZjJ4YXR3N3QweDVmMnJzcGV0OSIgdGltZXN0YW1wPSIxNjc0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ZGFyeS10aXRsZT48L3RpdGxlcz48cGVyaW9kaWNhbD48ZnVsbC10aXRsZT5CTUMgR2FzdHJvZW50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PEVuZE5vdGU+PENpdGU+PEF1dGhvcj5MeXJhPC9BdXRob3I+PFllYXI+MjAxMDwvWWVhcj48UmVj
TnVtPjI0NjwvUmVjTnVtPjxEaXNwbGF5VGV4dD5bNTddPC9EaXNwbGF5VGV4dD48cmVjb3JkPjxy
ZWMtbnVtYmVyPjI0NjwvcmVjLW51bWJlcj48Zm9yZWlnbi1rZXlzPjxrZXkgYXBwPSJFTiIgZGIt
aWQ9Ijlzd3gyMHMyNmZ6NXpvZWR4ZjJ4YXR3N3QweDVmMnJzcGV0OSIgdGltZXN0YW1wPSIxNjc0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ZGFyeS10aXRsZT48L3RpdGxlcz48cGVyaW9kaWNhbD48ZnVsbC10aXRsZT5CTUMgR2FzdHJvZW50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[57]</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Multiple probiotic interventions were able to reduce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 xml:space="preserve">abundance </w:t>
      </w:r>
      <w:r w:rsidRPr="0068652B">
        <w:rPr>
          <w:rFonts w:ascii="Times New Roman" w:hAnsi="Times New Roman" w:cs="Times New Roman"/>
          <w:sz w:val="24"/>
          <w:szCs w:val="24"/>
        </w:rPr>
        <w:t xml:space="preserve">significantly based on results obtained from quantitative real-time polymerase chain reaction (qPCR), suggesting that </w:t>
      </w:r>
      <w:proofErr w:type="spellStart"/>
      <w:r w:rsidRPr="006D252C">
        <w:rPr>
          <w:rFonts w:ascii="Times New Roman" w:hAnsi="Times New Roman" w:cs="Times New Roman"/>
          <w:i/>
          <w:iCs/>
          <w:sz w:val="24"/>
          <w:szCs w:val="24"/>
        </w:rPr>
        <w:lastRenderedPageBreak/>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may be used as biomarker in evaluating probiotic activity. As a part of normal flora in gastrointestinal tract, another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w:t>
      </w:r>
      <w:r w:rsidR="006D252C">
        <w:rPr>
          <w:rFonts w:ascii="Times New Roman" w:hAnsi="Times New Roman" w:cs="Times New Roman"/>
          <w:sz w:val="24"/>
          <w:szCs w:val="24"/>
        </w:rPr>
        <w:t>s,</w:t>
      </w:r>
      <w:r w:rsidRPr="0068652B">
        <w:rPr>
          <w:rFonts w:ascii="Times New Roman" w:hAnsi="Times New Roman" w:cs="Times New Roman"/>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showed </w:t>
      </w:r>
      <w:r w:rsidR="006D252C">
        <w:rPr>
          <w:rFonts w:ascii="Times New Roman" w:hAnsi="Times New Roman" w:cs="Times New Roman"/>
          <w:sz w:val="24"/>
          <w:szCs w:val="24"/>
        </w:rPr>
        <w:t xml:space="preserve">to be in </w:t>
      </w:r>
      <w:r w:rsidRPr="0068652B">
        <w:rPr>
          <w:rFonts w:ascii="Times New Roman" w:hAnsi="Times New Roman" w:cs="Times New Roman"/>
          <w:sz w:val="24"/>
          <w:szCs w:val="24"/>
        </w:rPr>
        <w:t xml:space="preserve">high abundance </w:t>
      </w:r>
      <w:r w:rsidR="006D252C">
        <w:rPr>
          <w:rFonts w:ascii="Times New Roman" w:hAnsi="Times New Roman" w:cs="Times New Roman"/>
          <w:sz w:val="24"/>
          <w:szCs w:val="24"/>
        </w:rPr>
        <w:t>in the</w:t>
      </w:r>
      <w:r w:rsidRPr="0068652B">
        <w:rPr>
          <w:rFonts w:ascii="Times New Roman" w:hAnsi="Times New Roman" w:cs="Times New Roman"/>
          <w:sz w:val="24"/>
          <w:szCs w:val="24"/>
        </w:rPr>
        <w:t xml:space="preserve"> IBD patients, with increased level of oxidative stress in the gut </w:t>
      </w:r>
      <w:r w:rsidR="00A05FB0">
        <w:rPr>
          <w:rFonts w:ascii="Times New Roman" w:hAnsi="Times New Roman" w:cs="Times New Roman"/>
          <w:sz w:val="24"/>
          <w:szCs w:val="24"/>
        </w:rPr>
        <w:fldChar w:fldCharType="begin">
          <w:fldData xml:space="preserve">PEVuZE5vdGU+PENpdGU+PEF1dGhvcj5IYWxsPC9BdXRob3I+PFllYXI+MjAxNzwvWWVhcj48UmVj
TnVtPjI0NzwvUmVjTnVtPjxEaXNwbGF5VGV4dD5bNThdPC9EaXNwbGF5VGV4dD48cmVjb3JkPjxy
ZWMtbnVtYmVyPjI0NzwvcmVjLW51bWJlcj48Zm9yZWlnbi1rZXlzPjxrZXkgYXBwPSJFTiIgZGIt
aWQ9Ijlzd3gyMHMyNmZ6NXpvZWR4ZjJ4YXR3N3QweDVmMnJzcGV0OSIgdGltZXN0YW1wPSIxNjc0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Y29uZGFyeS10aXRsZT5HZW5vbWUgTWVkPC9zZWNvbmRhcnktdGl0bGU+PC90aXRsZXM+PHBlcmlv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PEVuZE5vdGU+PENpdGU+PEF1dGhvcj5IYWxsPC9BdXRob3I+PFllYXI+MjAxNzwvWWVhcj48UmVj
TnVtPjI0NzwvUmVjTnVtPjxEaXNwbGF5VGV4dD5bNThdPC9EaXNwbGF5VGV4dD48cmVjb3JkPjxy
ZWMtbnVtYmVyPjI0NzwvcmVjLW51bWJlcj48Zm9yZWlnbi1rZXlzPjxrZXkgYXBwPSJFTiIgZGIt
aWQ9Ijlzd3gyMHMyNmZ6NXpvZWR4ZjJ4YXR3N3QweDVmMnJzcGV0OSIgdGltZXN0YW1wPSIxNjc0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Y29uZGFyeS10aXRsZT5HZW5vbWUgTWVkPC9zZWNvbmRhcnktdGl0bGU+PC90aXRsZXM+PHBlcmlv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[58]</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potentially caused by cytokine production such as TNF-a </w:t>
      </w:r>
      <w:r w:rsidR="00A05FB0">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&lt;EndNote&gt;&lt;Cite&gt;&lt;Author&gt;Henke&lt;/Author&gt;&lt;Year&gt;2019&lt;/Year&gt;&lt;RecNum&gt;248&lt;/RecNum&gt;&lt;DisplayText&gt;[59]&lt;/DisplayText&gt;&lt;record&gt;&lt;rec-number&gt;248&lt;/rec-number&gt;&lt;foreign-keys&gt;&lt;key app="EN" db-id="9swx20s26fz5zoedxf2xatw7t0x5f2rspet9" timestamp="1674511025"&gt;248&lt;/key&gt;&lt;/foreign-keys&gt;&lt;ref-type name="Journal Article"&gt;17&lt;/ref-type&gt;&lt;contributors&gt;&lt;authors&gt;&lt;author&gt;Henke, M. T.&lt;/author&gt;&lt;author&gt;Kenny, D. J.&lt;/author&gt;&lt;author&gt;Cassilly, C. D.&lt;/author&gt;&lt;author&gt;Vlamakis, H.&lt;/author&gt;&lt;author&gt;Xavier, R. J.&lt;/author&gt;&lt;author&gt;Clardy, J.&lt;/author&gt;&lt;/authors&gt;&lt;/contributors&gt;&lt;auth-address&gt;Department of Biological Chemistry and Molecular Pharmacology, Harvard Medical School, Boston MA 02115.&amp;#xD;Broad Institute of MIT and Harvard, Cambridge, MA 02142.&amp;#xD;Department of Molecular Biology, Massachusetts General Hospital, Boston, MA 02114.&amp;#xD;Center for the Study of Inflammatory Bowel Disease, Massachusetts General Hospital, Boston, MA 02114.&amp;#xD;Department of Biological Chemistry and Molecular Pharmacology, Harvard Medical School, Boston MA 02115; jon_clardy@hms.harvard.edu.&lt;/auth-address&gt;&lt;titles&gt;&lt;title&gt;Ruminococcus gnavus, a member of the human gut microbiome associated with Crohn&amp;apos;s disease, produces an inflammatory polysaccharide&lt;/title&gt;&lt;secondary-title&gt;Proc Natl Acad Sci U S A&lt;/secondary-title&gt;&lt;/titles&gt;&lt;periodical&gt;&lt;full-title&gt;Proc Natl Acad Sci U S A&lt;/full-title&gt;&lt;/periodical&gt;&lt;pages&gt;12672-12677&lt;/pages&gt;&lt;volume&gt;116&lt;/volume&gt;&lt;number&gt;26&lt;/number&gt;&lt;edition&gt;2019/06/12&lt;/edition&gt;&lt;keywords&gt;&lt;keyword&gt;inflammatory bowel disease&lt;/keyword&gt;&lt;keyword&gt;microbiome&lt;/keyword&gt;&lt;keyword&gt;polysaccharide&lt;/keyword&gt;&lt;/keywords&gt;&lt;dates&gt;&lt;year&gt;2019&lt;/year&gt;&lt;pub-dates&gt;&lt;date&gt;Jun 25&lt;/date&gt;&lt;/pub-dates&gt;&lt;/dates&gt;&lt;isbn&gt;1091-6490 (Electronic)&amp;#xD;0027-8424 (Linking)&lt;/isbn&gt;&lt;accession-num&gt;31182571&lt;/accession-num&gt;&lt;urls&gt;&lt;related-urls&gt;&lt;url&gt;https://www.ncbi.nlm.nih.gov/pubmed/31182571&lt;/url&gt;&lt;/related-urls&gt;&lt;/urls&gt;&lt;custom2&gt;PMC6601261&lt;/custom2&gt;&lt;electronic-resource-num&gt;10.1073/pnas.1904099116&lt;/electronic-resource-num&gt;&lt;/record&gt;&lt;/Cite&gt;&lt;/EndNote&gt;</w:instrText>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[59]</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6D252C"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A05FB0" w:rsidRPr="0068652B">
        <w:rPr>
          <w:rFonts w:ascii="Times New Roman" w:hAnsi="Times New Roman" w:cs="Times New Roman"/>
          <w:sz w:val="24"/>
          <w:szCs w:val="24"/>
        </w:rPr>
        <w:t>has also been</w:t>
      </w:r>
      <w:r w:rsidRPr="0068652B">
        <w:rPr>
          <w:rFonts w:ascii="Times New Roman" w:hAnsi="Times New Roman" w:cs="Times New Roman"/>
          <w:sz w:val="24"/>
          <w:szCs w:val="24"/>
        </w:rPr>
        <w:t xml:space="preserve"> reported to be overpopulated in infants who developed respiratory and skin allergic diseases </w:t>
      </w:r>
      <w:r w:rsidR="0058250C">
        <w:rPr>
          <w:rFonts w:ascii="Times New Roman" w:hAnsi="Times New Roman" w:cs="Times New Roman"/>
          <w:sz w:val="24"/>
          <w:szCs w:val="24"/>
        </w:rPr>
        <w:fldChar w:fldCharType="begin">
          <w:fldData xml:space="preserve">PEVuZE5vdGU+PENpdGU+PEF1dGhvcj5DaHVhPC9BdXRob3I+PFllYXI+MjAxODwvWWVhcj48UmVj
TnVtPjI0OTwvUmVjTnVtPjxEaXNwbGF5VGV4dD5bNjBdPC9EaXNwbGF5VGV4dD48cmVjb3JkPjxy
ZWMtbnVtYmVyPjI0OTwvcmVjLW51bWJlcj48Zm9yZWlnbi1rZXlzPjxrZXkgYXBwPSJFTiIgZGIt
aWQ9Ijlzd3gyMHMyNmZ6NXpvZWR4ZjJ4YXR3N3QweDVmMnJzcGV0OSIgdGltZXN0YW1wPSIxNjc0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dGxlPkdhc3Ryb2VudGVyb2xvZ3k8L3NlY29uZGFyeS10aXRsZT48L3RpdGxlcz48cGVyaW9kaWNh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PEVuZE5vdGU+PENpdGU+PEF1dGhvcj5DaHVhPC9BdXRob3I+PFllYXI+MjAxODwvWWVhcj48UmVj
TnVtPjI0OTwvUmVjTnVtPjxEaXNwbGF5VGV4dD5bNjBdPC9EaXNwbGF5VGV4dD48cmVjb3JkPjxy
ZWMtbnVtYmVyPjI0OTwvcmVjLW51bWJlcj48Zm9yZWlnbi1rZXlzPjxrZXkgYXBwPSJFTiIgZGIt
aWQ9Ijlzd3gyMHMyNmZ6NXpvZWR4ZjJ4YXR3N3QweDVmMnJzcGV0OSIgdGltZXN0YW1wPSIxNjc0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dGxlPkdhc3Ryb2VudGVyb2xvZ3k8L3NlY29uZGFyeS10aXRsZT48L3RpdGxlcz48cGVyaW9kaWNh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58250C">
        <w:rPr>
          <w:rFonts w:ascii="Times New Roman" w:hAnsi="Times New Roman" w:cs="Times New Roman"/>
          <w:sz w:val="24"/>
          <w:szCs w:val="24"/>
        </w:rPr>
      </w:r>
      <w:r w:rsidR="0058250C">
        <w:rPr>
          <w:rFonts w:ascii="Times New Roman" w:hAnsi="Times New Roman" w:cs="Times New Roman"/>
          <w:sz w:val="24"/>
          <w:szCs w:val="24"/>
        </w:rPr>
        <w:fldChar w:fldCharType="separate"/>
      </w:r>
      <w:r w:rsidR="00A43D9D">
        <w:rPr>
          <w:rFonts w:ascii="Times New Roman" w:hAnsi="Times New Roman" w:cs="Times New Roman"/>
          <w:noProof/>
          <w:sz w:val="24"/>
          <w:szCs w:val="24"/>
        </w:rPr>
        <w:t>[60]</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Mice orally garaged by purified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also developed airway inflammation by cytokine secretion such as interleukin 25, 33 and others. In </w:t>
      </w:r>
      <w:r w:rsidR="006D252C">
        <w:rPr>
          <w:rFonts w:ascii="Times New Roman" w:hAnsi="Times New Roman" w:cs="Times New Roman"/>
          <w:sz w:val="24"/>
          <w:szCs w:val="24"/>
        </w:rPr>
        <w:t>this</w:t>
      </w:r>
      <w:r w:rsidRPr="0068652B">
        <w:rPr>
          <w:rFonts w:ascii="Times New Roman" w:hAnsi="Times New Roman" w:cs="Times New Roman"/>
          <w:sz w:val="24"/>
          <w:szCs w:val="24"/>
        </w:rPr>
        <w:t xml:space="preserve"> study, we observed a significant increase in the abundance of </w:t>
      </w:r>
      <w:proofErr w:type="spellStart"/>
      <w:r w:rsidRPr="006D252C">
        <w:rPr>
          <w:rFonts w:ascii="Times New Roman" w:hAnsi="Times New Roman" w:cs="Times New Roman"/>
          <w:i/>
          <w:iCs/>
          <w:sz w:val="24"/>
          <w:szCs w:val="24"/>
        </w:rPr>
        <w:t>Firmcutes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in fecal samples </w:t>
      </w:r>
      <w:r w:rsidR="006D252C">
        <w:rPr>
          <w:rFonts w:ascii="Times New Roman" w:hAnsi="Times New Roman" w:cs="Times New Roman"/>
          <w:sz w:val="24"/>
          <w:szCs w:val="24"/>
        </w:rPr>
        <w:t xml:space="preserve">at the late but not at the early timepoints </w:t>
      </w:r>
      <w:r w:rsidRPr="0068652B">
        <w:rPr>
          <w:rFonts w:ascii="Times New Roman" w:hAnsi="Times New Roman" w:cs="Times New Roman"/>
          <w:sz w:val="24"/>
          <w:szCs w:val="24"/>
        </w:rPr>
        <w:t xml:space="preserve">irrespective of diet and genotype. </w:t>
      </w:r>
      <w:r w:rsidR="006D252C">
        <w:rPr>
          <w:rFonts w:ascii="Times New Roman" w:hAnsi="Times New Roman" w:cs="Times New Roman"/>
          <w:sz w:val="24"/>
          <w:szCs w:val="24"/>
        </w:rPr>
        <w:t xml:space="preserve">Accumulation of </w:t>
      </w:r>
      <w:r w:rsidR="006D252C" w:rsidRPr="0068652B">
        <w:rPr>
          <w:rFonts w:ascii="Times New Roman" w:hAnsi="Times New Roman" w:cs="Times New Roman"/>
          <w:sz w:val="24"/>
          <w:szCs w:val="24"/>
        </w:rPr>
        <w:t>harmful inflammatory bacteria in the gu</w:t>
      </w:r>
      <w:r w:rsidR="006D252C">
        <w:rPr>
          <w:rFonts w:ascii="Times New Roman" w:hAnsi="Times New Roman" w:cs="Times New Roman"/>
          <w:sz w:val="24"/>
          <w:szCs w:val="24"/>
        </w:rPr>
        <w:t>ts</w:t>
      </w:r>
      <w:r w:rsidRPr="0068652B">
        <w:rPr>
          <w:rFonts w:ascii="Times New Roman" w:hAnsi="Times New Roman" w:cs="Times New Roman"/>
          <w:sz w:val="24"/>
          <w:szCs w:val="24"/>
        </w:rPr>
        <w:t xml:space="preserve"> is considered </w:t>
      </w:r>
      <w:r w:rsidR="006D252C">
        <w:rPr>
          <w:rFonts w:ascii="Times New Roman" w:hAnsi="Times New Roman" w:cs="Times New Roman"/>
          <w:sz w:val="24"/>
          <w:szCs w:val="24"/>
        </w:rPr>
        <w:t xml:space="preserve">has been linked to </w:t>
      </w:r>
      <w:r w:rsidRPr="0068652B">
        <w:rPr>
          <w:rFonts w:ascii="Times New Roman" w:hAnsi="Times New Roman" w:cs="Times New Roman"/>
          <w:sz w:val="24"/>
          <w:szCs w:val="24"/>
        </w:rPr>
        <w:t>aging. However, w</w:t>
      </w:r>
      <w:r w:rsidR="006D252C">
        <w:rPr>
          <w:rFonts w:ascii="Times New Roman" w:hAnsi="Times New Roman" w:cs="Times New Roman"/>
          <w:sz w:val="24"/>
          <w:szCs w:val="24"/>
        </w:rPr>
        <w:t xml:space="preserve">e </w:t>
      </w:r>
      <w:r w:rsidRPr="0068652B">
        <w:rPr>
          <w:rFonts w:ascii="Times New Roman" w:hAnsi="Times New Roman" w:cs="Times New Roman"/>
          <w:sz w:val="24"/>
          <w:szCs w:val="24"/>
        </w:rPr>
        <w:t xml:space="preserve">found that the increased level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w:t>
      </w:r>
      <w:r w:rsidR="006D252C">
        <w:rPr>
          <w:rFonts w:ascii="Times New Roman" w:hAnsi="Times New Roman" w:cs="Times New Roman"/>
          <w:sz w:val="24"/>
          <w:szCs w:val="24"/>
        </w:rPr>
        <w:t>was mainly associated with</w:t>
      </w:r>
      <w:r w:rsidRPr="0068652B">
        <w:rPr>
          <w:rFonts w:ascii="Times New Roman" w:hAnsi="Times New Roman" w:cs="Times New Roman"/>
          <w:sz w:val="24"/>
          <w:szCs w:val="24"/>
        </w:rPr>
        <w:t xml:space="preserve"> Nrf2 KO suggesting</w:t>
      </w:r>
      <w:r w:rsidR="006D252C">
        <w:rPr>
          <w:rFonts w:ascii="Times New Roman" w:hAnsi="Times New Roman" w:cs="Times New Roman"/>
          <w:sz w:val="24"/>
          <w:szCs w:val="24"/>
        </w:rPr>
        <w:t xml:space="preserve"> that</w:t>
      </w:r>
      <w:r w:rsidRPr="0068652B">
        <w:rPr>
          <w:rFonts w:ascii="Times New Roman" w:hAnsi="Times New Roman" w:cs="Times New Roman"/>
          <w:sz w:val="24"/>
          <w:szCs w:val="24"/>
        </w:rPr>
        <w:t xml:space="preserve"> Nrf2 KO accelerates the increase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r w:rsidR="005323CB">
        <w:rPr>
          <w:rFonts w:ascii="Times New Roman" w:hAnsi="Times New Roman" w:cs="Times New Roman"/>
          <w:sz w:val="24"/>
          <w:szCs w:val="24"/>
        </w:rPr>
        <w:t>’s</w:t>
      </w:r>
      <w:proofErr w:type="spellEnd"/>
      <w:r w:rsidR="005323CB">
        <w:rPr>
          <w:rFonts w:ascii="Times New Roman" w:hAnsi="Times New Roman" w:cs="Times New Roman"/>
          <w:sz w:val="24"/>
          <w:szCs w:val="24"/>
        </w:rPr>
        <w:t xml:space="preserve"> relative abundance</w:t>
      </w:r>
      <w:r w:rsidRPr="0068652B">
        <w:rPr>
          <w:rFonts w:ascii="Times New Roman" w:hAnsi="Times New Roman" w:cs="Times New Roman"/>
          <w:sz w:val="24"/>
          <w:szCs w:val="24"/>
        </w:rPr>
        <w:t xml:space="preserve">. </w:t>
      </w:r>
      <w:r w:rsidR="005323CB">
        <w:rPr>
          <w:rFonts w:ascii="Times New Roman" w:hAnsi="Times New Roman" w:cs="Times New Roman"/>
          <w:sz w:val="24"/>
          <w:szCs w:val="24"/>
        </w:rPr>
        <w:t>This suggests</w:t>
      </w:r>
      <w:r w:rsidRPr="0068652B">
        <w:rPr>
          <w:rFonts w:ascii="Times New Roman" w:hAnsi="Times New Roman" w:cs="Times New Roman"/>
          <w:sz w:val="24"/>
          <w:szCs w:val="24"/>
        </w:rPr>
        <w:t xml:space="preserve"> that Nrf2 </w:t>
      </w:r>
      <w:r w:rsidR="005323CB">
        <w:rPr>
          <w:rFonts w:ascii="Times New Roman" w:hAnsi="Times New Roman" w:cs="Times New Roman"/>
          <w:sz w:val="24"/>
          <w:szCs w:val="24"/>
        </w:rPr>
        <w:t>might</w:t>
      </w:r>
      <w:r w:rsidRPr="0068652B">
        <w:rPr>
          <w:rFonts w:ascii="Times New Roman" w:hAnsi="Times New Roman" w:cs="Times New Roman"/>
          <w:sz w:val="24"/>
          <w:szCs w:val="24"/>
        </w:rPr>
        <w:t xml:space="preserve"> play an important role in regulating the gut microbiota profile and suppres</w:t>
      </w:r>
      <w:r w:rsidR="005323CB">
        <w:rPr>
          <w:rFonts w:ascii="Times New Roman" w:hAnsi="Times New Roman" w:cs="Times New Roman"/>
          <w:sz w:val="24"/>
          <w:szCs w:val="24"/>
        </w:rPr>
        <w:t xml:space="preserve">s </w:t>
      </w:r>
      <w:r w:rsidRPr="0068652B">
        <w:rPr>
          <w:rFonts w:ascii="Times New Roman" w:hAnsi="Times New Roman" w:cs="Times New Roman"/>
          <w:sz w:val="24"/>
          <w:szCs w:val="24"/>
        </w:rPr>
        <w:t xml:space="preserve">pathogenic species such as </w:t>
      </w:r>
      <w:proofErr w:type="spellStart"/>
      <w:r w:rsidRPr="005323CB">
        <w:rPr>
          <w:rFonts w:ascii="Times New Roman" w:hAnsi="Times New Roman" w:cs="Times New Roman"/>
          <w:i/>
          <w:iCs/>
          <w:sz w:val="24"/>
          <w:szCs w:val="24"/>
        </w:rPr>
        <w:t>Firmucutes</w:t>
      </w:r>
      <w:proofErr w:type="spellEnd"/>
      <w:r w:rsidRPr="005323CB">
        <w:rPr>
          <w:rFonts w:ascii="Times New Roman" w:hAnsi="Times New Roman" w:cs="Times New Roman"/>
          <w:i/>
          <w:iCs/>
          <w:sz w:val="24"/>
          <w:szCs w:val="24"/>
        </w:rPr>
        <w:t xml:space="preserve"> </w:t>
      </w:r>
      <w:proofErr w:type="spellStart"/>
      <w:r w:rsidRPr="005323CB">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as the animal age. </w:t>
      </w:r>
    </w:p>
    <w:p w14:paraId="092A72B1" w14:textId="6E352460"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Interestingly, we also observed that the phylum </w:t>
      </w:r>
      <w:proofErr w:type="spellStart"/>
      <w:r w:rsidRPr="00B17445">
        <w:rPr>
          <w:rFonts w:ascii="Times New Roman" w:hAnsi="Times New Roman" w:cs="Times New Roman"/>
          <w:i/>
          <w:iCs/>
          <w:sz w:val="24"/>
          <w:szCs w:val="24"/>
        </w:rPr>
        <w:t>Ruminoccus</w:t>
      </w:r>
      <w:proofErr w:type="spellEnd"/>
      <w:r w:rsidRPr="00B17445">
        <w:rPr>
          <w:rFonts w:ascii="Times New Roman" w:hAnsi="Times New Roman" w:cs="Times New Roman"/>
          <w:i/>
          <w:iCs/>
          <w:sz w:val="24"/>
          <w:szCs w:val="24"/>
        </w:rPr>
        <w:t xml:space="preserve"> </w:t>
      </w:r>
      <w:r w:rsidRPr="0068652B">
        <w:rPr>
          <w:rFonts w:ascii="Times New Roman" w:hAnsi="Times New Roman" w:cs="Times New Roman"/>
          <w:sz w:val="24"/>
          <w:szCs w:val="24"/>
        </w:rPr>
        <w:t xml:space="preserve">were also elevated </w:t>
      </w:r>
      <w:r w:rsidR="000E1AD2">
        <w:rPr>
          <w:rFonts w:ascii="Times New Roman" w:hAnsi="Times New Roman" w:cs="Times New Roman"/>
          <w:sz w:val="24"/>
          <w:szCs w:val="24"/>
        </w:rPr>
        <w:t>at the early timepoint in the</w:t>
      </w:r>
      <w:r w:rsidRPr="0068652B">
        <w:rPr>
          <w:rFonts w:ascii="Times New Roman" w:hAnsi="Times New Roman" w:cs="Times New Roman"/>
          <w:sz w:val="24"/>
          <w:szCs w:val="24"/>
        </w:rPr>
        <w:t xml:space="preserve"> PEITC groups. </w:t>
      </w:r>
      <w:r w:rsidRPr="000E1AD2">
        <w:rPr>
          <w:rFonts w:ascii="Times New Roman" w:hAnsi="Times New Roman" w:cs="Times New Roman"/>
          <w:i/>
          <w:iCs/>
          <w:sz w:val="24"/>
          <w:szCs w:val="24"/>
        </w:rPr>
        <w:t xml:space="preserve">Bacteroidetes </w:t>
      </w:r>
      <w:proofErr w:type="spellStart"/>
      <w:r w:rsidRPr="000E1AD2">
        <w:rPr>
          <w:rFonts w:ascii="Times New Roman" w:hAnsi="Times New Roman" w:cs="Times New Roman"/>
          <w:i/>
          <w:iCs/>
          <w:sz w:val="24"/>
          <w:szCs w:val="24"/>
        </w:rPr>
        <w:t>Rikenella</w:t>
      </w:r>
      <w:proofErr w:type="spellEnd"/>
      <w:r w:rsidRPr="0068652B">
        <w:rPr>
          <w:rFonts w:ascii="Times New Roman" w:hAnsi="Times New Roman" w:cs="Times New Roman"/>
          <w:sz w:val="24"/>
          <w:szCs w:val="24"/>
        </w:rPr>
        <w:t xml:space="preserve"> w</w:t>
      </w:r>
      <w:r w:rsidR="000E1AD2">
        <w:rPr>
          <w:rFonts w:ascii="Times New Roman" w:hAnsi="Times New Roman" w:cs="Times New Roman"/>
          <w:sz w:val="24"/>
          <w:szCs w:val="24"/>
        </w:rPr>
        <w:t>as</w:t>
      </w:r>
      <w:r w:rsidRPr="0068652B">
        <w:rPr>
          <w:rFonts w:ascii="Times New Roman" w:hAnsi="Times New Roman" w:cs="Times New Roman"/>
          <w:sz w:val="24"/>
          <w:szCs w:val="24"/>
        </w:rPr>
        <w:t xml:space="preserve"> also found significantly elevated in Nrf2 KO groups, </w:t>
      </w:r>
      <w:r w:rsidR="000E1AD2">
        <w:rPr>
          <w:rFonts w:ascii="Times New Roman" w:hAnsi="Times New Roman" w:cs="Times New Roman"/>
          <w:sz w:val="24"/>
          <w:szCs w:val="24"/>
        </w:rPr>
        <w:t>suggesting that it</w:t>
      </w:r>
      <w:r w:rsidRPr="0068652B">
        <w:rPr>
          <w:rFonts w:ascii="Times New Roman" w:hAnsi="Times New Roman" w:cs="Times New Roman"/>
          <w:sz w:val="24"/>
          <w:szCs w:val="24"/>
        </w:rPr>
        <w:t xml:space="preserve"> </w:t>
      </w:r>
      <w:r w:rsidR="000E1AD2">
        <w:rPr>
          <w:rFonts w:ascii="Times New Roman" w:hAnsi="Times New Roman" w:cs="Times New Roman"/>
          <w:sz w:val="24"/>
          <w:szCs w:val="24"/>
        </w:rPr>
        <w:t xml:space="preserve">may </w:t>
      </w:r>
      <w:r w:rsidRPr="0068652B">
        <w:rPr>
          <w:rFonts w:ascii="Times New Roman" w:hAnsi="Times New Roman" w:cs="Times New Roman"/>
          <w:sz w:val="24"/>
          <w:szCs w:val="24"/>
        </w:rPr>
        <w:t>contribut</w:t>
      </w:r>
      <w:r w:rsidR="000E1AD2">
        <w:rPr>
          <w:rFonts w:ascii="Times New Roman" w:hAnsi="Times New Roman" w:cs="Times New Roman"/>
          <w:sz w:val="24"/>
          <w:szCs w:val="24"/>
        </w:rPr>
        <w:t>e</w:t>
      </w:r>
      <w:r w:rsidRPr="0068652B">
        <w:rPr>
          <w:rFonts w:ascii="Times New Roman" w:hAnsi="Times New Roman" w:cs="Times New Roman"/>
          <w:sz w:val="24"/>
          <w:szCs w:val="24"/>
        </w:rPr>
        <w:t xml:space="preserve"> or prevent</w:t>
      </w:r>
      <w:r w:rsidR="000E1AD2">
        <w:rPr>
          <w:rFonts w:ascii="Times New Roman" w:hAnsi="Times New Roman" w:cs="Times New Roman"/>
          <w:sz w:val="24"/>
          <w:szCs w:val="24"/>
        </w:rPr>
        <w:t xml:space="preserve"> </w:t>
      </w:r>
      <w:r w:rsidRPr="0068652B">
        <w:rPr>
          <w:rFonts w:ascii="Times New Roman" w:hAnsi="Times New Roman" w:cs="Times New Roman"/>
          <w:sz w:val="24"/>
          <w:szCs w:val="24"/>
        </w:rPr>
        <w:t>gut diseases</w:t>
      </w:r>
      <w:r w:rsidR="0058250C">
        <w:rPr>
          <w:rFonts w:ascii="Times New Roman" w:hAnsi="Times New Roman" w:cs="Times New Roman"/>
          <w:sz w:val="24"/>
          <w:szCs w:val="24"/>
        </w:rPr>
        <w:t xml:space="preserve"> </w:t>
      </w:r>
      <w:r w:rsidR="0058250C">
        <w:rPr>
          <w:rFonts w:ascii="Times New Roman" w:hAnsi="Times New Roman" w:cs="Times New Roman"/>
          <w:sz w:val="24"/>
          <w:szCs w:val="24"/>
        </w:rPr>
        <w:fldChar w:fldCharType="begin">
          <w:fldData xml:space="preserve">PEVuZE5vdGU+PENpdGU+PEF1dGhvcj5Kb2huc29uPC9BdXRob3I+PFllYXI+MjAxNzwvWWVhcj48
UmVjTnVtPjI1MDwvUmVjTnVtPjxEaXNwbGF5VGV4dD5bNjEtNjRdPC9EaXNwbGF5VGV4dD48cmVj
b3JkPjxyZWMtbnVtYmVyPjI1MDwvcmVjLW51bWJlcj48Zm9yZWlnbi1rZXlzPjxrZXkgYXBwPSJF
TiIgZGItaWQ9Ijlzd3gyMHMyNmZ6NXpvZWR4ZjJ4YXR3N3QweDVmMnJzcGV0OSIgdGltZXN0YW1w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aXRsZT5KIE1vbCBNZWQgKEJlcmwpPC9zZWNvbmRhcnktdGl0bGU+PC90aXRsZXM+PHBlcmlvZGlj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PEVuZE5vdGU+PENpdGU+PEF1dGhvcj5Kb2huc29uPC9BdXRob3I+PFllYXI+MjAxNzwvWWVhcj48
UmVjTnVtPjI1MDwvUmVjTnVtPjxEaXNwbGF5VGV4dD5bNjEtNjRdPC9EaXNwbGF5VGV4dD48cmVj
b3JkPjxyZWMtbnVtYmVyPjI1MDwvcmVjLW51bWJlcj48Zm9yZWlnbi1rZXlzPjxrZXkgYXBwPSJF
TiIgZGItaWQ9Ijlzd3gyMHMyNmZ6NXpvZWR4ZjJ4YXR3N3QweDVmMnJzcGV0OSIgdGltZXN0YW1w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aXRsZT5KIE1vbCBNZWQgKEJlcmwpPC9zZWNvbmRhcnktdGl0bGU+PC90aXRsZXM+PHBlcmlvZGlj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58250C">
        <w:rPr>
          <w:rFonts w:ascii="Times New Roman" w:hAnsi="Times New Roman" w:cs="Times New Roman"/>
          <w:sz w:val="24"/>
          <w:szCs w:val="24"/>
        </w:rPr>
      </w:r>
      <w:r w:rsidR="0058250C">
        <w:rPr>
          <w:rFonts w:ascii="Times New Roman" w:hAnsi="Times New Roman" w:cs="Times New Roman"/>
          <w:sz w:val="24"/>
          <w:szCs w:val="24"/>
        </w:rPr>
        <w:fldChar w:fldCharType="separate"/>
      </w:r>
      <w:r w:rsidR="00A43D9D">
        <w:rPr>
          <w:rFonts w:ascii="Times New Roman" w:hAnsi="Times New Roman" w:cs="Times New Roman"/>
          <w:noProof/>
          <w:sz w:val="24"/>
          <w:szCs w:val="24"/>
        </w:rPr>
        <w:t>[61-64]</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Overall, genetic KO (mutation) ha</w:t>
      </w:r>
      <w:r w:rsidR="000E1AD2">
        <w:rPr>
          <w:rFonts w:ascii="Times New Roman" w:hAnsi="Times New Roman" w:cs="Times New Roman"/>
          <w:sz w:val="24"/>
          <w:szCs w:val="24"/>
        </w:rPr>
        <w:t>s</w:t>
      </w:r>
      <w:r w:rsidRPr="0068652B">
        <w:rPr>
          <w:rFonts w:ascii="Times New Roman" w:hAnsi="Times New Roman" w:cs="Times New Roman"/>
          <w:sz w:val="24"/>
          <w:szCs w:val="24"/>
        </w:rPr>
        <w:t xml:space="preserve"> a strong impact on the host microbiota profile over time and should be considered as one biomarker when developing probiotic or microbiota intervention therapy in </w:t>
      </w:r>
      <w:r w:rsidR="000E1AD2">
        <w:rPr>
          <w:rFonts w:ascii="Times New Roman" w:hAnsi="Times New Roman" w:cs="Times New Roman"/>
          <w:sz w:val="24"/>
          <w:szCs w:val="24"/>
        </w:rPr>
        <w:t xml:space="preserve">the </w:t>
      </w:r>
      <w:commentRangeStart w:id="72"/>
      <w:r w:rsidRPr="0068652B">
        <w:rPr>
          <w:rFonts w:ascii="Times New Roman" w:hAnsi="Times New Roman" w:cs="Times New Roman"/>
          <w:sz w:val="24"/>
          <w:szCs w:val="24"/>
        </w:rPr>
        <w:t>future</w:t>
      </w:r>
      <w:commentRangeEnd w:id="72"/>
      <w:r w:rsidR="009970F0">
        <w:rPr>
          <w:rStyle w:val="CommentReference"/>
        </w:rPr>
        <w:commentReference w:id="72"/>
      </w:r>
      <w:r w:rsidRPr="0068652B">
        <w:rPr>
          <w:rFonts w:ascii="Times New Roman" w:hAnsi="Times New Roman" w:cs="Times New Roman"/>
          <w:sz w:val="24"/>
          <w:szCs w:val="24"/>
        </w:rPr>
        <w:t>.</w:t>
      </w:r>
    </w:p>
    <w:p w14:paraId="5D747067" w14:textId="47511F5B" w:rsidR="00A43D9D" w:rsidRPr="0068652B" w:rsidRDefault="0068652B" w:rsidP="0068652B">
      <w:pPr>
        <w:rPr>
          <w:rFonts w:ascii="Times New Roman" w:hAnsi="Times New Roman" w:cs="Times New Roman"/>
          <w:sz w:val="24"/>
          <w:szCs w:val="24"/>
        </w:rPr>
      </w:pPr>
      <w:commentRangeStart w:id="73"/>
      <w:r w:rsidRPr="0068652B">
        <w:rPr>
          <w:rFonts w:ascii="Times New Roman" w:hAnsi="Times New Roman" w:cs="Times New Roman"/>
          <w:sz w:val="24"/>
          <w:szCs w:val="24"/>
        </w:rPr>
        <w:t xml:space="preserve">In this study, </w:t>
      </w:r>
      <w:commentRangeEnd w:id="73"/>
      <w:r w:rsidR="009970F0">
        <w:rPr>
          <w:rStyle w:val="CommentReference"/>
        </w:rPr>
        <w:commentReference w:id="73"/>
      </w:r>
      <w:r w:rsidRPr="0068652B">
        <w:rPr>
          <w:rFonts w:ascii="Times New Roman" w:hAnsi="Times New Roman" w:cs="Times New Roman"/>
          <w:sz w:val="24"/>
          <w:szCs w:val="24"/>
        </w:rPr>
        <w:t>we conclude that mice genotype is strongly</w:t>
      </w:r>
      <w:r w:rsidR="008F5804">
        <w:rPr>
          <w:rFonts w:ascii="Times New Roman" w:hAnsi="Times New Roman" w:cs="Times New Roman"/>
          <w:sz w:val="24"/>
          <w:szCs w:val="24"/>
        </w:rPr>
        <w:t xml:space="preserve"> associated</w:t>
      </w:r>
      <w:r w:rsidRPr="0068652B">
        <w:rPr>
          <w:rFonts w:ascii="Times New Roman" w:hAnsi="Times New Roman" w:cs="Times New Roman"/>
          <w:sz w:val="24"/>
          <w:szCs w:val="24"/>
        </w:rPr>
        <w:t xml:space="preserve"> with gut microbio</w:t>
      </w:r>
      <w:r w:rsidR="008F5804">
        <w:rPr>
          <w:rFonts w:ascii="Times New Roman" w:hAnsi="Times New Roman" w:cs="Times New Roman"/>
          <w:sz w:val="24"/>
          <w:szCs w:val="24"/>
        </w:rPr>
        <w:t>me</w:t>
      </w:r>
      <w:r w:rsidRPr="0068652B">
        <w:rPr>
          <w:rFonts w:ascii="Times New Roman" w:hAnsi="Times New Roman" w:cs="Times New Roman"/>
          <w:sz w:val="24"/>
          <w:szCs w:val="24"/>
        </w:rPr>
        <w:t xml:space="preserve"> </w:t>
      </w:r>
      <w:r w:rsidR="008F5804">
        <w:rPr>
          <w:rFonts w:ascii="Times New Roman" w:hAnsi="Times New Roman" w:cs="Times New Roman"/>
          <w:sz w:val="24"/>
          <w:szCs w:val="24"/>
        </w:rPr>
        <w:t xml:space="preserve">richness and diversity and compositional </w:t>
      </w:r>
      <w:r w:rsidRPr="0068652B">
        <w:rPr>
          <w:rFonts w:ascii="Times New Roman" w:hAnsi="Times New Roman" w:cs="Times New Roman"/>
          <w:sz w:val="24"/>
          <w:szCs w:val="24"/>
        </w:rPr>
        <w:t xml:space="preserve">changes. However, </w:t>
      </w:r>
      <w:r w:rsidR="008F5804">
        <w:rPr>
          <w:rFonts w:ascii="Times New Roman" w:hAnsi="Times New Roman" w:cs="Times New Roman"/>
          <w:sz w:val="24"/>
          <w:szCs w:val="24"/>
        </w:rPr>
        <w:t>many more factors contribute to difference</w:t>
      </w:r>
      <w:r w:rsidRPr="0068652B">
        <w:rPr>
          <w:rFonts w:ascii="Times New Roman" w:hAnsi="Times New Roman" w:cs="Times New Roman"/>
          <w:sz w:val="24"/>
          <w:szCs w:val="24"/>
        </w:rPr>
        <w:t xml:space="preserve">. Research has demonstrated that cage and internal individual effects are contributing up to 32% and 46% of gut microbiota </w:t>
      </w:r>
      <w:r w:rsidR="00A65E62">
        <w:rPr>
          <w:rFonts w:ascii="Times New Roman" w:hAnsi="Times New Roman" w:cs="Times New Roman"/>
          <w:sz w:val="24"/>
          <w:szCs w:val="24"/>
        </w:rPr>
        <w:t>variability, respectively</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&lt;EndNote&gt;&lt;Cite&gt;&lt;Author&gt;Hildebrand&lt;/Author&gt;&lt;Year&gt;2013&lt;/Year&gt;&lt;RecNum&gt;254&lt;/RecNum&gt;&lt;DisplayText&gt;[65]&lt;/DisplayText&gt;&lt;record&gt;&lt;rec-number&gt;254&lt;/rec-number&gt;&lt;foreign-keys&gt;&lt;key app="EN" db-id="9swx20s26fz5zoedxf2xatw7t0x5f2rspet9" timestamp="1674511025"&gt;254&lt;/key&gt;&lt;/foreign-keys&gt;&lt;ref-type name="Journal Article"&gt;17&lt;/ref-type&gt;&lt;contributors&gt;&lt;authors&gt;&lt;author&gt;Hildebrand, F.&lt;/author&gt;&lt;author&gt;Nguyen, T. L.&lt;/author&gt;&lt;author&gt;Brinkman, B.&lt;/author&gt;&lt;author&gt;Yunta, R. G.&lt;/author&gt;&lt;author&gt;Cauwe, B.&lt;/author&gt;&lt;author&gt;Vandenabeele, P.&lt;/author&gt;&lt;author&gt;Liston, A.&lt;/author&gt;&lt;author&gt;Raes, J.&lt;/author&gt;&lt;/authors&gt;&lt;/contributors&gt;&lt;titles&gt;&lt;title&gt;Inflammation-associated enterotypes, host genotype, cage and inter-individual effects drive gut microbiota variation in common laboratory mice&lt;/title&gt;&lt;secondary-title&gt;Genome Biol&lt;/secondary-title&gt;&lt;/titles&gt;&lt;periodical&gt;&lt;full-title&gt;Genome Biol&lt;/full-title&gt;&lt;/periodical&gt;&lt;pages&gt;R4&lt;/pages&gt;&lt;volume&gt;14&lt;/volume&gt;&lt;number&gt;1&lt;/number&gt;&lt;edition&gt;2013/01/26&lt;/edition&gt;&lt;keywords&gt;&lt;keyword&gt;Animals&lt;/keyword&gt;&lt;keyword&gt;Female&lt;/keyword&gt;&lt;keyword&gt;*Genetic Variation&lt;/keyword&gt;&lt;keyword&gt;*Genotype&lt;/keyword&gt;&lt;keyword&gt;Helicobacter/isolation &amp;amp; purification&lt;/keyword&gt;&lt;keyword&gt;Inflammation/genetics/microbiology&lt;/keyword&gt;&lt;keyword&gt;Intestinal Mucosa/metabolism&lt;/keyword&gt;&lt;keyword&gt;Intestines/microbiology&lt;/keyword&gt;&lt;keyword&gt;Leukocyte L1 Antigen Complex/genetics/metabolism&lt;/keyword&gt;&lt;keyword&gt;Male&lt;/keyword&gt;&lt;keyword&gt;Mice&lt;/keyword&gt;&lt;keyword&gt;Mice, Inbred Strains/genetics/*microbiology&lt;/keyword&gt;&lt;keyword&gt;*Microbiota&lt;/keyword&gt;&lt;keyword&gt;RNA, Ribosomal, 16S/genetics&lt;/keyword&gt;&lt;keyword&gt;Species Specificity&lt;/keyword&gt;&lt;/keywords&gt;&lt;dates&gt;&lt;year&gt;2013&lt;/year&gt;&lt;pub-dates&gt;&lt;date&gt;Jan 24&lt;/date&gt;&lt;/pub-dates&gt;&lt;/dates&gt;&lt;isbn&gt;1474-760X (Electronic)&amp;#xD;1474-7596 (Linking)&lt;/isbn&gt;&lt;accession-num&gt;23347395&lt;/accession-num&gt;&lt;urls&gt;&lt;related-urls&gt;&lt;url&gt;https://www.ncbi.nlm.nih.gov/pubmed/23347395&lt;/url&gt;&lt;/related-urls&gt;&lt;/urls&gt;&lt;custom2&gt;PMC4053703&lt;/custom2&gt;&lt;electronic-resource-num&gt;10.1186/gb-2013-14-1-r4&lt;/electronic-resource-num&gt;&lt;/record&gt;&lt;/Cite&gt;&lt;/EndNote&gt;</w:instrText>
      </w:r>
      <w:r w:rsidR="00085587">
        <w:rPr>
          <w:rFonts w:ascii="Times New Roman" w:hAnsi="Times New Roman" w:cs="Times New Roman"/>
          <w:sz w:val="24"/>
          <w:szCs w:val="24"/>
        </w:rPr>
        <w:fldChar w:fldCharType="separate"/>
      </w:r>
      <w:r w:rsidR="00A43D9D">
        <w:rPr>
          <w:rFonts w:ascii="Times New Roman" w:hAnsi="Times New Roman" w:cs="Times New Roman"/>
          <w:noProof/>
          <w:sz w:val="24"/>
          <w:szCs w:val="24"/>
        </w:rPr>
        <w:t>[65]</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Several methods are used to eliminate the background </w:t>
      </w:r>
      <w:r w:rsidR="00A65E62" w:rsidRPr="0068652B">
        <w:rPr>
          <w:rFonts w:ascii="Times New Roman" w:hAnsi="Times New Roman" w:cs="Times New Roman"/>
          <w:sz w:val="24"/>
          <w:szCs w:val="24"/>
        </w:rPr>
        <w:t>noise</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that include</w:t>
      </w:r>
      <w:r w:rsidR="00A65E62">
        <w:rPr>
          <w:rFonts w:ascii="Times New Roman" w:hAnsi="Times New Roman" w:cs="Times New Roman"/>
          <w:sz w:val="24"/>
          <w:szCs w:val="24"/>
        </w:rPr>
        <w:t xml:space="preserve"> </w:t>
      </w:r>
      <w:r w:rsidR="002532B2">
        <w:rPr>
          <w:rFonts w:ascii="Times New Roman" w:hAnsi="Times New Roman" w:cs="Times New Roman"/>
          <w:sz w:val="24"/>
          <w:szCs w:val="24"/>
        </w:rPr>
        <w:t xml:space="preserve">feeding the animals with a </w:t>
      </w:r>
      <w:r w:rsidRPr="0068652B">
        <w:rPr>
          <w:rFonts w:ascii="Times New Roman" w:hAnsi="Times New Roman" w:cs="Times New Roman"/>
          <w:sz w:val="24"/>
          <w:szCs w:val="24"/>
        </w:rPr>
        <w:t xml:space="preserve">control diet </w:t>
      </w:r>
      <w:r w:rsidR="002532B2">
        <w:rPr>
          <w:rFonts w:ascii="Times New Roman" w:hAnsi="Times New Roman" w:cs="Times New Roman"/>
          <w:sz w:val="24"/>
          <w:szCs w:val="24"/>
        </w:rPr>
        <w:t xml:space="preserve">for several weeks </w:t>
      </w:r>
      <w:r w:rsidRPr="0068652B">
        <w:rPr>
          <w:rFonts w:ascii="Times New Roman" w:hAnsi="Times New Roman" w:cs="Times New Roman"/>
          <w:sz w:val="24"/>
          <w:szCs w:val="24"/>
        </w:rPr>
        <w:t xml:space="preserve">to </w:t>
      </w:r>
      <w:r w:rsidR="002532B2">
        <w:rPr>
          <w:rFonts w:ascii="Times New Roman" w:hAnsi="Times New Roman" w:cs="Times New Roman"/>
          <w:sz w:val="24"/>
          <w:szCs w:val="24"/>
        </w:rPr>
        <w:t>equalize microbiomes at</w:t>
      </w:r>
      <w:r w:rsidRPr="0068652B">
        <w:rPr>
          <w:rFonts w:ascii="Times New Roman" w:hAnsi="Times New Roman" w:cs="Times New Roman"/>
          <w:sz w:val="24"/>
          <w:szCs w:val="24"/>
        </w:rPr>
        <w:t xml:space="preserve"> </w:t>
      </w:r>
      <w:r w:rsidR="002532B2" w:rsidRPr="0068652B">
        <w:rPr>
          <w:rFonts w:ascii="Times New Roman" w:hAnsi="Times New Roman" w:cs="Times New Roman"/>
          <w:sz w:val="24"/>
          <w:szCs w:val="24"/>
        </w:rPr>
        <w:t>baseline</w:t>
      </w:r>
      <w:r w:rsidR="002532B2">
        <w:rPr>
          <w:rFonts w:ascii="Times New Roman" w:hAnsi="Times New Roman" w:cs="Times New Roman"/>
          <w:sz w:val="24"/>
          <w:szCs w:val="24"/>
        </w:rPr>
        <w:t xml:space="preserve"> or</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using</w:t>
      </w:r>
      <w:r w:rsidRPr="0068652B">
        <w:rPr>
          <w:rFonts w:ascii="Times New Roman" w:hAnsi="Times New Roman" w:cs="Times New Roman"/>
          <w:sz w:val="24"/>
          <w:szCs w:val="24"/>
        </w:rPr>
        <w:t xml:space="preserve"> gnotobiotic (germ-free) mice </w:t>
      </w:r>
      <w:r w:rsidR="002532B2">
        <w:rPr>
          <w:rFonts w:ascii="Times New Roman" w:hAnsi="Times New Roman" w:cs="Times New Roman"/>
          <w:sz w:val="24"/>
          <w:szCs w:val="24"/>
        </w:rPr>
        <w:t>implanted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PEVuZE5vdGU+PENpdGU+PEF1dGhvcj5Sb29wY2hhbmQ8L0F1dGhvcj48WWVhcj4yMDE1PC9ZZWFy
PjxSZWNOdW0+MjU1PC9SZWNOdW0+PERpc3BsYXlUZXh0Pls2Ni02OF08L0Rpc3BsYXlUZXh0Pjxy
ZWNvcmQ+PHJlYy1udW1iZXI+MjU1PC9yZWMtbnVtYmVyPjxmb3JlaWduLWtleXM+PGtleSBhcHA9
IkVOIiBkYi1pZD0iOXN3eDIwczI2Zno1em9lZHhmMnhhdHc3dDB4NWYycnNwZXQ5IiB0aW1lc3Rh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PC90aXRsZXM+PHBlcmlvZGljYWw+PGZ1bGwtdGl0bGU+RGlhYmV0ZXM8L2Z1bGwtdGl0bGU+PC9w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PEVuZE5vdGU+PENpdGU+PEF1dGhvcj5Sb29wY2hhbmQ8L0F1dGhvcj48WWVhcj4yMDE1PC9ZZWFy
PjxSZWNOdW0+MjU1PC9SZWNOdW0+PERpc3BsYXlUZXh0Pls2Ni02OF08L0Rpc3BsYXlUZXh0Pjxy
ZWNvcmQ+PHJlYy1udW1iZXI+MjU1PC9yZWMtbnVtYmVyPjxmb3JlaWduLWtleXM+PGtleSBhcHA9
IkVOIiBkYi1pZD0iOXN3eDIwczI2Zno1em9lZHhmMnhhdHc3dDB4NWYycnNwZXQ5IiB0aW1lc3Rh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PC90aXRsZXM+PHBlcmlvZGljYWw+PGZ1bGwtdGl0bGU+RGlhYmV0ZXM8L2Z1bGwtdGl0bGU+PC9w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085587">
        <w:rPr>
          <w:rFonts w:ascii="Times New Roman" w:hAnsi="Times New Roman" w:cs="Times New Roman"/>
          <w:sz w:val="24"/>
          <w:szCs w:val="24"/>
        </w:rPr>
      </w:r>
      <w:r w:rsidR="00085587">
        <w:rPr>
          <w:rFonts w:ascii="Times New Roman" w:hAnsi="Times New Roman" w:cs="Times New Roman"/>
          <w:sz w:val="24"/>
          <w:szCs w:val="24"/>
        </w:rPr>
        <w:fldChar w:fldCharType="separate"/>
      </w:r>
      <w:r w:rsidR="00A43D9D">
        <w:rPr>
          <w:rFonts w:ascii="Times New Roman" w:hAnsi="Times New Roman" w:cs="Times New Roman"/>
          <w:noProof/>
          <w:sz w:val="24"/>
          <w:szCs w:val="24"/>
        </w:rPr>
        <w:t>[66-68]</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 xml:space="preserve">In this study, we employed the former, but it still produced moderate level of variability at the baseline. However, </w:t>
      </w:r>
      <w:r w:rsidR="002532B2" w:rsidRPr="0068652B">
        <w:rPr>
          <w:rFonts w:ascii="Times New Roman" w:hAnsi="Times New Roman" w:cs="Times New Roman"/>
          <w:sz w:val="24"/>
          <w:szCs w:val="24"/>
        </w:rPr>
        <w:t>gnotobiotic</w:t>
      </w:r>
      <w:r w:rsidR="002532B2">
        <w:rPr>
          <w:rFonts w:ascii="Times New Roman" w:hAnsi="Times New Roman" w:cs="Times New Roman"/>
          <w:sz w:val="24"/>
          <w:szCs w:val="24"/>
        </w:rPr>
        <w:t xml:space="preserve"> models are not without complications as they require germ-free facilities and the animals’ immune system may be affected by the lack of microbiome at the early stages of their lives. A middle ground can be reached by pretreating the animals with wide-spectrum antibiotics and providing them with high fiber content food before implanting them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PEVuZE5vdGU+PENpdGU+PEF1dGhvcj5MdW5kYmVyZzwvQXV0aG9yPjxZZWFyPjIwMTY8L1llYXI+
PFJlY051bT4yNTg8L1JlY051bT48RGlzcGxheVRleHQ+WzY5XTwvRGlzcGxheVRleHQ+PHJlY29y
ZD48cmVjLW51bWJlcj4yNTg8L3JlYy1udW1iZXI+PGZvcmVpZ24ta2V5cz48a2V5IGFwcD0iRU4i
IGRiLWlkPSI5c3d4MjBzMjZmejV6b2VkeGYyeGF0dzd0MHg1ZjJyc3BldDkiIHRpbWVzdGFtcD0i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LXRpdGxlPkd1dCBNaWNyb2Jlczwvc2Vjb25kYXJ5LXRpdGxlPjwvdGl0bGVzPjxwZXJpb2RpY2Fs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PEVuZE5vdGU+PENpdGU+PEF1dGhvcj5MdW5kYmVyZzwvQXV0aG9yPjxZZWFyPjIwMTY8L1llYXI+
PFJlY051bT4yNTg8L1JlY051bT48RGlzcGxheVRleHQ+WzY5XTwvRGlzcGxheVRleHQ+PHJlY29y
ZD48cmVjLW51bWJlcj4yNTg8L3JlYy1udW1iZXI+PGZvcmVpZ24ta2V5cz48a2V5IGFwcD0iRU4i
IGRiLWlkPSI5c3d4MjBzMjZmejV6b2VkeGYyeGF0dzd0MHg1ZjJyc3BldDkiIHRpbWVzdGFtcD0i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LXRpdGxlPkd1dCBNaWNyb2Jlczwvc2Vjb25kYXJ5LXRpdGxlPjwvdGl0bGVzPjxwZXJpb2RpY2Fs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085587">
        <w:rPr>
          <w:rFonts w:ascii="Times New Roman" w:hAnsi="Times New Roman" w:cs="Times New Roman"/>
          <w:sz w:val="24"/>
          <w:szCs w:val="24"/>
        </w:rPr>
      </w:r>
      <w:r w:rsidR="00085587">
        <w:rPr>
          <w:rFonts w:ascii="Times New Roman" w:hAnsi="Times New Roman" w:cs="Times New Roman"/>
          <w:sz w:val="24"/>
          <w:szCs w:val="24"/>
        </w:rPr>
        <w:fldChar w:fldCharType="separate"/>
      </w:r>
      <w:r w:rsidR="00A43D9D">
        <w:rPr>
          <w:rFonts w:ascii="Times New Roman" w:hAnsi="Times New Roman" w:cs="Times New Roman"/>
          <w:noProof/>
          <w:sz w:val="24"/>
          <w:szCs w:val="24"/>
        </w:rPr>
        <w:t>[69]</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w:t>
      </w:r>
    </w:p>
    <w:p w14:paraId="5948AA77" w14:textId="763EA90C" w:rsidR="0064580B" w:rsidRDefault="0064580B" w:rsidP="00A43D9D">
      <w:pPr>
        <w:pStyle w:val="Heading1"/>
      </w:pPr>
      <w:bookmarkStart w:id="74" w:name="_Toc128143908"/>
      <w:bookmarkStart w:id="75" w:name="_Toc128327066"/>
      <w:r>
        <w:lastRenderedPageBreak/>
        <w:t>5 Figures and Tables</w:t>
      </w:r>
      <w:bookmarkEnd w:id="74"/>
      <w:bookmarkEnd w:id="75"/>
    </w:p>
    <w:p w14:paraId="36DA82CF" w14:textId="77777777" w:rsidR="00C0022D" w:rsidRDefault="00C0022D" w:rsidP="00C0022D">
      <w:pPr>
        <w:keepNext/>
      </w:pPr>
      <w:r>
        <w:rPr>
          <w:noProof/>
        </w:rPr>
        <w:drawing>
          <wp:inline distT="0" distB="0" distL="0" distR="0" wp14:anchorId="1F36D878" wp14:editId="27D4A9F6">
            <wp:extent cx="5956409" cy="2260272"/>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t="16231" b="16231"/>
                    <a:stretch>
                      <a:fillRect/>
                    </a:stretch>
                  </pic:blipFill>
                  <pic:spPr bwMode="auto">
                    <a:xfrm>
                      <a:off x="0" y="0"/>
                      <a:ext cx="5956409" cy="2260272"/>
                    </a:xfrm>
                    <a:prstGeom prst="rect">
                      <a:avLst/>
                    </a:prstGeom>
                    <a:noFill/>
                    <a:ln>
                      <a:noFill/>
                    </a:ln>
                    <a:extLst>
                      <a:ext uri="{53640926-AAD7-44D8-BBD7-CCE9431645EC}">
                        <a14:shadowObscured xmlns:a14="http://schemas.microsoft.com/office/drawing/2010/main"/>
                      </a:ext>
                    </a:extLst>
                  </pic:spPr>
                </pic:pic>
              </a:graphicData>
            </a:graphic>
          </wp:inline>
        </w:drawing>
      </w:r>
    </w:p>
    <w:p w14:paraId="6111B682" w14:textId="21AD262D" w:rsidR="00541DBD" w:rsidRDefault="00C0022D" w:rsidP="00C0022D">
      <w:pPr>
        <w:pStyle w:val="Caption"/>
      </w:pPr>
      <w:r>
        <w:t xml:space="preserve">Figure </w:t>
      </w:r>
      <w:fldSimple w:instr=" SEQ Figure \* ARABIC ">
        <w:r w:rsidR="00221360">
          <w:rPr>
            <w:noProof/>
          </w:rPr>
          <w:t>1</w:t>
        </w:r>
      </w:fldSimple>
      <w:r>
        <w:t xml:space="preserve">: </w:t>
      </w:r>
      <w:r w:rsidR="0067391B" w:rsidRPr="0067391B">
        <w:t>Experimental designs and 16s rRNA metagenomics summary. A. Experimental design. B. Sequence depth. C. OTUs annotated based on reference genome.</w:t>
      </w:r>
    </w:p>
    <w:p w14:paraId="317213E5" w14:textId="77777777" w:rsidR="002A7DB1" w:rsidRDefault="00B97BF2" w:rsidP="002A7DB1">
      <w:pPr>
        <w:keepNext/>
      </w:pPr>
      <w:r>
        <w:rPr>
          <w:noProof/>
        </w:rPr>
        <w:drawing>
          <wp:inline distT="0" distB="0" distL="0" distR="0" wp14:anchorId="6D752A0D" wp14:editId="505ABF12">
            <wp:extent cx="5070187" cy="450683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070187" cy="4506833"/>
                    </a:xfrm>
                    <a:prstGeom prst="rect">
                      <a:avLst/>
                    </a:prstGeom>
                    <a:noFill/>
                    <a:ln>
                      <a:noFill/>
                    </a:ln>
                  </pic:spPr>
                </pic:pic>
              </a:graphicData>
            </a:graphic>
          </wp:inline>
        </w:drawing>
      </w:r>
    </w:p>
    <w:p w14:paraId="391F0192" w14:textId="24DA5C70" w:rsidR="00B97BF2" w:rsidRDefault="002A7DB1" w:rsidP="002A7DB1">
      <w:pPr>
        <w:pStyle w:val="Caption"/>
      </w:pPr>
      <w:r>
        <w:t xml:space="preserve">Figure </w:t>
      </w:r>
      <w:fldSimple w:instr=" SEQ Figure \* ARABIC ">
        <w:r w:rsidR="00221360">
          <w:rPr>
            <w:noProof/>
          </w:rPr>
          <w:t>2</w:t>
        </w:r>
      </w:fldSimple>
      <w:r>
        <w:t xml:space="preserve">: </w:t>
      </w:r>
      <w:r w:rsidRPr="000166C6">
        <w:t>16S sequencing depth</w:t>
      </w:r>
    </w:p>
    <w:p w14:paraId="75D0779A" w14:textId="77777777" w:rsidR="002A7DB1" w:rsidRDefault="002A7DB1" w:rsidP="002A7DB1">
      <w:pPr>
        <w:keepNext/>
      </w:pPr>
      <w:r>
        <w:rPr>
          <w:noProof/>
        </w:rPr>
        <w:lastRenderedPageBreak/>
        <w:drawing>
          <wp:inline distT="0" distB="0" distL="0" distR="0" wp14:anchorId="6D49AFB2" wp14:editId="47995673">
            <wp:extent cx="4559504" cy="37995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59504" cy="3799587"/>
                    </a:xfrm>
                    <a:prstGeom prst="rect">
                      <a:avLst/>
                    </a:prstGeom>
                    <a:noFill/>
                    <a:ln>
                      <a:noFill/>
                    </a:ln>
                  </pic:spPr>
                </pic:pic>
              </a:graphicData>
            </a:graphic>
          </wp:inline>
        </w:drawing>
      </w:r>
    </w:p>
    <w:p w14:paraId="796CEF0E" w14:textId="64DFD527" w:rsidR="002A7DB1" w:rsidRDefault="002A7DB1" w:rsidP="002A7DB1">
      <w:pPr>
        <w:pStyle w:val="Caption"/>
      </w:pPr>
      <w:r>
        <w:t xml:space="preserve">Figure </w:t>
      </w:r>
      <w:fldSimple w:instr=" SEQ Figure \* ARABIC ">
        <w:r w:rsidR="00221360">
          <w:rPr>
            <w:noProof/>
          </w:rPr>
          <w:t>3</w:t>
        </w:r>
      </w:fldSimple>
      <w:r>
        <w:t>: Shannon's index (Alpha diversity)</w:t>
      </w:r>
    </w:p>
    <w:p w14:paraId="052BA03F" w14:textId="75AF5239" w:rsidR="001308A1" w:rsidRDefault="001308A1" w:rsidP="001308A1"/>
    <w:p w14:paraId="194E2A1B" w14:textId="77777777" w:rsidR="001308A1" w:rsidRDefault="001308A1" w:rsidP="001308A1">
      <w:pPr>
        <w:keepNext/>
      </w:pPr>
      <w:r>
        <w:rPr>
          <w:noProof/>
        </w:rPr>
        <w:drawing>
          <wp:inline distT="0" distB="0" distL="0" distR="0" wp14:anchorId="703B34FE" wp14:editId="15BB8F19">
            <wp:extent cx="6087542"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723" t="20741" r="9321" b="20421"/>
                    <a:stretch/>
                  </pic:blipFill>
                  <pic:spPr bwMode="auto">
                    <a:xfrm>
                      <a:off x="0" y="0"/>
                      <a:ext cx="6112904" cy="2382147"/>
                    </a:xfrm>
                    <a:prstGeom prst="rect">
                      <a:avLst/>
                    </a:prstGeom>
                    <a:noFill/>
                    <a:ln>
                      <a:noFill/>
                    </a:ln>
                    <a:extLst>
                      <a:ext uri="{53640926-AAD7-44D8-BBD7-CCE9431645EC}">
                        <a14:shadowObscured xmlns:a14="http://schemas.microsoft.com/office/drawing/2010/main"/>
                      </a:ext>
                    </a:extLst>
                  </pic:spPr>
                </pic:pic>
              </a:graphicData>
            </a:graphic>
          </wp:inline>
        </w:drawing>
      </w:r>
    </w:p>
    <w:p w14:paraId="61F23D88" w14:textId="2F00C63E" w:rsidR="001308A1" w:rsidRDefault="001308A1" w:rsidP="001308A1">
      <w:pPr>
        <w:pStyle w:val="Caption"/>
      </w:pPr>
      <w:r>
        <w:t xml:space="preserve">Figure </w:t>
      </w:r>
      <w:fldSimple w:instr=" SEQ Figure \* ARABIC ">
        <w:r w:rsidR="00221360">
          <w:rPr>
            <w:noProof/>
          </w:rPr>
          <w:t>4</w:t>
        </w:r>
      </w:fldSimple>
      <w:r>
        <w:t>:</w:t>
      </w:r>
      <w:r w:rsidR="00221360">
        <w:t xml:space="preserve"> </w:t>
      </w:r>
      <w:r w:rsidRPr="001308A1">
        <w:t>Shannon index vs. sequencing depth. (A) original and (B) OTU+1</w:t>
      </w:r>
    </w:p>
    <w:p w14:paraId="026ED371" w14:textId="77777777" w:rsidR="00383D7B" w:rsidRDefault="00383D7B" w:rsidP="00383D7B">
      <w:pPr>
        <w:keepNext/>
      </w:pPr>
      <w:r>
        <w:rPr>
          <w:noProof/>
        </w:rPr>
        <w:lastRenderedPageBreak/>
        <w:drawing>
          <wp:inline distT="0" distB="0" distL="0" distR="0" wp14:anchorId="625BFE05" wp14:editId="09C9D132">
            <wp:extent cx="3692106" cy="307675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4665" cy="3087221"/>
                    </a:xfrm>
                    <a:prstGeom prst="rect">
                      <a:avLst/>
                    </a:prstGeom>
                    <a:noFill/>
                    <a:ln>
                      <a:noFill/>
                    </a:ln>
                  </pic:spPr>
                </pic:pic>
              </a:graphicData>
            </a:graphic>
          </wp:inline>
        </w:drawing>
      </w:r>
    </w:p>
    <w:p w14:paraId="51E1B408" w14:textId="69816F1C" w:rsidR="00383D7B" w:rsidRDefault="00383D7B" w:rsidP="00383D7B">
      <w:pPr>
        <w:pStyle w:val="Caption"/>
      </w:pPr>
      <w:r>
        <w:t xml:space="preserve">Figure </w:t>
      </w:r>
      <w:fldSimple w:instr=" SEQ Figure \* ARABIC ">
        <w:r w:rsidR="00221360">
          <w:rPr>
            <w:noProof/>
          </w:rPr>
          <w:t>5</w:t>
        </w:r>
      </w:fldSimple>
      <w:r>
        <w:t xml:space="preserve">: average </w:t>
      </w:r>
      <w:r w:rsidR="008F2319">
        <w:t xml:space="preserve">corrected </w:t>
      </w:r>
      <w:r>
        <w:t xml:space="preserve">Shannon index </w:t>
      </w:r>
      <w:r w:rsidR="008F2319">
        <w:t>(</w:t>
      </w:r>
      <w:r>
        <w:t>OTU+1</w:t>
      </w:r>
      <w:r w:rsidR="008F2319">
        <w:t>)</w:t>
      </w:r>
    </w:p>
    <w:p w14:paraId="19D0047B" w14:textId="77777777" w:rsidR="00B712CB" w:rsidRDefault="00B712CB" w:rsidP="00B712CB">
      <w:pPr>
        <w:keepNext/>
      </w:pPr>
      <w:r>
        <w:rPr>
          <w:noProof/>
        </w:rPr>
        <w:drawing>
          <wp:inline distT="0" distB="0" distL="0" distR="0" wp14:anchorId="5D3BAAB4" wp14:editId="3B7FD728">
            <wp:extent cx="3847381" cy="439701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867623" cy="4420144"/>
                    </a:xfrm>
                    <a:prstGeom prst="rect">
                      <a:avLst/>
                    </a:prstGeom>
                    <a:noFill/>
                    <a:ln>
                      <a:noFill/>
                    </a:ln>
                  </pic:spPr>
                </pic:pic>
              </a:graphicData>
            </a:graphic>
          </wp:inline>
        </w:drawing>
      </w:r>
    </w:p>
    <w:p w14:paraId="31753BEF" w14:textId="1D8F62AB" w:rsidR="00B712CB" w:rsidRPr="00B712CB" w:rsidRDefault="00B712CB" w:rsidP="00B712CB">
      <w:pPr>
        <w:pStyle w:val="Caption"/>
      </w:pPr>
      <w:r>
        <w:t xml:space="preserve">Figure </w:t>
      </w:r>
      <w:fldSimple w:instr=" SEQ Figure \* ARABIC ">
        <w:r w:rsidR="00221360">
          <w:rPr>
            <w:noProof/>
          </w:rPr>
          <w:t>6</w:t>
        </w:r>
      </w:fldSimple>
      <w:r>
        <w:t xml:space="preserve">: logit relative abundance of </w:t>
      </w:r>
      <w:r w:rsidR="004E36C6">
        <w:t>P</w:t>
      </w:r>
      <w:r>
        <w:t>hylum vs. sequencing depth</w:t>
      </w:r>
    </w:p>
    <w:p w14:paraId="33CC8DA9" w14:textId="77777777" w:rsidR="00FF0834" w:rsidRDefault="00FF0834" w:rsidP="00FF0834">
      <w:pPr>
        <w:keepNext/>
      </w:pPr>
      <w:r>
        <w:rPr>
          <w:noProof/>
        </w:rPr>
        <w:lastRenderedPageBreak/>
        <w:drawing>
          <wp:inline distT="0" distB="0" distL="0" distR="0" wp14:anchorId="163540AA" wp14:editId="475479E2">
            <wp:extent cx="4288560" cy="37524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295555" cy="3758611"/>
                    </a:xfrm>
                    <a:prstGeom prst="rect">
                      <a:avLst/>
                    </a:prstGeom>
                    <a:noFill/>
                    <a:ln>
                      <a:noFill/>
                    </a:ln>
                  </pic:spPr>
                </pic:pic>
              </a:graphicData>
            </a:graphic>
          </wp:inline>
        </w:drawing>
      </w:r>
    </w:p>
    <w:p w14:paraId="44E9A602" w14:textId="78B045E9" w:rsidR="00FF0834" w:rsidRDefault="00FF0834" w:rsidP="00FF0834">
      <w:pPr>
        <w:pStyle w:val="Caption"/>
      </w:pPr>
      <w:r>
        <w:t xml:space="preserve">Figure </w:t>
      </w:r>
      <w:fldSimple w:instr=" SEQ Figure \* ARABIC ">
        <w:r w:rsidR="00221360">
          <w:rPr>
            <w:noProof/>
          </w:rPr>
          <w:t>7</w:t>
        </w:r>
      </w:fldSimple>
      <w:r>
        <w:t>:</w:t>
      </w:r>
      <w:r w:rsidR="00221360">
        <w:t xml:space="preserve"> </w:t>
      </w:r>
      <w:r>
        <w:t xml:space="preserve"> biplot of logit relative abundance</w:t>
      </w:r>
      <w:r w:rsidR="004E36C6">
        <w:t xml:space="preserve"> of Phylum</w:t>
      </w:r>
    </w:p>
    <w:p w14:paraId="065E30C9" w14:textId="77777777" w:rsidR="00BB38D0" w:rsidRDefault="00BB38D0" w:rsidP="00BB38D0">
      <w:pPr>
        <w:keepNext/>
      </w:pPr>
      <w:r>
        <w:rPr>
          <w:noProof/>
        </w:rPr>
        <w:drawing>
          <wp:inline distT="0" distB="0" distL="0" distR="0" wp14:anchorId="2D1B16F0" wp14:editId="40F821A2">
            <wp:extent cx="4114800" cy="36013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9069" cy="3605065"/>
                    </a:xfrm>
                    <a:prstGeom prst="rect">
                      <a:avLst/>
                    </a:prstGeom>
                    <a:noFill/>
                    <a:ln>
                      <a:noFill/>
                    </a:ln>
                  </pic:spPr>
                </pic:pic>
              </a:graphicData>
            </a:graphic>
          </wp:inline>
        </w:drawing>
      </w:r>
    </w:p>
    <w:p w14:paraId="2C289E3A" w14:textId="08928977" w:rsidR="00BB38D0" w:rsidRPr="00BB38D0" w:rsidRDefault="00BB38D0" w:rsidP="00BB38D0">
      <w:pPr>
        <w:pStyle w:val="Caption"/>
      </w:pPr>
      <w:r>
        <w:t xml:space="preserve">Figure </w:t>
      </w:r>
      <w:fldSimple w:instr=" SEQ Figure \* ARABIC ">
        <w:r w:rsidR="00221360">
          <w:rPr>
            <w:noProof/>
          </w:rPr>
          <w:t>8</w:t>
        </w:r>
      </w:fldSimple>
      <w:r>
        <w:t>:</w:t>
      </w:r>
      <w:r w:rsidR="00221360">
        <w:t xml:space="preserve"> </w:t>
      </w:r>
      <w:r w:rsidRPr="00E438A8">
        <w:t xml:space="preserve"> biplot of logit relative abundance of Phylum</w:t>
      </w:r>
      <w:r>
        <w:t xml:space="preserve"> Sep19 experiment only</w:t>
      </w:r>
    </w:p>
    <w:p w14:paraId="0131CE51" w14:textId="77777777" w:rsidR="00AD153D" w:rsidRDefault="00AD153D" w:rsidP="00AD153D">
      <w:pPr>
        <w:keepNext/>
      </w:pPr>
      <w:r>
        <w:rPr>
          <w:noProof/>
        </w:rPr>
        <w:lastRenderedPageBreak/>
        <w:drawing>
          <wp:inline distT="0" distB="0" distL="0" distR="0" wp14:anchorId="778EFB1F" wp14:editId="1C7C4D2B">
            <wp:extent cx="4376221" cy="383012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0556" cy="3842674"/>
                    </a:xfrm>
                    <a:prstGeom prst="rect">
                      <a:avLst/>
                    </a:prstGeom>
                    <a:noFill/>
                    <a:ln>
                      <a:noFill/>
                    </a:ln>
                  </pic:spPr>
                </pic:pic>
              </a:graphicData>
            </a:graphic>
          </wp:inline>
        </w:drawing>
      </w:r>
    </w:p>
    <w:p w14:paraId="2F1A9F09" w14:textId="74BE0372" w:rsidR="00AD153D" w:rsidRDefault="00AD153D" w:rsidP="00AD153D">
      <w:pPr>
        <w:pStyle w:val="Caption"/>
      </w:pPr>
      <w:r>
        <w:t xml:space="preserve">Figure </w:t>
      </w:r>
      <w:fldSimple w:instr=" SEQ Figure \* ARABIC ">
        <w:r w:rsidR="00221360">
          <w:rPr>
            <w:noProof/>
          </w:rPr>
          <w:t>9</w:t>
        </w:r>
      </w:fldSimple>
      <w:r>
        <w:t xml:space="preserve">: </w:t>
      </w:r>
      <w:r w:rsidRPr="007655EC">
        <w:t>biplot of logit relative abundance</w:t>
      </w:r>
      <w:r w:rsidR="004E36C6">
        <w:t xml:space="preserve"> </w:t>
      </w:r>
      <w:r w:rsidR="004E36C6" w:rsidRPr="007655EC">
        <w:t xml:space="preserve">of </w:t>
      </w:r>
      <w:r w:rsidR="004E36C6">
        <w:t>Classes</w:t>
      </w:r>
    </w:p>
    <w:p w14:paraId="081B8AE0" w14:textId="77777777" w:rsidR="001B3AF9" w:rsidRDefault="001B3AF9" w:rsidP="001B3AF9">
      <w:pPr>
        <w:keepNext/>
      </w:pPr>
      <w:r>
        <w:rPr>
          <w:noProof/>
        </w:rPr>
        <w:drawing>
          <wp:inline distT="0" distB="0" distL="0" distR="0" wp14:anchorId="41E9136D" wp14:editId="4B64E387">
            <wp:extent cx="4238233" cy="3709358"/>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495" cy="3720090"/>
                    </a:xfrm>
                    <a:prstGeom prst="rect">
                      <a:avLst/>
                    </a:prstGeom>
                    <a:noFill/>
                    <a:ln>
                      <a:noFill/>
                    </a:ln>
                  </pic:spPr>
                </pic:pic>
              </a:graphicData>
            </a:graphic>
          </wp:inline>
        </w:drawing>
      </w:r>
    </w:p>
    <w:p w14:paraId="16254F44" w14:textId="522DEEAE" w:rsidR="001B3AF9" w:rsidRPr="001B3AF9" w:rsidRDefault="001B3AF9" w:rsidP="001B3AF9">
      <w:pPr>
        <w:pStyle w:val="Caption"/>
      </w:pPr>
      <w:r>
        <w:t xml:space="preserve">Figure </w:t>
      </w:r>
      <w:fldSimple w:instr=" SEQ Figure \* ARABIC ">
        <w:r w:rsidR="00221360">
          <w:rPr>
            <w:noProof/>
          </w:rPr>
          <w:t>10</w:t>
        </w:r>
      </w:fldSimple>
      <w:r>
        <w:t>:</w:t>
      </w:r>
      <w:r w:rsidRPr="001B3AF9">
        <w:rPr>
          <w:rFonts w:ascii="Calibri" w:eastAsia="Calibri" w:hAnsi="Calibri" w:cs="Times New Roman"/>
          <w:color w:val="000000" w:themeColor="text1"/>
          <w:kern w:val="24"/>
          <w:sz w:val="24"/>
          <w:szCs w:val="24"/>
        </w:rPr>
        <w:t xml:space="preserve"> </w:t>
      </w:r>
      <w:r w:rsidRPr="001B3AF9">
        <w:t>biplot of logit relative abundance of Classes in Sep19 experiment only</w:t>
      </w:r>
    </w:p>
    <w:p w14:paraId="45734309" w14:textId="77777777" w:rsidR="00685A26" w:rsidRDefault="00685A26" w:rsidP="002A7DB1"/>
    <w:p w14:paraId="22BD69F7" w14:textId="77777777" w:rsidR="00685A26" w:rsidRDefault="00685A26" w:rsidP="00685A26">
      <w:pPr>
        <w:keepNext/>
      </w:pPr>
      <w:r>
        <w:rPr>
          <w:noProof/>
        </w:rPr>
        <w:drawing>
          <wp:inline distT="0" distB="0" distL="0" distR="0" wp14:anchorId="101406EA" wp14:editId="76BF7441">
            <wp:extent cx="4477109" cy="373092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92986" cy="3744155"/>
                    </a:xfrm>
                    <a:prstGeom prst="rect">
                      <a:avLst/>
                    </a:prstGeom>
                    <a:noFill/>
                    <a:ln>
                      <a:noFill/>
                    </a:ln>
                  </pic:spPr>
                </pic:pic>
              </a:graphicData>
            </a:graphic>
          </wp:inline>
        </w:drawing>
      </w:r>
    </w:p>
    <w:p w14:paraId="63A3E60B" w14:textId="0CA571C9" w:rsidR="002A7DB1" w:rsidRDefault="00685A26" w:rsidP="00685A26">
      <w:pPr>
        <w:pStyle w:val="Caption"/>
      </w:pPr>
      <w:r>
        <w:t xml:space="preserve">Figure </w:t>
      </w:r>
      <w:fldSimple w:instr=" SEQ Figure \* ARABIC ">
        <w:r w:rsidR="00221360">
          <w:rPr>
            <w:noProof/>
          </w:rPr>
          <w:t>11</w:t>
        </w:r>
      </w:fldSimple>
      <w:r>
        <w:t xml:space="preserve">: </w:t>
      </w:r>
      <w:r w:rsidR="00221360">
        <w:t>l</w:t>
      </w:r>
      <w:r>
        <w:t xml:space="preserve">og2 of </w:t>
      </w:r>
      <w:r w:rsidR="00D87A29">
        <w:t>Firmicutes</w:t>
      </w:r>
      <w:r>
        <w:t>/Bacteroidetes ratios by experiment, genotype and diet over time</w:t>
      </w:r>
    </w:p>
    <w:p w14:paraId="78384347" w14:textId="77777777" w:rsidR="00A5572F" w:rsidRDefault="00A5572F" w:rsidP="00A5572F">
      <w:pPr>
        <w:keepNext/>
      </w:pPr>
      <w:r>
        <w:rPr>
          <w:noProof/>
        </w:rPr>
        <w:drawing>
          <wp:inline distT="0" distB="0" distL="0" distR="0" wp14:anchorId="5013F3D2" wp14:editId="549DC35F">
            <wp:extent cx="4856672" cy="3237781"/>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7299" cy="3244866"/>
                    </a:xfrm>
                    <a:prstGeom prst="rect">
                      <a:avLst/>
                    </a:prstGeom>
                    <a:noFill/>
                    <a:ln>
                      <a:noFill/>
                    </a:ln>
                  </pic:spPr>
                </pic:pic>
              </a:graphicData>
            </a:graphic>
          </wp:inline>
        </w:drawing>
      </w:r>
    </w:p>
    <w:p w14:paraId="08019EB9" w14:textId="74667592" w:rsidR="00A5572F" w:rsidRDefault="00A5572F" w:rsidP="00A5572F">
      <w:pPr>
        <w:pStyle w:val="Caption"/>
      </w:pPr>
      <w:r>
        <w:t xml:space="preserve">Figure </w:t>
      </w:r>
      <w:fldSimple w:instr=" SEQ Figure \* ARABIC ">
        <w:r w:rsidR="00221360">
          <w:rPr>
            <w:noProof/>
          </w:rPr>
          <w:t>12</w:t>
        </w:r>
      </w:fldSimple>
      <w:r>
        <w:t>: means of log2 F/B ratios by genotype and diet over time. The bars represent standard errors of log2(F/B) ratios.</w:t>
      </w:r>
    </w:p>
    <w:p w14:paraId="154F789E" w14:textId="77777777" w:rsidR="00937FF5" w:rsidRDefault="00937FF5" w:rsidP="00937FF5">
      <w:pPr>
        <w:keepNext/>
      </w:pPr>
      <w:r>
        <w:rPr>
          <w:noProof/>
        </w:rPr>
        <w:lastRenderedPageBreak/>
        <w:drawing>
          <wp:inline distT="0" distB="0" distL="0" distR="0" wp14:anchorId="017866BB" wp14:editId="013D8492">
            <wp:extent cx="5651224" cy="3950898"/>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2400" cy="3958711"/>
                    </a:xfrm>
                    <a:prstGeom prst="rect">
                      <a:avLst/>
                    </a:prstGeom>
                    <a:noFill/>
                    <a:ln>
                      <a:noFill/>
                    </a:ln>
                  </pic:spPr>
                </pic:pic>
              </a:graphicData>
            </a:graphic>
          </wp:inline>
        </w:drawing>
      </w:r>
    </w:p>
    <w:p w14:paraId="2184951D" w14:textId="63193BA9" w:rsidR="00937FF5" w:rsidRDefault="00937FF5" w:rsidP="00937FF5">
      <w:pPr>
        <w:pStyle w:val="Caption"/>
      </w:pPr>
      <w:r>
        <w:t xml:space="preserve">Figure </w:t>
      </w:r>
      <w:fldSimple w:instr=" SEQ Figure \* ARABIC ">
        <w:r w:rsidR="00221360">
          <w:rPr>
            <w:noProof/>
          </w:rPr>
          <w:t>13</w:t>
        </w:r>
      </w:fldSimple>
      <w:r>
        <w:t>:</w:t>
      </w:r>
      <w:r w:rsidR="00221360">
        <w:t xml:space="preserve"> </w:t>
      </w:r>
      <w:r w:rsidRPr="001501CA">
        <w:t>Linear discriminant analysis Effect Size (</w:t>
      </w:r>
      <w:proofErr w:type="spellStart"/>
      <w:r w:rsidRPr="001501CA">
        <w:t>LEfSe</w:t>
      </w:r>
      <w:proofErr w:type="spellEnd"/>
      <w:r w:rsidRPr="001501CA">
        <w:t>) analysis of aging effect.</w:t>
      </w:r>
    </w:p>
    <w:p w14:paraId="0D53A802" w14:textId="77777777" w:rsidR="00DD719A" w:rsidRDefault="00DD719A" w:rsidP="00DD719A">
      <w:pPr>
        <w:keepNext/>
      </w:pPr>
      <w:r>
        <w:rPr>
          <w:noProof/>
        </w:rPr>
        <w:drawing>
          <wp:inline distT="0" distB="0" distL="0" distR="0" wp14:anchorId="1BF76073" wp14:editId="7B3483BA">
            <wp:extent cx="5943600" cy="3381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71C05578" w14:textId="4F4D57E3" w:rsidR="00937FF5" w:rsidRDefault="00DD719A" w:rsidP="00DD719A">
      <w:pPr>
        <w:pStyle w:val="Caption"/>
      </w:pPr>
      <w:r>
        <w:t xml:space="preserve">Figure </w:t>
      </w:r>
      <w:fldSimple w:instr=" SEQ Figure \* ARABIC ">
        <w:r w:rsidR="00221360">
          <w:rPr>
            <w:noProof/>
          </w:rPr>
          <w:t>14</w:t>
        </w:r>
      </w:fldSimple>
      <w:r>
        <w:t xml:space="preserve">: </w:t>
      </w:r>
      <w:r w:rsidRPr="003D5362">
        <w:t>Linear discriminant analysis Effect Size (</w:t>
      </w:r>
      <w:proofErr w:type="spellStart"/>
      <w:r w:rsidRPr="003D5362">
        <w:t>LEfSe</w:t>
      </w:r>
      <w:proofErr w:type="spellEnd"/>
      <w:r w:rsidRPr="003D5362">
        <w:t>) analysis of diet effect.</w:t>
      </w:r>
    </w:p>
    <w:p w14:paraId="28C776A8" w14:textId="77777777" w:rsidR="00AC7BFA" w:rsidRDefault="00AC7BFA" w:rsidP="00AC7BFA">
      <w:pPr>
        <w:keepNext/>
      </w:pPr>
      <w:r>
        <w:rPr>
          <w:noProof/>
        </w:rPr>
        <w:lastRenderedPageBreak/>
        <w:drawing>
          <wp:inline distT="0" distB="0" distL="0" distR="0" wp14:anchorId="126DD973" wp14:editId="7BA18CFC">
            <wp:extent cx="5933808" cy="26564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753" b="12656"/>
                    <a:stretch/>
                  </pic:blipFill>
                  <pic:spPr bwMode="auto">
                    <a:xfrm>
                      <a:off x="0" y="0"/>
                      <a:ext cx="5934710" cy="2656897"/>
                    </a:xfrm>
                    <a:prstGeom prst="rect">
                      <a:avLst/>
                    </a:prstGeom>
                    <a:noFill/>
                    <a:ln>
                      <a:noFill/>
                    </a:ln>
                    <a:extLst>
                      <a:ext uri="{53640926-AAD7-44D8-BBD7-CCE9431645EC}">
                        <a14:shadowObscured xmlns:a14="http://schemas.microsoft.com/office/drawing/2010/main"/>
                      </a:ext>
                    </a:extLst>
                  </pic:spPr>
                </pic:pic>
              </a:graphicData>
            </a:graphic>
          </wp:inline>
        </w:drawing>
      </w:r>
    </w:p>
    <w:p w14:paraId="69D7A8E4" w14:textId="4262026A" w:rsidR="00AC7BFA" w:rsidRDefault="00AC7BFA" w:rsidP="00AC7BFA">
      <w:pPr>
        <w:pStyle w:val="Caption"/>
      </w:pPr>
      <w:r>
        <w:t xml:space="preserve">Figure </w:t>
      </w:r>
      <w:fldSimple w:instr=" SEQ Figure \* ARABIC ">
        <w:r w:rsidR="00221360">
          <w:rPr>
            <w:noProof/>
          </w:rPr>
          <w:t>15</w:t>
        </w:r>
      </w:fldSimple>
      <w:r>
        <w:t xml:space="preserve">: </w:t>
      </w:r>
      <w:r w:rsidRPr="00440390">
        <w:t>biplots of amino acids by diet and bile acids by genotype.</w:t>
      </w:r>
    </w:p>
    <w:p w14:paraId="470E054E" w14:textId="77777777" w:rsidR="00BB7BFA" w:rsidRDefault="00BB7BFA" w:rsidP="00BB7BFA">
      <w:pPr>
        <w:keepNext/>
      </w:pPr>
      <w:r w:rsidRPr="00BB7BFA">
        <w:rPr>
          <w:noProof/>
        </w:rPr>
        <w:drawing>
          <wp:inline distT="0" distB="0" distL="0" distR="0" wp14:anchorId="22556D9C" wp14:editId="2870BA66">
            <wp:extent cx="5943600" cy="2178050"/>
            <wp:effectExtent l="0" t="0" r="0" b="0"/>
            <wp:docPr id="54" name="Picture 1">
              <a:extLst xmlns:a="http://schemas.openxmlformats.org/drawingml/2006/main">
                <a:ext uri="{FF2B5EF4-FFF2-40B4-BE49-F238E27FC236}">
                  <a16:creationId xmlns:a16="http://schemas.microsoft.com/office/drawing/2014/main" id="{9CF69AB0-77C5-407E-BA8D-99ACCD9AAF7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CF69AB0-77C5-407E-BA8D-99ACCD9AAF74}"/>
                        </a:ext>
                      </a:extLst>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2ECE7B4F" w14:textId="1BD641D3" w:rsidR="00BB7BFA" w:rsidRDefault="00BB7BFA" w:rsidP="00BB7BFA">
      <w:pPr>
        <w:pStyle w:val="Caption"/>
      </w:pPr>
      <w:r>
        <w:t xml:space="preserve">Figure </w:t>
      </w:r>
      <w:fldSimple w:instr=" SEQ Figure \* ARABIC ">
        <w:r w:rsidR="00221360">
          <w:rPr>
            <w:noProof/>
          </w:rPr>
          <w:t>16</w:t>
        </w:r>
      </w:fldSimple>
      <w:r>
        <w:t>:</w:t>
      </w:r>
      <w:r w:rsidR="00221360">
        <w:t xml:space="preserve"> </w:t>
      </w:r>
      <w:r>
        <w:t xml:space="preserve"> </w:t>
      </w:r>
      <w:r w:rsidRPr="00BB7BFA">
        <w:t xml:space="preserve">Effects of DSS, PEITC and cranberry cotreatments on fecal metabolome of WT mice. Fecal samples collected at week 2 and 6 of 4 treatments, including control (CTL), DSS, DSS+PEITC (DSS+PIC), and </w:t>
      </w:r>
      <w:proofErr w:type="spellStart"/>
      <w:r w:rsidRPr="00BB7BFA">
        <w:t>DSS+cranberry</w:t>
      </w:r>
      <w:proofErr w:type="spellEnd"/>
      <w:r w:rsidRPr="00BB7BFA">
        <w:t xml:space="preserve"> (DSS+CRA), were analyzed by 4 LC-MS methods (143). The concentrations of amino acids, bile acids, and SCFA were quantified. (A) A heatmap on the distribution of amino acids, bile acids and SCFA in fecal samples from 4 treatments. (B-D) Concentrations of major amino acids, including glutamate, phenylalanine, and proline. (E-G) Concentrations of major bile acids, including DCA, LCA, and MCA. (H-J) Concentrations of major SCFA, including acetic acid (AA), propionic acid (PA), and butyric acid (BA).</w:t>
      </w:r>
    </w:p>
    <w:p w14:paraId="0A3EAC36" w14:textId="77777777" w:rsidR="00C62AE1" w:rsidRDefault="00C62AE1" w:rsidP="00C62AE1">
      <w:pPr>
        <w:keepNext/>
      </w:pPr>
      <w:r w:rsidRPr="00C62AE1">
        <w:rPr>
          <w:noProof/>
        </w:rPr>
        <w:drawing>
          <wp:inline distT="0" distB="0" distL="0" distR="0" wp14:anchorId="790C6570" wp14:editId="55E034C1">
            <wp:extent cx="5943600" cy="1103630"/>
            <wp:effectExtent l="0" t="0" r="0" b="1270"/>
            <wp:docPr id="55" name="Picture 1">
              <a:extLst xmlns:a="http://schemas.openxmlformats.org/drawingml/2006/main">
                <a:ext uri="{FF2B5EF4-FFF2-40B4-BE49-F238E27FC236}">
                  <a16:creationId xmlns:a16="http://schemas.microsoft.com/office/drawing/2014/main" id="{74F22176-9146-4FD7-A4E4-6937B35DE10F}"/>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F22176-9146-4FD7-A4E4-6937B35DE10F}"/>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inline>
        </w:drawing>
      </w:r>
    </w:p>
    <w:p w14:paraId="32593A12" w14:textId="7BDB48C9" w:rsidR="004D381D" w:rsidRPr="004D381D" w:rsidRDefault="00C62AE1" w:rsidP="00C62AE1">
      <w:pPr>
        <w:pStyle w:val="Caption"/>
      </w:pPr>
      <w:r>
        <w:t xml:space="preserve">Figure </w:t>
      </w:r>
      <w:fldSimple w:instr=" SEQ Figure \* ARABIC ">
        <w:r w:rsidR="00221360">
          <w:rPr>
            <w:noProof/>
          </w:rPr>
          <w:t>17</w:t>
        </w:r>
      </w:fldSimple>
      <w:r>
        <w:t xml:space="preserve">: </w:t>
      </w:r>
      <w:r w:rsidRPr="00C62AE1">
        <w:t>Differences in fecal metabolite profile between WT and Nrf2-null (KO) mice. The concentrations of amino acids, bile acids, and SCFA were quantified in the fecal samples from untreated WT and KO mice (143). (A-C) Concentrations of glutamate, phenylalanine, and proline. (D-F) Concentrations of major bile acids. (G-I) Concentrations of major SCFA.</w:t>
      </w:r>
    </w:p>
    <w:p w14:paraId="43059564" w14:textId="77777777" w:rsidR="00937FF5" w:rsidRPr="00937FF5" w:rsidRDefault="00937FF5" w:rsidP="00937FF5"/>
    <w:p w14:paraId="3BF4DC0B" w14:textId="77777777" w:rsidR="00685A26" w:rsidRPr="00685A26" w:rsidRDefault="00685A26" w:rsidP="00685A26"/>
    <w:p w14:paraId="63F727FD" w14:textId="699C55E1" w:rsidR="00174517" w:rsidRDefault="00174517" w:rsidP="00174517">
      <w:pPr>
        <w:pStyle w:val="Caption"/>
        <w:keepNext/>
      </w:pPr>
      <w:r>
        <w:t xml:space="preserve">Table </w:t>
      </w:r>
      <w:fldSimple w:instr=" SEQ Table \* ARABIC ">
        <w:r w:rsidR="00221360">
          <w:rPr>
            <w:noProof/>
          </w:rPr>
          <w:t>1</w:t>
        </w:r>
      </w:fldSimple>
      <w:r>
        <w:t xml:space="preserve">: </w:t>
      </w:r>
      <w:r w:rsidRPr="00174517">
        <w:t>V4 primer sequence used for 16s RNA sequencing library preparation</w:t>
      </w:r>
    </w:p>
    <w:tbl>
      <w:tblPr>
        <w:tblW w:w="7940" w:type="dxa"/>
        <w:tblCellMar>
          <w:left w:w="0" w:type="dxa"/>
          <w:right w:w="0" w:type="dxa"/>
        </w:tblCellMar>
        <w:tblLook w:val="04A0" w:firstRow="1" w:lastRow="0" w:firstColumn="1" w:lastColumn="0" w:noHBand="0" w:noVBand="1"/>
      </w:tblPr>
      <w:tblGrid>
        <w:gridCol w:w="4211"/>
        <w:gridCol w:w="3729"/>
      </w:tblGrid>
      <w:tr w:rsidR="00E009FB" w:rsidRPr="00E009FB" w14:paraId="6DF95B9B"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E7E34C"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Forward Primer</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79C05"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Reverse Primer</w:t>
            </w:r>
          </w:p>
        </w:tc>
      </w:tr>
      <w:tr w:rsidR="00E009FB" w:rsidRPr="00E009FB" w14:paraId="4A49832A"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3C49D0"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515F (Parada)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E877D2"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806R (</w:t>
            </w:r>
            <w:proofErr w:type="spellStart"/>
            <w:r w:rsidRPr="00E009FB">
              <w:rPr>
                <w:rFonts w:ascii="Times New Roman" w:hAnsi="Times New Roman" w:cs="Times New Roman"/>
                <w:sz w:val="24"/>
                <w:szCs w:val="24"/>
              </w:rPr>
              <w:t>Apprill</w:t>
            </w:r>
            <w:proofErr w:type="spellEnd"/>
            <w:r w:rsidRPr="00E009FB">
              <w:rPr>
                <w:rFonts w:ascii="Times New Roman" w:hAnsi="Times New Roman" w:cs="Times New Roman"/>
                <w:sz w:val="24"/>
                <w:szCs w:val="24"/>
              </w:rPr>
              <w:t>)</w:t>
            </w:r>
          </w:p>
        </w:tc>
      </w:tr>
      <w:tr w:rsidR="00E009FB" w:rsidRPr="00E009FB" w14:paraId="676C1A47"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39ADDD"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GTGYCAGCMGCCGCGGTAA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CFB554" w14:textId="77777777" w:rsidR="00E009FB" w:rsidRPr="00E009FB" w:rsidRDefault="00E009FB" w:rsidP="00E009FB">
            <w:pPr>
              <w:keepNext/>
              <w:spacing w:after="0" w:line="240" w:lineRule="auto"/>
              <w:rPr>
                <w:rFonts w:ascii="Times New Roman" w:hAnsi="Times New Roman" w:cs="Times New Roman"/>
                <w:sz w:val="24"/>
                <w:szCs w:val="24"/>
              </w:rPr>
            </w:pPr>
            <w:r w:rsidRPr="00E009FB">
              <w:rPr>
                <w:rFonts w:ascii="Times New Roman" w:hAnsi="Times New Roman" w:cs="Times New Roman"/>
                <w:sz w:val="24"/>
                <w:szCs w:val="24"/>
              </w:rPr>
              <w:t>GGACTACNVGGGTWTCTAAT</w:t>
            </w:r>
          </w:p>
        </w:tc>
      </w:tr>
    </w:tbl>
    <w:p w14:paraId="1F9FCB3A" w14:textId="77777777" w:rsidR="002A7DB1" w:rsidRDefault="002A7DB1" w:rsidP="00174517">
      <w:pPr>
        <w:pStyle w:val="Caption"/>
        <w:keepNext/>
      </w:pPr>
    </w:p>
    <w:p w14:paraId="2E37A916" w14:textId="3A425195" w:rsidR="00174517" w:rsidRDefault="00174517" w:rsidP="00174517">
      <w:pPr>
        <w:pStyle w:val="Caption"/>
        <w:keepNext/>
      </w:pPr>
      <w:r>
        <w:t xml:space="preserve">Table </w:t>
      </w:r>
      <w:fldSimple w:instr=" SEQ Table \* ARABIC ">
        <w:r w:rsidR="00221360">
          <w:rPr>
            <w:noProof/>
          </w:rPr>
          <w:t>2</w:t>
        </w:r>
      </w:fldSimple>
      <w:r>
        <w:t xml:space="preserve">: </w:t>
      </w:r>
      <w:r>
        <w:rPr>
          <w:noProof/>
        </w:rPr>
        <w:t xml:space="preserve"> OTUs mapping to Kingdoms. Number of detected OTUs (% total)</w:t>
      </w:r>
    </w:p>
    <w:tbl>
      <w:tblPr>
        <w:tblStyle w:val="TableGrid"/>
        <w:tblW w:w="9689" w:type="dxa"/>
        <w:tblInd w:w="-5" w:type="dxa"/>
        <w:tblLook w:val="04A0" w:firstRow="1" w:lastRow="0" w:firstColumn="1" w:lastColumn="0" w:noHBand="0" w:noVBand="1"/>
      </w:tblPr>
      <w:tblGrid>
        <w:gridCol w:w="1203"/>
        <w:gridCol w:w="2723"/>
        <w:gridCol w:w="1922"/>
        <w:gridCol w:w="1922"/>
        <w:gridCol w:w="1919"/>
      </w:tblGrid>
      <w:tr w:rsidR="00AF75DB" w14:paraId="79592B38" w14:textId="4F8F19F2" w:rsidTr="00AF75DB">
        <w:trPr>
          <w:trHeight w:val="505"/>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8E1B2B" w14:textId="093D5877"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Kingdom</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77897A" w14:textId="26DAA28B" w:rsidR="00AF75DB" w:rsidRPr="00AF75DB" w:rsidRDefault="00AF75DB" w:rsidP="00174517">
            <w:pPr>
              <w:pStyle w:val="NormalWeb"/>
              <w:spacing w:before="0" w:beforeAutospacing="0" w:after="0" w:afterAutospacing="0"/>
              <w:jc w:val="center"/>
            </w:pPr>
            <w:r w:rsidRPr="00AF75DB">
              <w:rPr>
                <w:color w:val="000000" w:themeColor="text1"/>
                <w:kern w:val="24"/>
              </w:rPr>
              <w:t>Experiment 1:</w:t>
            </w:r>
          </w:p>
          <w:p w14:paraId="6FB4FB36" w14:textId="31E1C24C"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Nrf2 KO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E7A132" w14:textId="2C9A8590" w:rsidR="00AF75DB" w:rsidRPr="00AF75DB" w:rsidRDefault="00AF75DB" w:rsidP="00174517">
            <w:pPr>
              <w:pStyle w:val="NormalWeb"/>
              <w:spacing w:before="0" w:beforeAutospacing="0" w:after="0" w:afterAutospacing="0"/>
              <w:jc w:val="center"/>
            </w:pPr>
            <w:r w:rsidRPr="00AF75DB">
              <w:rPr>
                <w:color w:val="000000" w:themeColor="text1"/>
                <w:kern w:val="24"/>
              </w:rPr>
              <w:t>Experiment 2:</w:t>
            </w:r>
          </w:p>
          <w:p w14:paraId="0D164879" w14:textId="1D1FCEDD"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4FA3A3" w14:textId="77777777" w:rsidR="00AF75DB" w:rsidRPr="00AF75DB" w:rsidRDefault="00AF75DB" w:rsidP="00174517">
            <w:pPr>
              <w:pStyle w:val="NormalWeb"/>
              <w:spacing w:before="0" w:beforeAutospacing="0" w:after="0" w:afterAutospacing="0"/>
              <w:jc w:val="center"/>
            </w:pPr>
            <w:r w:rsidRPr="00AF75DB">
              <w:rPr>
                <w:color w:val="000000" w:themeColor="text1"/>
                <w:kern w:val="24"/>
              </w:rPr>
              <w:t>Experiment 3:</w:t>
            </w:r>
          </w:p>
          <w:p w14:paraId="2AE6F531" w14:textId="52459CA0"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and Nrf2 KO</w:t>
            </w:r>
          </w:p>
        </w:tc>
        <w:tc>
          <w:tcPr>
            <w:tcW w:w="1919" w:type="dxa"/>
            <w:tcBorders>
              <w:top w:val="single" w:sz="8" w:space="0" w:color="000000"/>
              <w:left w:val="single" w:sz="8" w:space="0" w:color="000000"/>
              <w:bottom w:val="single" w:sz="8" w:space="0" w:color="000000"/>
              <w:right w:val="single" w:sz="8" w:space="0" w:color="000000"/>
            </w:tcBorders>
          </w:tcPr>
          <w:p w14:paraId="3FE328F0" w14:textId="77F76875" w:rsidR="00AF75DB" w:rsidRPr="00AF75DB" w:rsidRDefault="00AF75DB" w:rsidP="00174517">
            <w:pPr>
              <w:pStyle w:val="NormalWeb"/>
              <w:spacing w:before="0" w:beforeAutospacing="0" w:after="0" w:afterAutospacing="0"/>
              <w:jc w:val="center"/>
              <w:rPr>
                <w:color w:val="000000" w:themeColor="text1"/>
                <w:kern w:val="24"/>
              </w:rPr>
            </w:pPr>
            <w:r w:rsidRPr="00AF75DB">
              <w:rPr>
                <w:color w:val="000000" w:themeColor="text1"/>
                <w:kern w:val="24"/>
              </w:rPr>
              <w:t>Combined</w:t>
            </w:r>
          </w:p>
        </w:tc>
      </w:tr>
      <w:tr w:rsidR="00AF75DB" w14:paraId="379F2130" w14:textId="4649F6CF"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DBFC0D" w14:textId="3BCEEFB9"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Bacteria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61708A" w14:textId="09EF9E8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10,197 (94.78%)</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2734AE" w14:textId="7236CCD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7,994 (98.34%)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1CA2D1" w14:textId="7F56DE7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7,558 (96.07%)</w:t>
            </w:r>
          </w:p>
        </w:tc>
        <w:tc>
          <w:tcPr>
            <w:tcW w:w="1919" w:type="dxa"/>
            <w:tcBorders>
              <w:top w:val="single" w:sz="8" w:space="0" w:color="000000"/>
              <w:left w:val="single" w:sz="8" w:space="0" w:color="000000"/>
              <w:bottom w:val="single" w:sz="8" w:space="0" w:color="000000"/>
              <w:right w:val="single" w:sz="8" w:space="0" w:color="000000"/>
            </w:tcBorders>
            <w:vAlign w:val="center"/>
          </w:tcPr>
          <w:p w14:paraId="1E8E3001" w14:textId="42A26955"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22,251 (95.73%)</w:t>
            </w:r>
          </w:p>
        </w:tc>
      </w:tr>
      <w:tr w:rsidR="00AF75DB" w14:paraId="5BDCBA95" w14:textId="1803B984"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C9129D" w14:textId="4CE1749F" w:rsidR="00AF75DB" w:rsidRPr="00AF75DB" w:rsidRDefault="00AF75DB" w:rsidP="00AF75DB">
            <w:pPr>
              <w:rPr>
                <w:rFonts w:ascii="Times New Roman" w:hAnsi="Times New Roman" w:cs="Times New Roman"/>
                <w:sz w:val="24"/>
                <w:szCs w:val="24"/>
              </w:rPr>
            </w:pPr>
            <w:proofErr w:type="spellStart"/>
            <w:r w:rsidRPr="00AF75DB">
              <w:rPr>
                <w:rFonts w:ascii="Times New Roman" w:hAnsi="Times New Roman" w:cs="Times New Roman"/>
                <w:color w:val="000000" w:themeColor="text1"/>
                <w:kern w:val="24"/>
                <w:sz w:val="24"/>
                <w:szCs w:val="24"/>
              </w:rPr>
              <w:t>Eukaryota</w:t>
            </w:r>
            <w:proofErr w:type="spellEnd"/>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DC0B9E" w14:textId="47A1320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472 (4.39%)</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B68C88" w14:textId="0C4DA518"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116 (1.43%)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3A18F7" w14:textId="74376001"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232 (2.95%)</w:t>
            </w:r>
          </w:p>
        </w:tc>
        <w:tc>
          <w:tcPr>
            <w:tcW w:w="1919" w:type="dxa"/>
            <w:tcBorders>
              <w:top w:val="single" w:sz="8" w:space="0" w:color="000000"/>
              <w:left w:val="single" w:sz="8" w:space="0" w:color="000000"/>
              <w:bottom w:val="single" w:sz="8" w:space="0" w:color="000000"/>
              <w:right w:val="single" w:sz="8" w:space="0" w:color="000000"/>
            </w:tcBorders>
            <w:vAlign w:val="center"/>
          </w:tcPr>
          <w:p w14:paraId="61F0C7A8" w14:textId="0B6AEE24"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812 (3.49%)</w:t>
            </w:r>
          </w:p>
        </w:tc>
      </w:tr>
      <w:tr w:rsidR="00AF75DB" w14:paraId="5D9B9851" w14:textId="5AC9BCAE" w:rsidTr="00AF75DB">
        <w:trPr>
          <w:trHeight w:val="246"/>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EED3E6" w14:textId="1E3CC93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Archaea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43FC5E" w14:textId="47730FF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 (0.04%)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356582" w14:textId="3FEB0CF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0 (0%)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841161" w14:textId="0610487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 (0.03%)</w:t>
            </w:r>
          </w:p>
        </w:tc>
        <w:tc>
          <w:tcPr>
            <w:tcW w:w="1919" w:type="dxa"/>
            <w:tcBorders>
              <w:top w:val="single" w:sz="8" w:space="0" w:color="000000"/>
              <w:left w:val="single" w:sz="8" w:space="0" w:color="000000"/>
              <w:bottom w:val="single" w:sz="8" w:space="0" w:color="000000"/>
              <w:right w:val="single" w:sz="8" w:space="0" w:color="000000"/>
            </w:tcBorders>
            <w:vAlign w:val="center"/>
          </w:tcPr>
          <w:p w14:paraId="085846C4" w14:textId="39B8244B"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6 (0.03%)</w:t>
            </w:r>
          </w:p>
        </w:tc>
      </w:tr>
      <w:tr w:rsidR="00AF75DB" w14:paraId="61BD86F8" w14:textId="69BCD5F5" w:rsidTr="00AF75DB">
        <w:trPr>
          <w:trHeight w:val="271"/>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2F52B6" w14:textId="22E4C4E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Unknown</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84F08C" w14:textId="72ECD3F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86 (0.80%)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0D224B" w14:textId="6A91B87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19 (0.23%)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E985C3" w14:textId="122D8422"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 (0.95%)</w:t>
            </w:r>
          </w:p>
        </w:tc>
        <w:tc>
          <w:tcPr>
            <w:tcW w:w="1919" w:type="dxa"/>
            <w:tcBorders>
              <w:top w:val="single" w:sz="8" w:space="0" w:color="000000"/>
              <w:left w:val="single" w:sz="8" w:space="0" w:color="000000"/>
              <w:bottom w:val="single" w:sz="8" w:space="0" w:color="000000"/>
              <w:right w:val="single" w:sz="8" w:space="0" w:color="000000"/>
            </w:tcBorders>
            <w:vAlign w:val="center"/>
          </w:tcPr>
          <w:p w14:paraId="0C6911D7" w14:textId="7732BA6E"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175 (0.75%)</w:t>
            </w:r>
          </w:p>
        </w:tc>
      </w:tr>
    </w:tbl>
    <w:p w14:paraId="7CCD3D88" w14:textId="7A388A5C" w:rsidR="00174517" w:rsidRDefault="00174517" w:rsidP="00174517"/>
    <w:p w14:paraId="0B0FE874" w14:textId="05523F20" w:rsidR="00BB7BFA" w:rsidRDefault="00BB7BFA" w:rsidP="00BB7BFA">
      <w:pPr>
        <w:pStyle w:val="Caption"/>
        <w:keepNext/>
      </w:pPr>
      <w:r>
        <w:t xml:space="preserve">Table </w:t>
      </w:r>
      <w:fldSimple w:instr=" SEQ Table \* ARABIC ">
        <w:r w:rsidR="00221360">
          <w:rPr>
            <w:noProof/>
          </w:rPr>
          <w:t>3</w:t>
        </w:r>
      </w:fldSimple>
      <w:r>
        <w:t xml:space="preserve">: </w:t>
      </w:r>
      <w:r w:rsidRPr="00C71434">
        <w:t>multinomial regression predictions of treatment groups by microbial metabolite PCA</w:t>
      </w:r>
    </w:p>
    <w:p w14:paraId="6620E255" w14:textId="0C5587F1" w:rsidR="00BB7BFA" w:rsidRDefault="00BB7BFA" w:rsidP="00174517">
      <w:r w:rsidRPr="00BB7BFA">
        <w:rPr>
          <w:noProof/>
        </w:rPr>
        <w:drawing>
          <wp:inline distT="0" distB="0" distL="0" distR="0" wp14:anchorId="72D6DF38" wp14:editId="27A4787F">
            <wp:extent cx="4977442" cy="2216982"/>
            <wp:effectExtent l="0" t="0" r="0" b="0"/>
            <wp:docPr id="52" name="Picture 2">
              <a:extLst xmlns:a="http://schemas.openxmlformats.org/drawingml/2006/main">
                <a:ext uri="{FF2B5EF4-FFF2-40B4-BE49-F238E27FC236}">
                  <a16:creationId xmlns:a16="http://schemas.microsoft.com/office/drawing/2014/main" id="{BC982E71-9D34-44AD-8514-0261494E4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982E71-9D34-44AD-8514-0261494E445B}"/>
                        </a:ext>
                      </a:extLst>
                    </pic:cNvPr>
                    <pic:cNvPicPr>
                      <a:picLocks noChangeAspect="1"/>
                    </pic:cNvPicPr>
                  </pic:nvPicPr>
                  <pic:blipFill>
                    <a:blip r:embed="rId29"/>
                    <a:stretch>
                      <a:fillRect/>
                    </a:stretch>
                  </pic:blipFill>
                  <pic:spPr>
                    <a:xfrm>
                      <a:off x="0" y="0"/>
                      <a:ext cx="4982678" cy="2219314"/>
                    </a:xfrm>
                    <a:prstGeom prst="rect">
                      <a:avLst/>
                    </a:prstGeom>
                  </pic:spPr>
                </pic:pic>
              </a:graphicData>
            </a:graphic>
          </wp:inline>
        </w:drawing>
      </w:r>
    </w:p>
    <w:p w14:paraId="3CB271C2" w14:textId="6708B747" w:rsidR="00BB7BFA" w:rsidRDefault="00BB7BFA" w:rsidP="00BB7BFA">
      <w:pPr>
        <w:pStyle w:val="Caption"/>
        <w:keepNext/>
      </w:pPr>
      <w:r>
        <w:t xml:space="preserve">Table </w:t>
      </w:r>
      <w:fldSimple w:instr=" SEQ Table \* ARABIC ">
        <w:r w:rsidR="00221360">
          <w:rPr>
            <w:noProof/>
          </w:rPr>
          <w:t>4</w:t>
        </w:r>
      </w:fldSimple>
      <w:r>
        <w:t xml:space="preserve">: </w:t>
      </w:r>
      <w:r w:rsidRPr="00ED7F50">
        <w:t>multinomial regression predictions of genotype by microbial metabolite PCA</w:t>
      </w:r>
    </w:p>
    <w:p w14:paraId="484CDF06" w14:textId="4B5DD1CB" w:rsidR="00BB7BFA" w:rsidRPr="00174517" w:rsidRDefault="00BB7BFA" w:rsidP="00174517">
      <w:r w:rsidRPr="00BB7BFA">
        <w:rPr>
          <w:noProof/>
        </w:rPr>
        <w:drawing>
          <wp:inline distT="0" distB="0" distL="0" distR="0" wp14:anchorId="694644F1" wp14:editId="716731CC">
            <wp:extent cx="5943600" cy="1591310"/>
            <wp:effectExtent l="0" t="0" r="0" b="0"/>
            <wp:docPr id="53" name="Picture 1">
              <a:extLst xmlns:a="http://schemas.openxmlformats.org/drawingml/2006/main">
                <a:ext uri="{FF2B5EF4-FFF2-40B4-BE49-F238E27FC236}">
                  <a16:creationId xmlns:a16="http://schemas.microsoft.com/office/drawing/2014/main" id="{17580378-4A70-440E-9F17-2569C0BF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580378-4A70-440E-9F17-2569C0BF8258}"/>
                        </a:ext>
                      </a:extLst>
                    </pic:cNvPr>
                    <pic:cNvPicPr>
                      <a:picLocks noChangeAspect="1"/>
                    </pic:cNvPicPr>
                  </pic:nvPicPr>
                  <pic:blipFill>
                    <a:blip r:embed="rId30"/>
                    <a:stretch>
                      <a:fillRect/>
                    </a:stretch>
                  </pic:blipFill>
                  <pic:spPr>
                    <a:xfrm>
                      <a:off x="0" y="0"/>
                      <a:ext cx="5943600" cy="1591310"/>
                    </a:xfrm>
                    <a:prstGeom prst="rect">
                      <a:avLst/>
                    </a:prstGeom>
                  </pic:spPr>
                </pic:pic>
              </a:graphicData>
            </a:graphic>
          </wp:inline>
        </w:drawing>
      </w:r>
    </w:p>
    <w:p w14:paraId="54A8E03A" w14:textId="6DAEE2AA" w:rsidR="00617CF5" w:rsidRPr="00617CF5" w:rsidRDefault="00617CF5" w:rsidP="005D16CB">
      <w:pPr>
        <w:spacing w:after="0" w:line="240" w:lineRule="auto"/>
        <w:rPr>
          <w:rFonts w:ascii="Times New Roman" w:hAnsi="Times New Roman" w:cs="Times New Roman"/>
          <w:sz w:val="24"/>
          <w:szCs w:val="24"/>
        </w:rPr>
      </w:pPr>
    </w:p>
    <w:p w14:paraId="35CD1746" w14:textId="5E312718" w:rsidR="00CC44A5" w:rsidRPr="00BB00A8" w:rsidRDefault="00A43D9D" w:rsidP="00A43D9D">
      <w:pPr>
        <w:pStyle w:val="Heading1"/>
      </w:pPr>
      <w:bookmarkStart w:id="76" w:name="_Toc128143911"/>
      <w:bookmarkStart w:id="77" w:name="_Toc128327067"/>
      <w:r>
        <w:lastRenderedPageBreak/>
        <w:t xml:space="preserve">6. </w:t>
      </w:r>
      <w:r w:rsidR="00617CF5" w:rsidRPr="00617CF5">
        <w:t>References</w:t>
      </w:r>
      <w:bookmarkEnd w:id="76"/>
      <w:bookmarkEnd w:id="77"/>
    </w:p>
    <w:p w14:paraId="10A8851A" w14:textId="77777777" w:rsidR="001608A0" w:rsidRPr="001608A0" w:rsidRDefault="00CC44A5" w:rsidP="001608A0">
      <w:pPr>
        <w:pStyle w:val="EndNoteBibliography"/>
        <w:spacing w:after="0"/>
      </w:pPr>
      <w:r w:rsidRPr="00CC44A5">
        <w:rPr>
          <w:rFonts w:ascii="Times New Roman" w:hAnsi="Times New Roman" w:cs="Times New Roman"/>
          <w:sz w:val="24"/>
          <w:szCs w:val="24"/>
        </w:rPr>
        <w:fldChar w:fldCharType="begin"/>
      </w:r>
      <w:r w:rsidRPr="00CC44A5">
        <w:rPr>
          <w:rFonts w:ascii="Times New Roman" w:hAnsi="Times New Roman" w:cs="Times New Roman"/>
          <w:sz w:val="24"/>
          <w:szCs w:val="24"/>
        </w:rPr>
        <w:instrText xml:space="preserve"> ADDIN EN.REFLIST </w:instrText>
      </w:r>
      <w:r w:rsidRPr="00CC44A5">
        <w:rPr>
          <w:rFonts w:ascii="Times New Roman" w:hAnsi="Times New Roman" w:cs="Times New Roman"/>
          <w:sz w:val="24"/>
          <w:szCs w:val="24"/>
        </w:rPr>
        <w:fldChar w:fldCharType="separate"/>
      </w:r>
      <w:r w:rsidR="001608A0" w:rsidRPr="001608A0">
        <w:t>1</w:t>
      </w:r>
      <w:r w:rsidR="001608A0" w:rsidRPr="001608A0">
        <w:tab/>
        <w:t>Dethlefsen, L., McFall-Ngai, M., and Relman, D.A.: ‘An ecological and evolutionary perspective on human-microbe mutualism and disease’, Nature, 2007, 449, (7164), pp. 811-818</w:t>
      </w:r>
    </w:p>
    <w:p w14:paraId="2ADD3C79" w14:textId="77777777" w:rsidR="001608A0" w:rsidRPr="001608A0" w:rsidRDefault="001608A0" w:rsidP="001608A0">
      <w:pPr>
        <w:pStyle w:val="EndNoteBibliography"/>
        <w:spacing w:after="0"/>
      </w:pPr>
      <w:r w:rsidRPr="001608A0">
        <w:t>2</w:t>
      </w:r>
      <w:r w:rsidRPr="001608A0">
        <w:tab/>
        <w:t>Ramakrishna, B.S.: ‘Role of the gut microbiota in human nutrition and metabolism’, J Gastroen Hepatol, 2013, 28, pp. 9-17</w:t>
      </w:r>
    </w:p>
    <w:p w14:paraId="4A9B693C" w14:textId="77777777" w:rsidR="001608A0" w:rsidRPr="001608A0" w:rsidRDefault="001608A0" w:rsidP="001608A0">
      <w:pPr>
        <w:pStyle w:val="EndNoteBibliography"/>
        <w:spacing w:after="0"/>
      </w:pPr>
      <w:r w:rsidRPr="001608A0">
        <w:t>3</w:t>
      </w:r>
      <w:r w:rsidRPr="001608A0">
        <w:tab/>
        <w:t>Rowland, I., Gibson, G., Heinken, A., Scott, K., Swann, J., Thiele, I., and Tuohy, K.: ‘Gut microbiota functions: metabolism of nutrients and other food components’, Eur J Nutr, 2018, 57, (1), pp. 1-24</w:t>
      </w:r>
    </w:p>
    <w:p w14:paraId="76533D75" w14:textId="77777777" w:rsidR="001608A0" w:rsidRPr="001608A0" w:rsidRDefault="001608A0" w:rsidP="001608A0">
      <w:pPr>
        <w:pStyle w:val="EndNoteBibliography"/>
        <w:spacing w:after="0"/>
      </w:pPr>
      <w:r w:rsidRPr="001608A0">
        <w:t>4</w:t>
      </w:r>
      <w:r w:rsidRPr="001608A0">
        <w:tab/>
        <w:t>Maslowski, K.M., and Mackay, C.R.: ‘Diet, gut microbiota and immune responses’, Nat Immunol, 2011, 12, (1), pp. 5-9</w:t>
      </w:r>
    </w:p>
    <w:p w14:paraId="2949F3B7" w14:textId="77777777" w:rsidR="001608A0" w:rsidRPr="001608A0" w:rsidRDefault="001608A0" w:rsidP="001608A0">
      <w:pPr>
        <w:pStyle w:val="EndNoteBibliography"/>
        <w:spacing w:after="0"/>
      </w:pPr>
      <w:r w:rsidRPr="001608A0">
        <w:t>5</w:t>
      </w:r>
      <w:r w:rsidRPr="001608A0">
        <w:tab/>
        <w:t>Geirnaert, A., Calatayud, M., Grootaert, C., Laukens, D., Devriese, S., Smagghe, G., De Vos, M., Boon, N., and Van de Wiele, T.: ‘Butyrate-producing bacteria supplemented in vitro to Crohn's disease patient microbiota increased butyrate production and enhanced intestinal epithelial barrier integrity’, Sci Rep-Uk, 2017, 7</w:t>
      </w:r>
    </w:p>
    <w:p w14:paraId="160DB9AD" w14:textId="77777777" w:rsidR="001608A0" w:rsidRPr="001608A0" w:rsidRDefault="001608A0" w:rsidP="001608A0">
      <w:pPr>
        <w:pStyle w:val="EndNoteBibliography"/>
        <w:spacing w:after="0"/>
      </w:pPr>
      <w:r w:rsidRPr="001608A0">
        <w:t>6</w:t>
      </w:r>
      <w:r w:rsidRPr="001608A0">
        <w:tab/>
        <w:t>LeBlanc, J.G., Milani, C., de Giori, G.S., Sesma, F., van Sinderen, D., and Ventura, M.: ‘Bacteria as vitamin suppliers to their host: a gut microbiota perspective’, Curr Opin Biotech, 2013, 24, (2), pp. 160-168</w:t>
      </w:r>
    </w:p>
    <w:p w14:paraId="2F5B281D" w14:textId="77777777" w:rsidR="001608A0" w:rsidRPr="001608A0" w:rsidRDefault="001608A0" w:rsidP="001608A0">
      <w:pPr>
        <w:pStyle w:val="EndNoteBibliography"/>
        <w:spacing w:after="0"/>
      </w:pPr>
      <w:r w:rsidRPr="001608A0">
        <w:t>7</w:t>
      </w:r>
      <w:r w:rsidRPr="001608A0">
        <w:tab/>
        <w:t>Aizawa, E., Tsuji, H., Asahara, T., Takahashi, T., Teraishi, T., Yoshida, S., Koga, N., Hattori, K., Ota, M., and Kunugi, H.: ‘Bifidobacterium and Lactobacillus Counts in the Gut Microbiota of Patients With Bipolar Disorder and Healthy Controls’, Front Psychiatry, 2018, 9, pp. 730</w:t>
      </w:r>
    </w:p>
    <w:p w14:paraId="356F4380" w14:textId="77777777" w:rsidR="001608A0" w:rsidRPr="001608A0" w:rsidRDefault="001608A0" w:rsidP="001608A0">
      <w:pPr>
        <w:pStyle w:val="EndNoteBibliography"/>
        <w:spacing w:after="0"/>
      </w:pPr>
      <w:r w:rsidRPr="001608A0">
        <w:t>8</w:t>
      </w:r>
      <w:r w:rsidRPr="001608A0">
        <w:tab/>
        <w:t>Desbonnet, L., Garrett, L., Clarke, G., Kiely, B., Cryan, J.F., and Dinan, T.G.: ‘Effects of the Probiotic Bifidobacterium Infantis in the Maternal Separation Model of Depression’, Neuroscience, 2010, 170, (4), pp. 1179-1188</w:t>
      </w:r>
    </w:p>
    <w:p w14:paraId="4DD9119A" w14:textId="77777777" w:rsidR="001608A0" w:rsidRPr="001608A0" w:rsidRDefault="001608A0" w:rsidP="001608A0">
      <w:pPr>
        <w:pStyle w:val="EndNoteBibliography"/>
        <w:spacing w:after="0"/>
      </w:pPr>
      <w:r w:rsidRPr="001608A0">
        <w:t>9</w:t>
      </w:r>
      <w:r w:rsidRPr="001608A0">
        <w:tab/>
        <w:t>Schmidt, C.: ‘Mental health: thinking from the gut’, Nature, 2015, 518, (7540), pp. S12-15</w:t>
      </w:r>
    </w:p>
    <w:p w14:paraId="66B8B960" w14:textId="77777777" w:rsidR="001608A0" w:rsidRPr="001608A0" w:rsidRDefault="001608A0" w:rsidP="001608A0">
      <w:pPr>
        <w:pStyle w:val="EndNoteBibliography"/>
        <w:spacing w:after="0"/>
      </w:pPr>
      <w:r w:rsidRPr="001608A0">
        <w:t>10</w:t>
      </w:r>
      <w:r w:rsidRPr="001608A0">
        <w:tab/>
        <w:t>Tillisch, K., Labus, J.S., Ebrat, B., Stains, J., Naliboff, B.D., Guyonnet, D., Legrain-Raspaud, S., Trotin, B., and Mayer, E.A.: ‘Modulation of the Brain-Gut Axis After 4-Week Intervention With a Probiotic Fermented Dairy Product’, Gastroenterology, 2012, 142, (5), pp. S115-S115</w:t>
      </w:r>
    </w:p>
    <w:p w14:paraId="13250B02" w14:textId="77777777" w:rsidR="001608A0" w:rsidRPr="001608A0" w:rsidRDefault="001608A0" w:rsidP="001608A0">
      <w:pPr>
        <w:pStyle w:val="EndNoteBibliography"/>
        <w:spacing w:after="0"/>
      </w:pPr>
      <w:r w:rsidRPr="001608A0">
        <w:t>11</w:t>
      </w:r>
      <w:r w:rsidRPr="001608A0">
        <w:tab/>
        <w:t>Cryan, J.F., and Dinan, T.G.: ‘Mind-altering microorganisms: the impact of the gut microbiota on brain and behaviour’, Nat Rev Neurosci, 2012, 13, (10), pp. 701-712</w:t>
      </w:r>
    </w:p>
    <w:p w14:paraId="27DF0D20" w14:textId="77777777" w:rsidR="001608A0" w:rsidRPr="001608A0" w:rsidRDefault="001608A0" w:rsidP="001608A0">
      <w:pPr>
        <w:pStyle w:val="EndNoteBibliography"/>
        <w:spacing w:after="0"/>
      </w:pPr>
      <w:r w:rsidRPr="001608A0">
        <w:t>12</w:t>
      </w:r>
      <w:r w:rsidRPr="001608A0">
        <w:tab/>
        <w:t>McKernan, D.P., Fitzgerald, P., Dinan, T.G., and Cryan, J.F.: ‘The probiotic Bifidobacterium infantis 35624 displays visceral antinociceptive effects in the rat’, Neurogastroent Motil, 2010, 22, (9), pp. 1029-+</w:t>
      </w:r>
    </w:p>
    <w:p w14:paraId="49526E2B" w14:textId="77777777" w:rsidR="001608A0" w:rsidRPr="001608A0" w:rsidRDefault="001608A0" w:rsidP="001608A0">
      <w:pPr>
        <w:pStyle w:val="EndNoteBibliography"/>
        <w:spacing w:after="0"/>
      </w:pPr>
      <w:r w:rsidRPr="001608A0">
        <w:t>13</w:t>
      </w:r>
      <w:r w:rsidRPr="001608A0">
        <w:tab/>
        <w:t>Cani, P.D., Bibiloni, R., Knauf, C., Waget, A., Neyrinck, A.M., Delzenne, N.M., and Burcelin, R.: ‘Changes in gut microbiota control metabolic endotoxemia-induced inflammation in high-fat diet-induced obesity and diabetes in mice’, Diabetes, 2008, 57, (6), pp. 1470-1481</w:t>
      </w:r>
    </w:p>
    <w:p w14:paraId="13D959ED" w14:textId="77777777" w:rsidR="001608A0" w:rsidRPr="001608A0" w:rsidRDefault="001608A0" w:rsidP="001608A0">
      <w:pPr>
        <w:pStyle w:val="EndNoteBibliography"/>
        <w:spacing w:after="0"/>
      </w:pPr>
      <w:r w:rsidRPr="001608A0">
        <w:t>14</w:t>
      </w:r>
      <w:r w:rsidRPr="001608A0">
        <w:tab/>
        <w:t>Kim, K.A., Gu, W., Lee, I.A., Joh, E.H., and Kim, D.H.: ‘High fat diet-induced gut microbiota exacerbates inflammation and obesity in mice via the TLR4 signaling pathway’, PLoS One, 2012, 7, (10), pp. e47713</w:t>
      </w:r>
    </w:p>
    <w:p w14:paraId="32CD04B8" w14:textId="77777777" w:rsidR="001608A0" w:rsidRPr="001608A0" w:rsidRDefault="001608A0" w:rsidP="001608A0">
      <w:pPr>
        <w:pStyle w:val="EndNoteBibliography"/>
        <w:spacing w:after="0"/>
      </w:pPr>
      <w:r w:rsidRPr="001608A0">
        <w:t>15</w:t>
      </w:r>
      <w:r w:rsidRPr="001608A0">
        <w:tab/>
        <w:t>Daniel, H., Gholami, A.M., Berry, D., Desmarchelier, C., Hahne, H., Loh, G., Mondot, S., Lepage, P., Rothballer, M., Walker, A., Bohm, C., Wenning, M., Wagner, M., Blaut, M., Schmitt-Kopplin, P., Kuster, B., Haller, D., and Clavel, T.: ‘High-fat diet alters gut microbiota physiology in mice’, ISME J, 2014, 8, (2), pp. 295-308</w:t>
      </w:r>
    </w:p>
    <w:p w14:paraId="56331B7C" w14:textId="77777777" w:rsidR="001608A0" w:rsidRPr="001608A0" w:rsidRDefault="001608A0" w:rsidP="001608A0">
      <w:pPr>
        <w:pStyle w:val="EndNoteBibliography"/>
        <w:spacing w:after="0"/>
      </w:pPr>
      <w:r w:rsidRPr="001608A0">
        <w:t>16</w:t>
      </w:r>
      <w:r w:rsidRPr="001608A0">
        <w:tab/>
        <w:t>Shim, J.O.: ‘Gut microbiota in inflammatory bowel disease’, Pediatr Gastroenterol Hepatol Nutr, 2013, 16, (1), pp. 17-21</w:t>
      </w:r>
    </w:p>
    <w:p w14:paraId="1EA91009" w14:textId="77777777" w:rsidR="001608A0" w:rsidRPr="001608A0" w:rsidRDefault="001608A0" w:rsidP="001608A0">
      <w:pPr>
        <w:pStyle w:val="EndNoteBibliography"/>
        <w:spacing w:after="0"/>
      </w:pPr>
      <w:r w:rsidRPr="001608A0">
        <w:t>17</w:t>
      </w:r>
      <w:r w:rsidRPr="001608A0">
        <w:tab/>
        <w:t>Eom, T., Kim, Y.S., Choi, C.H., Sadowsky, M.J., and Unno, T.: ‘Current understanding of microbiota- and dietary-therapies for treating inflammatory bowel disease’, J Microbiol, 2018, 56, (3), pp. 189-198</w:t>
      </w:r>
    </w:p>
    <w:p w14:paraId="593775F2" w14:textId="77777777" w:rsidR="001608A0" w:rsidRPr="001608A0" w:rsidRDefault="001608A0" w:rsidP="001608A0">
      <w:pPr>
        <w:pStyle w:val="EndNoteBibliography"/>
        <w:spacing w:after="0"/>
      </w:pPr>
      <w:r w:rsidRPr="001608A0">
        <w:t>18</w:t>
      </w:r>
      <w:r w:rsidRPr="001608A0">
        <w:tab/>
        <w:t>Butel, M.J.: ‘Probiotics, gut microbiota and health’, Med Maladies Infect, 2014, 44, (1), pp. 1-8</w:t>
      </w:r>
    </w:p>
    <w:p w14:paraId="141FA4EE" w14:textId="77777777" w:rsidR="001608A0" w:rsidRPr="001608A0" w:rsidRDefault="001608A0" w:rsidP="001608A0">
      <w:pPr>
        <w:pStyle w:val="EndNoteBibliography"/>
        <w:spacing w:after="0"/>
      </w:pPr>
      <w:r w:rsidRPr="001608A0">
        <w:lastRenderedPageBreak/>
        <w:t>19</w:t>
      </w:r>
      <w:r w:rsidRPr="001608A0">
        <w:tab/>
        <w:t>Sekirov, I., Russell, S.L., Antunes, L.C.M., and Finlay, B.B.: ‘Gut Microbiota in Health and Disease’, Physiol Rev, 2010, 90, (3), pp. 859-904</w:t>
      </w:r>
    </w:p>
    <w:p w14:paraId="2F0C0F65" w14:textId="77777777" w:rsidR="001608A0" w:rsidRPr="001608A0" w:rsidRDefault="001608A0" w:rsidP="001608A0">
      <w:pPr>
        <w:pStyle w:val="EndNoteBibliography"/>
        <w:spacing w:after="0"/>
      </w:pPr>
      <w:r w:rsidRPr="001608A0">
        <w:t>20</w:t>
      </w:r>
      <w:r w:rsidRPr="001608A0">
        <w:tab/>
        <w:t>Carmody, R.N., Gerber, G.K., Luevano, J.M., Gatti, D.M., Somes, L., Svenson, K.L., and Turnbaugh, P.J.: ‘Diet Dominates Host Genotype in Shaping the Murine Gut Microbiota’, Cell Host Microbe, 2015, 17, (1), pp. 72-84</w:t>
      </w:r>
    </w:p>
    <w:p w14:paraId="5B950141" w14:textId="77777777" w:rsidR="001608A0" w:rsidRPr="001608A0" w:rsidRDefault="001608A0" w:rsidP="001608A0">
      <w:pPr>
        <w:pStyle w:val="EndNoteBibliography"/>
        <w:spacing w:after="0"/>
      </w:pPr>
      <w:r w:rsidRPr="001608A0">
        <w:t>21</w:t>
      </w:r>
      <w:r w:rsidRPr="001608A0">
        <w:tab/>
        <w:t>Martinez, I., Lattimer, J.M., Hubach, K.L., Case, J.A., Yang, J.Y., Weber, C.G., Louk, J.A., Rose, D.J., Kyureghian, G., Peterson, D.A., Haub, M.D., and Walter, J.: ‘Gut microbiome composition is linked to whole grain-induced immunological improvements’, Isme J, 2013, 7, (2), pp. 269-280</w:t>
      </w:r>
    </w:p>
    <w:p w14:paraId="0761FCFF" w14:textId="77777777" w:rsidR="001608A0" w:rsidRPr="001608A0" w:rsidRDefault="001608A0" w:rsidP="001608A0">
      <w:pPr>
        <w:pStyle w:val="EndNoteBibliography"/>
        <w:spacing w:after="0"/>
      </w:pPr>
      <w:r w:rsidRPr="001608A0">
        <w:t>22</w:t>
      </w:r>
      <w:r w:rsidRPr="001608A0">
        <w:tab/>
        <w:t>Ussar, S., Griffin, N.W., Bezy, O., Fujisaka, S., Vienberg, S., Softic, S., Deng, L.X., Bry, L., Gordon, J.I., and Kahn, C.R.: ‘Interactions between Gut Microbiota, Host Genetics and Diet Modulate the Predisposition to Obesity and Metabolic Syndrome’, Cell Metab, 2015, 22, (3), pp. 516-530</w:t>
      </w:r>
    </w:p>
    <w:p w14:paraId="30D718C3" w14:textId="77777777" w:rsidR="001608A0" w:rsidRPr="001608A0" w:rsidRDefault="001608A0" w:rsidP="001608A0">
      <w:pPr>
        <w:pStyle w:val="EndNoteBibliography"/>
        <w:spacing w:after="0"/>
      </w:pPr>
      <w:r w:rsidRPr="001608A0">
        <w:t>23</w:t>
      </w:r>
      <w:r w:rsidRPr="001608A0">
        <w:tab/>
        <w:t>Kovacs, A., Ben-Jacob, N., Tayem, H., Halperin, E., Iraqi, F.A., and Gophna, U.: ‘Genotype Is a Stronger Determinant than Sex of the Mouse Gut Microbiota’, Microb Ecol, 2011, 61, (2), pp. 423-428</w:t>
      </w:r>
    </w:p>
    <w:p w14:paraId="1D91B825" w14:textId="77777777" w:rsidR="001608A0" w:rsidRPr="001608A0" w:rsidRDefault="001608A0" w:rsidP="001608A0">
      <w:pPr>
        <w:pStyle w:val="EndNoteBibliography"/>
        <w:spacing w:after="0"/>
      </w:pPr>
      <w:r w:rsidRPr="001608A0">
        <w:t>24</w:t>
      </w:r>
      <w:r w:rsidRPr="001608A0">
        <w:tab/>
        <w:t>Ritchie, N.J., Schutter, M.E., Dick, R.P., and Myrold, D.D.: ‘Use of length heterogeneity PCR and fatty acid methyl ester profiles to characterize microbial communities in soil’, Appl Environ Microbiol, 2000, 66, (4), pp. 1668-1675</w:t>
      </w:r>
    </w:p>
    <w:p w14:paraId="64455AB3" w14:textId="77777777" w:rsidR="001608A0" w:rsidRPr="001608A0" w:rsidRDefault="001608A0" w:rsidP="001608A0">
      <w:pPr>
        <w:pStyle w:val="EndNoteBibliography"/>
        <w:spacing w:after="0"/>
      </w:pPr>
      <w:r w:rsidRPr="001608A0">
        <w:t>25</w:t>
      </w:r>
      <w:r w:rsidRPr="001608A0">
        <w:tab/>
        <w:t>Albert, E.J., Sommerfeld, K., Gophna, S., Marshall, J.S., and Gophna, U.: ‘The gut microbiota of toll-like receptor 2-deficient mice exhibits lineage-specific modifications’, Environ Microbiol Rep, 2009, 1, (1), pp. 65-70</w:t>
      </w:r>
    </w:p>
    <w:p w14:paraId="6DB41325" w14:textId="77777777" w:rsidR="001608A0" w:rsidRPr="001608A0" w:rsidRDefault="001608A0" w:rsidP="001608A0">
      <w:pPr>
        <w:pStyle w:val="EndNoteBibliography"/>
        <w:spacing w:after="0"/>
      </w:pPr>
      <w:r w:rsidRPr="001608A0">
        <w:t>26</w:t>
      </w:r>
      <w:r w:rsidRPr="001608A0">
        <w:tab/>
        <w:t>Cheung, K.L., Khor, T.O., Huang, M.T., and Kong, A.N.: ‘Differential in vivo mechanism of chemoprevention of tumor formation in azoxymethane/dextran sodium sulfate mice by PEITC and DBM’, Carcinogenesis, 2010, 31, (5), pp. 880-885</w:t>
      </w:r>
    </w:p>
    <w:p w14:paraId="538F8BCA" w14:textId="77777777" w:rsidR="001608A0" w:rsidRPr="001608A0" w:rsidRDefault="001608A0" w:rsidP="001608A0">
      <w:pPr>
        <w:pStyle w:val="EndNoteBibliography"/>
        <w:spacing w:after="0"/>
      </w:pPr>
      <w:r w:rsidRPr="001608A0">
        <w:t>27</w:t>
      </w:r>
      <w:r w:rsidRPr="001608A0">
        <w:tab/>
        <w:t>Cheung, K.L., Khor, T.O., Yu, S., and Kong, A.N.: ‘PEITC induces G1 cell cycle arrest on HT-29 cells through the activation of p38 MAPK signaling pathway’, AAPS J, 2008, 10, (2), pp. 277-281</w:t>
      </w:r>
    </w:p>
    <w:p w14:paraId="2E7296ED" w14:textId="77777777" w:rsidR="001608A0" w:rsidRPr="001608A0" w:rsidRDefault="001608A0" w:rsidP="001608A0">
      <w:pPr>
        <w:pStyle w:val="EndNoteBibliography"/>
        <w:spacing w:after="0"/>
      </w:pPr>
      <w:r w:rsidRPr="001608A0">
        <w:t>28</w:t>
      </w:r>
      <w:r w:rsidRPr="001608A0">
        <w:tab/>
        <w:t>Liu, Y., and Dey, M.: ‘Dietary Phenethyl Isothiocyanate Protects Mice from Colitis Associated Colon Cancer’, Int J Mol Sci, 2017, 18, (9)</w:t>
      </w:r>
    </w:p>
    <w:p w14:paraId="76CB1636" w14:textId="77777777" w:rsidR="001608A0" w:rsidRPr="001608A0" w:rsidRDefault="001608A0" w:rsidP="001608A0">
      <w:pPr>
        <w:pStyle w:val="EndNoteBibliography"/>
        <w:spacing w:after="0"/>
      </w:pPr>
      <w:r w:rsidRPr="001608A0">
        <w:t>29</w:t>
      </w:r>
      <w:r w:rsidRPr="001608A0">
        <w:tab/>
        <w:t>Khor, T.O., Cheung, W.K., Prawan, A., Reddy, B.S., and Kong, A.N.: ‘Chemoprevention of familial adenomatous polyposis in Apc(Min/+) mice by phenethyl isothiocyanate (PEITC)’, Mol Carcinog, 2008, 47, (5), pp. 321-325</w:t>
      </w:r>
    </w:p>
    <w:p w14:paraId="3F6BCE20" w14:textId="77777777" w:rsidR="001608A0" w:rsidRPr="001608A0" w:rsidRDefault="001608A0" w:rsidP="001608A0">
      <w:pPr>
        <w:pStyle w:val="EndNoteBibliography"/>
        <w:spacing w:after="0"/>
      </w:pPr>
      <w:r w:rsidRPr="001608A0">
        <w:t>30</w:t>
      </w:r>
      <w:r w:rsidRPr="001608A0">
        <w:tab/>
        <w:t>Shen, G., Xu, C., Hu, R., Jain, M.R., Gopalkrishnan, A., Nair, S., Huang, M.T., Chan, J.Y., and Kong, A.N.: ‘Modulation of nuclear factor E2-related factor 2-mediated gene expression in mice liver and small intestine by cancer chemopreventive agent curcumin’, Mol Cancer Ther, 2006, 5, (1), pp. 39-51</w:t>
      </w:r>
    </w:p>
    <w:p w14:paraId="21D4CC05" w14:textId="77777777" w:rsidR="001608A0" w:rsidRPr="001608A0" w:rsidRDefault="001608A0" w:rsidP="001608A0">
      <w:pPr>
        <w:pStyle w:val="EndNoteBibliography"/>
        <w:spacing w:after="0"/>
      </w:pPr>
      <w:r w:rsidRPr="001608A0">
        <w:t>31</w:t>
      </w:r>
      <w:r w:rsidRPr="001608A0">
        <w:tab/>
        <w:t>Lin, W., Wu, R.T., Wu, T.Y., Khor, T.O., Wang, H., and Kong, A.N.: ‘Sulforaphane suppressed LPS-induced inflammation in mouse peritoneal macrophages through Nrf2 dependent pathway’, Biochem Pharmacol, 2008, 76, (8), pp. 967-973</w:t>
      </w:r>
    </w:p>
    <w:p w14:paraId="5E551FD3" w14:textId="77777777" w:rsidR="001608A0" w:rsidRPr="001608A0" w:rsidRDefault="001608A0" w:rsidP="001608A0">
      <w:pPr>
        <w:pStyle w:val="EndNoteBibliography"/>
        <w:spacing w:after="0"/>
      </w:pPr>
      <w:r w:rsidRPr="001608A0">
        <w:t>32</w:t>
      </w:r>
      <w:r w:rsidRPr="001608A0">
        <w:tab/>
        <w:t>Apprill, A., McNally, S., Parsons, R., and Weber, L.: ‘Minor revision to V4 region SSU rRNA 806R gene primer greatly increases detection of SAR11 bacterioplankton’, Aquat Microb Ecol, 2015, 75, (2), pp. 129-137</w:t>
      </w:r>
    </w:p>
    <w:p w14:paraId="2562D586" w14:textId="77777777" w:rsidR="001608A0" w:rsidRPr="001608A0" w:rsidRDefault="001608A0" w:rsidP="001608A0">
      <w:pPr>
        <w:pStyle w:val="EndNoteBibliography"/>
        <w:spacing w:after="0"/>
      </w:pPr>
      <w:r w:rsidRPr="001608A0">
        <w:t>33</w:t>
      </w:r>
      <w:r w:rsidRPr="001608A0">
        <w:tab/>
        <w:t>Caporaso, J.G., Lauber, C.L., Walters, W.A., Berg-Lyons, D., Lozupone, C.A., Turnbaugh, P.J., Fierer, N., and Knight, R.: ‘Global patterns of 16S rRNA diversity at a depth of millions of sequences per sample’, P Natl Acad Sci USA, 2011, 108, pp. 4516-4522</w:t>
      </w:r>
    </w:p>
    <w:p w14:paraId="5F3BDA78" w14:textId="77777777" w:rsidR="001608A0" w:rsidRPr="001608A0" w:rsidRDefault="001608A0" w:rsidP="001608A0">
      <w:pPr>
        <w:pStyle w:val="EndNoteBibliography"/>
        <w:spacing w:after="0"/>
      </w:pPr>
      <w:r w:rsidRPr="001608A0">
        <w:t>34</w:t>
      </w:r>
      <w:r w:rsidRPr="001608A0">
        <w:tab/>
        <w:t>Caporaso, J.G., Lauber, C.L., Walters, W.A., Berg-Lyons, D., Huntley, J., Fierer, N., Owens, S.M., Betley, J., Fraser, L., Bauer, M., Gormley, N., Gilbert, J.A., Smith, G., and Knight, R.: ‘Ultra-high-throughput microbial community analysis on the Illumina HiSeq and MiSeq platforms’, Isme J, 2012, 6, (8), pp. 1621-1624</w:t>
      </w:r>
    </w:p>
    <w:p w14:paraId="374A7EBC" w14:textId="77777777" w:rsidR="001608A0" w:rsidRPr="001608A0" w:rsidRDefault="001608A0" w:rsidP="001608A0">
      <w:pPr>
        <w:pStyle w:val="EndNoteBibliography"/>
        <w:spacing w:after="0"/>
      </w:pPr>
      <w:r w:rsidRPr="001608A0">
        <w:t>35</w:t>
      </w:r>
      <w:r w:rsidRPr="001608A0">
        <w:tab/>
        <w:t>Minich, J.J., Humphrey, G., Benitez, R.A.S., Sanders, J., Swofford, A., Allen, E.E., and Knight, R.: ‘High-Throughput Miniaturized 16S rRNA Amplicon Library Preparation Reduces Costs while Preserving Microbiome Integrity’, Msystems, 2018, 3, (6)</w:t>
      </w:r>
    </w:p>
    <w:p w14:paraId="77A88BAE" w14:textId="77777777" w:rsidR="001608A0" w:rsidRPr="001608A0" w:rsidRDefault="001608A0" w:rsidP="001608A0">
      <w:pPr>
        <w:pStyle w:val="EndNoteBibliography"/>
        <w:spacing w:after="0"/>
      </w:pPr>
      <w:r w:rsidRPr="001608A0">
        <w:lastRenderedPageBreak/>
        <w:t>36</w:t>
      </w:r>
      <w:r w:rsidRPr="001608A0">
        <w:tab/>
        <w:t>Parada, A.E., Needham, D.M., and Fuhrman, J.A.: ‘Every base matters: assessing small subunit rRNA primers for marine microbiomes with mock communities, time series and global field samples’, Environ Microbiol, 2016, 18, (5), pp. 1403-1414</w:t>
      </w:r>
    </w:p>
    <w:p w14:paraId="30A054D9" w14:textId="77777777" w:rsidR="001608A0" w:rsidRPr="001608A0" w:rsidRDefault="001608A0" w:rsidP="001608A0">
      <w:pPr>
        <w:pStyle w:val="EndNoteBibliography"/>
        <w:spacing w:after="0"/>
      </w:pPr>
      <w:r w:rsidRPr="001608A0">
        <w:t>37</w:t>
      </w:r>
      <w:r w:rsidRPr="001608A0">
        <w:tab/>
        <w:t>Quince, C., Lanzen, A., Davenport, R.J., and Turnbaugh, P.J.: ‘Removing Noise From Pyrosequenced Amplicons’, Bmc Bioinformatics, 2011, 12</w:t>
      </w:r>
    </w:p>
    <w:p w14:paraId="69AB1941" w14:textId="77777777" w:rsidR="001608A0" w:rsidRPr="001608A0" w:rsidRDefault="001608A0" w:rsidP="001608A0">
      <w:pPr>
        <w:pStyle w:val="EndNoteBibliography"/>
        <w:spacing w:after="0"/>
      </w:pPr>
      <w:r w:rsidRPr="001608A0">
        <w:t>38</w:t>
      </w:r>
      <w:r w:rsidRPr="001608A0">
        <w:tab/>
        <w:t>Walters, W., Hyde, E.R., Berg-Lyons, D., Ackermann, G., Humphrey, G., Parada, A., Gilbert, J.A., Jansson, J.K., Caporaso, J.G., Fuhrman, J.A., Apprill, A., and Knight, R.: ‘Improved Bacterial 16S rRNA Gene (V4 and V4-5) and Fungal Internal Transcribed Spacer Marker Gene Primers for Microbial Community Surveys’, Msystems, 2016, 1, (1)</w:t>
      </w:r>
    </w:p>
    <w:p w14:paraId="4CA796B1" w14:textId="77777777" w:rsidR="001608A0" w:rsidRPr="001608A0" w:rsidRDefault="001608A0" w:rsidP="001608A0">
      <w:pPr>
        <w:pStyle w:val="EndNoteBibliography"/>
        <w:spacing w:after="0"/>
      </w:pPr>
      <w:r w:rsidRPr="001608A0">
        <w:t>39</w:t>
      </w:r>
      <w:r w:rsidRPr="001608A0">
        <w:tab/>
        <w:t>Bolyen, E., Rideout, J.R., Dillon, M.R., Bokulich, N.A., Abnet, C.C., Al-Ghalith, G.A., Alexander, H., Alm, E.J., Arumugam, M., Asnicar, F., Bai, Y., Bisanz, J.E., Bittinger, K., Brejnrod, A., Brislawn, C.J., Brown, C.T., Callahan, B.J., Caraballo-Rodriguez, A.M., Chase, J., Cope, E.K., Da Silva, R., Diener, C., Dorrestein, P.C., Douglas, G.M., Durall, D.M., Duvallet, C., Edwardson, C.F., Ernst, M., Estaki, M., Fouquier, J., Gauglitz, J.M., Gibbons, S.M., Gibson, D.L., Gonzalez, A., Gorlick, K., Guo, J., Hillmann, B., Holmes, S., Holste, H., Huttenhower, C., Huttley, G.A., Janssen, S., Jarmusch, A.K., Jiang, L., Kaehler, B.D., Kang, K.B., Keefe, C.R., Keim, P., Kelley, S.T., Knights, D., Koester, I., Kosciolek, T., Kreps, J., Langille, M.G.I., Lee, J., Ley, R., Liu, Y.X., Loftfield, E., Lozupone, C., Maher, M., Marotz, C., Martin, B.D., McDonald, D., McIver, L.J., Melnik, A.V., Metcalf, J.L., Morgan, S.C., Morton, J.T., Naimey, A.T., Navas-Molina, J.A., Nothias, L.F., Orchanian, S.B., Pearson, T., Peoples, S.L., Petras, D., Preuss, M.L., Pruesse, E., Rasmussen, L.B., Rivers, A., Robeson, M.S., 2nd, Rosenthal, P., Segata, N., Shaffer, M., Shiffer, A., Sinha, R., Song, S.J., Spear, J.R., Swafford, A.D., Thompson, L.R., Torres, P.J., Trinh, P., Tripathi, A., Turnbaugh, P.J., Ul-Hasan, S., van der Hooft, J.J.J., Vargas, F., Vazquez-Baeza, Y., Vogtmann, E., von Hippel, M., Walters, W., Wan, Y., Wang, M., Warren, J., Weber, K.C., Williamson, C.H.D., Willis, A.D., Xu, Z.Z., Zaneveld, J.R., Zhang, Y., Zhu, Q., Knight, R., and Caporaso, J.G.: ‘Reproducible, interactive, scalable and extensible microbiome data science using QIIME 2’, Nat Biotechnol, 2019, 37, (8), pp. 852-857</w:t>
      </w:r>
    </w:p>
    <w:p w14:paraId="45C051E1" w14:textId="77777777" w:rsidR="001608A0" w:rsidRPr="001608A0" w:rsidRDefault="001608A0" w:rsidP="001608A0">
      <w:pPr>
        <w:pStyle w:val="EndNoteBibliography"/>
        <w:spacing w:after="0"/>
      </w:pPr>
      <w:r w:rsidRPr="001608A0">
        <w:t>40</w:t>
      </w:r>
      <w:r w:rsidRPr="001608A0">
        <w:tab/>
        <w:t>Estaki, M., Jiang, L., Bokulich, N.A., McDonald, D., Gonzalez, A., Kosciolek, T., Martino, C., Zhu, Q., Birmingham, A., Vazquez-Baeza, Y., Dillon, M.R., Bolyen, E., Caporaso, J.G., and Knight, R.: ‘QIIME 2 Enables Comprehensive End-to-End Analysis of Diverse Microbiome Data and Comparative Studies with Publicly Available Data’, Curr Protoc Bioinformatics, 2020, 70, (1), pp. e100</w:t>
      </w:r>
    </w:p>
    <w:p w14:paraId="13C4E0EA" w14:textId="77777777" w:rsidR="001608A0" w:rsidRPr="001608A0" w:rsidRDefault="001608A0" w:rsidP="001608A0">
      <w:pPr>
        <w:pStyle w:val="EndNoteBibliography"/>
        <w:spacing w:after="0"/>
      </w:pPr>
      <w:r w:rsidRPr="001608A0">
        <w:t>41</w:t>
      </w:r>
      <w:r w:rsidRPr="001608A0">
        <w:tab/>
        <w:t>Callahan, B.J., McMurdie, P.J., Rosen, M.J., Han, A.W., Johnson, A.J., and Holmes, S.P.: ‘DADA2: High-resolution sample inference from Illumina amplicon data’, Nat Methods, 2016, 13, (7), pp. 581-583</w:t>
      </w:r>
    </w:p>
    <w:p w14:paraId="1D368D56" w14:textId="77777777" w:rsidR="001608A0" w:rsidRPr="001608A0" w:rsidRDefault="001608A0" w:rsidP="001608A0">
      <w:pPr>
        <w:pStyle w:val="EndNoteBibliography"/>
        <w:spacing w:after="0"/>
      </w:pPr>
      <w:r w:rsidRPr="001608A0">
        <w:t>42</w:t>
      </w:r>
      <w:r w:rsidRPr="001608A0">
        <w:tab/>
        <w:t>Yilmaz, P., Parfrey, L.W., Yarza, P., Gerken, J., Pruesse, E., Quast, C., Schweer, T., Peplies, J., Ludwig, W., and Glockner, F.O.: ‘The SILVA and "All-species Living Tree Project (LTP)" taxonomic frameworks’, Nucleic Acids Research, 2014, 42, (D1), pp. D643-D648</w:t>
      </w:r>
    </w:p>
    <w:p w14:paraId="17E918D5" w14:textId="77777777" w:rsidR="001608A0" w:rsidRPr="001608A0" w:rsidRDefault="001608A0" w:rsidP="001608A0">
      <w:pPr>
        <w:pStyle w:val="EndNoteBibliography"/>
        <w:spacing w:after="0"/>
      </w:pPr>
      <w:r w:rsidRPr="001608A0">
        <w:t>43</w:t>
      </w:r>
      <w:r w:rsidRPr="001608A0">
        <w:tab/>
        <w:t>Caporaso, J.G., Kuczynski, J., Stombaugh, J., Bittinger, K., Bushman, F.D., Costello, E.K., Fierer, N., Pena, A.G., Goodrich, J.K., Gordon, J.I., Huttley, G.A., Kelley, S.T., Knights, D., Koenig, J.E., Ley, R.E., Lozupone, C.A., McDonald, D., Muegge, B.D., Pirrung, M., Reeder, J., Sevinsky, J.R., Turnbaugh, P.J., Walters, W.A., Widmann, J., Yatsunenko, T., Zaneveld, J., and Knight, R.: ‘QIIME allows analysis of high-throughput community sequencing data’, Nat Methods, 2010, 7, (5), pp. 335-336</w:t>
      </w:r>
    </w:p>
    <w:p w14:paraId="590174BD" w14:textId="77777777" w:rsidR="001608A0" w:rsidRPr="001608A0" w:rsidRDefault="001608A0" w:rsidP="001608A0">
      <w:pPr>
        <w:pStyle w:val="EndNoteBibliography"/>
        <w:spacing w:after="0"/>
      </w:pPr>
      <w:r w:rsidRPr="001608A0">
        <w:t>44</w:t>
      </w:r>
      <w:r w:rsidRPr="001608A0">
        <w:tab/>
        <w:t>Huang, Y., Li, W., Su, Z.Y., and Kong, A.N.: ‘The complexity of the Nrf2 pathway: beyond the antioxidant response’, J Nutr Biochem, 2015, 26, (12), pp. 1401-1413</w:t>
      </w:r>
    </w:p>
    <w:p w14:paraId="18171CA5" w14:textId="77777777" w:rsidR="001608A0" w:rsidRPr="001608A0" w:rsidRDefault="001608A0" w:rsidP="001608A0">
      <w:pPr>
        <w:pStyle w:val="EndNoteBibliography"/>
        <w:spacing w:after="0"/>
      </w:pPr>
      <w:r w:rsidRPr="001608A0">
        <w:t>45</w:t>
      </w:r>
      <w:r w:rsidRPr="001608A0">
        <w:tab/>
        <w:t>Zhang, D.D.: ‘Mechanistic studies of the Nrf2-Keap1 signaling pathway’, Drug Metab Rev, 2006, 38, (4), pp. 769-789</w:t>
      </w:r>
    </w:p>
    <w:p w14:paraId="66408FEA" w14:textId="77777777" w:rsidR="001608A0" w:rsidRPr="001608A0" w:rsidRDefault="001608A0" w:rsidP="001608A0">
      <w:pPr>
        <w:pStyle w:val="EndNoteBibliography"/>
        <w:spacing w:after="0"/>
      </w:pPr>
      <w:r w:rsidRPr="001608A0">
        <w:t>46</w:t>
      </w:r>
      <w:r w:rsidRPr="001608A0">
        <w:tab/>
        <w:t>Taguchi, K., and Yamamoto, M.: ‘The KEAP1-NRF2 System in Cancer’, Front Oncol, 2017, 7, pp. 85</w:t>
      </w:r>
    </w:p>
    <w:p w14:paraId="3EA83C12" w14:textId="77777777" w:rsidR="001608A0" w:rsidRPr="001608A0" w:rsidRDefault="001608A0" w:rsidP="001608A0">
      <w:pPr>
        <w:pStyle w:val="EndNoteBibliography"/>
        <w:spacing w:after="0"/>
      </w:pPr>
      <w:r w:rsidRPr="001608A0">
        <w:t>47</w:t>
      </w:r>
      <w:r w:rsidRPr="001608A0">
        <w:tab/>
        <w:t>Mitsuishi, Y., Motohashi, H., and Yamamoto, M.: ‘The Keap1-Nrf2 system in cancers: stress response and anabolic metabolism’, Front Oncol, 2012, 2, pp. 200</w:t>
      </w:r>
    </w:p>
    <w:p w14:paraId="167F3EF7" w14:textId="77777777" w:rsidR="001608A0" w:rsidRPr="001608A0" w:rsidRDefault="001608A0" w:rsidP="001608A0">
      <w:pPr>
        <w:pStyle w:val="EndNoteBibliography"/>
        <w:spacing w:after="0"/>
      </w:pPr>
      <w:r w:rsidRPr="001608A0">
        <w:lastRenderedPageBreak/>
        <w:t>48</w:t>
      </w:r>
      <w:r w:rsidRPr="001608A0">
        <w:tab/>
        <w:t>Osburn, W.O., and Kensler, T.W.: ‘Nrf2 signaling: an adaptive response pathway for protection against environmental toxic insults’, Mutat Res, 2008, 659, (1-2), pp. 31-39</w:t>
      </w:r>
    </w:p>
    <w:p w14:paraId="60E06C23" w14:textId="77777777" w:rsidR="001608A0" w:rsidRPr="001608A0" w:rsidRDefault="001608A0" w:rsidP="001608A0">
      <w:pPr>
        <w:pStyle w:val="EndNoteBibliography"/>
        <w:spacing w:after="0"/>
      </w:pPr>
      <w:r w:rsidRPr="001608A0">
        <w:t>49</w:t>
      </w:r>
      <w:r w:rsidRPr="001608A0">
        <w:tab/>
        <w:t>Mariat, D., Firmesse, O., Levenez, F., Guimaraes, V., Sokol, H., Dore, J., Corthier, G., and Furet, J.P.: ‘The Firmicutes/Bacteroidetes ratio of the human microbiota changes with age’, BMC Microbiol, 2009, 9, pp. 123</w:t>
      </w:r>
    </w:p>
    <w:p w14:paraId="7B058785" w14:textId="77777777" w:rsidR="001608A0" w:rsidRPr="001608A0" w:rsidRDefault="001608A0" w:rsidP="001608A0">
      <w:pPr>
        <w:pStyle w:val="EndNoteBibliography"/>
        <w:spacing w:after="0"/>
      </w:pPr>
      <w:r w:rsidRPr="001608A0">
        <w:t>50</w:t>
      </w:r>
      <w:r w:rsidRPr="001608A0">
        <w:tab/>
        <w:t>Koliada, A., Syzenko, G., Moseiko, V., Budovska, L., Puchkov, K., Perederiy, V., Gavalko, Y., Dorofeyev, A., Romanenko, M., Tkach, S., Sineok, L., Lushchak, O., and Vaiserman, A.: ‘Association between body mass index and Firmicutes/Bacteroidetes ratio in an adult Ukrainian population’, BMC Microbiol, 2017, 17, (1), pp. 120</w:t>
      </w:r>
    </w:p>
    <w:p w14:paraId="27FF99CC" w14:textId="77777777" w:rsidR="001608A0" w:rsidRPr="001608A0" w:rsidRDefault="001608A0" w:rsidP="001608A0">
      <w:pPr>
        <w:pStyle w:val="EndNoteBibliography"/>
        <w:spacing w:after="0"/>
      </w:pPr>
      <w:r w:rsidRPr="001608A0">
        <w:t>51</w:t>
      </w:r>
      <w:r w:rsidRPr="001608A0">
        <w:tab/>
        <w:t>Stojanov, S., Berlec, A., and Strukelj, B.: ‘The Influence of Probiotics on the Firmicutes/Bacteroidetes Ratio in the Treatment of Obesity and Inflammatory Bowel disease’, Microorganisms, 2020, 8, (11)</w:t>
      </w:r>
    </w:p>
    <w:p w14:paraId="6EAD32BF" w14:textId="77777777" w:rsidR="001608A0" w:rsidRPr="001608A0" w:rsidRDefault="001608A0" w:rsidP="001608A0">
      <w:pPr>
        <w:pStyle w:val="EndNoteBibliography"/>
        <w:spacing w:after="0"/>
      </w:pPr>
      <w:r w:rsidRPr="001608A0">
        <w:t>52</w:t>
      </w:r>
      <w:r w:rsidRPr="001608A0">
        <w:tab/>
        <w:t>La Reau, A.J., and Suen, G.: ‘The Ruminococci: key symbionts of the gut ecosystem’, J Microbiol, 2018, 56, (3), pp. 199-208</w:t>
      </w:r>
    </w:p>
    <w:p w14:paraId="35BD3A77" w14:textId="77777777" w:rsidR="001608A0" w:rsidRPr="001608A0" w:rsidRDefault="001608A0" w:rsidP="001608A0">
      <w:pPr>
        <w:pStyle w:val="EndNoteBibliography"/>
        <w:spacing w:after="0"/>
      </w:pPr>
      <w:r w:rsidRPr="001608A0">
        <w:t>53</w:t>
      </w:r>
      <w:r w:rsidRPr="001608A0">
        <w:tab/>
        <w:t>Rainey, F.A., and Janssen, P.H.: ‘Phylogenetic analysis by 16S ribosomal DNA sequence comparison reveals two unrelated groups of species within the genus Ruminococcus’, FEMS Microbiol Lett, 1995, 129, (1), pp. 69-73</w:t>
      </w:r>
    </w:p>
    <w:p w14:paraId="24A30442" w14:textId="77777777" w:rsidR="001608A0" w:rsidRPr="001608A0" w:rsidRDefault="001608A0" w:rsidP="001608A0">
      <w:pPr>
        <w:pStyle w:val="EndNoteBibliography"/>
        <w:spacing w:after="0"/>
      </w:pPr>
      <w:r w:rsidRPr="001608A0">
        <w:t>54</w:t>
      </w:r>
      <w:r w:rsidRPr="001608A0">
        <w:tab/>
        <w:t>Qin, J., Li, R., Raes, J., Arumugam, M., Burgdorf, K.S., Manichanh, C., Nielsen, T., Pons, N., Levenez, F., Yamada, T., Mende, D.R., Li, J., Xu, J., Li, S., Li, D., Cao, J., Wang, B., Liang, H., Zheng, H., Xie, Y., Tap, J., Lepage, P., Bertalan, M., Batto, J.M., Hansen, T., Le Paslier, D., Linneberg, A., Nielsen, H.B., Pelletier, E., Renault, P., Sicheritz-Ponten, T., Turner, K., Zhu, H., Yu, C., Li, S., Jian, M., Zhou, Y., Li, Y., Zhang, X., Li, S., Qin, N., Yang, H., Wang, J., Brunak, S., Dore, J., Guarner, F., Kristiansen, K., Pedersen, O., Parkhill, J., Weissenbach, J., Meta, H.I.T.C., Bork, P., Ehrlich, S.D., and Wang, J.: ‘A human gut microbial gene catalogue established by metagenomic sequencing’, Nature, 2010, 464, (7285), pp. 59-65</w:t>
      </w:r>
    </w:p>
    <w:p w14:paraId="52335B1E" w14:textId="77777777" w:rsidR="001608A0" w:rsidRPr="001608A0" w:rsidRDefault="001608A0" w:rsidP="001608A0">
      <w:pPr>
        <w:pStyle w:val="EndNoteBibliography"/>
        <w:spacing w:after="0"/>
      </w:pPr>
      <w:r w:rsidRPr="001608A0">
        <w:t>55</w:t>
      </w:r>
      <w:r w:rsidRPr="001608A0">
        <w:tab/>
        <w:t>Leschine, S.B.: ‘Cellulose degradation in anaerobic environments’, Annu Rev Microbiol, 1995, 49, pp. 399-426</w:t>
      </w:r>
    </w:p>
    <w:p w14:paraId="2F97B900" w14:textId="77777777" w:rsidR="001608A0" w:rsidRPr="001608A0" w:rsidRDefault="001608A0" w:rsidP="001608A0">
      <w:pPr>
        <w:pStyle w:val="EndNoteBibliography"/>
        <w:spacing w:after="0"/>
      </w:pPr>
      <w:r w:rsidRPr="001608A0">
        <w:t>56</w:t>
      </w:r>
      <w:r w:rsidRPr="001608A0">
        <w:tab/>
        <w:t>Flint, H.J., Bayer, E.A., Rincon, M.T., Lamed, R., and White, B.A.: ‘Polysaccharide utilization by gut bacteria: potential for new insights from genomic analysis’, Nat Rev Microbiol, 2008, 6, (2), pp. 121-131</w:t>
      </w:r>
    </w:p>
    <w:p w14:paraId="5372884E" w14:textId="77777777" w:rsidR="001608A0" w:rsidRPr="001608A0" w:rsidRDefault="001608A0" w:rsidP="001608A0">
      <w:pPr>
        <w:pStyle w:val="EndNoteBibliography"/>
        <w:spacing w:after="0"/>
      </w:pPr>
      <w:r w:rsidRPr="001608A0">
        <w:t>57</w:t>
      </w:r>
      <w:r w:rsidRPr="001608A0">
        <w:tab/>
        <w:t>Lyra, A., Krogius-Kurikka, L., Nikkila, J., Malinen, E., Kajander, K., Kurikka, K., Korpela, R., and Palva, A.: ‘Effect of a multispecies probiotic supplement on quantity of irritable bowel syndrome-related intestinal microbial phylotypes’, BMC Gastroenterol, 2010, 10, pp. 110</w:t>
      </w:r>
    </w:p>
    <w:p w14:paraId="2557965C" w14:textId="77777777" w:rsidR="001608A0" w:rsidRPr="001608A0" w:rsidRDefault="001608A0" w:rsidP="001608A0">
      <w:pPr>
        <w:pStyle w:val="EndNoteBibliography"/>
        <w:spacing w:after="0"/>
      </w:pPr>
      <w:r w:rsidRPr="001608A0">
        <w:t>58</w:t>
      </w:r>
      <w:r w:rsidRPr="001608A0">
        <w:tab/>
        <w:t>Hall, A.B., Yassour, M., Sauk, J., Garner, A., Jiang, X., Arthur, T., Lagoudas, G.K., Vatanen, T., Fornelos, N., Wilson, R., Bertha, M., Cohen, M., Garber, J., Khalili, H., Gevers, D., Ananthakrishnan, A.N., Kugathasan, S., Lander, E.S., Blainey, P., Vlamakis, H., Xavier, R.J., and Huttenhower, C.: ‘A novel Ruminococcus gnavus clade enriched in inflammatory bowel disease patients’, Genome Med, 2017, 9, (1), pp. 103</w:t>
      </w:r>
    </w:p>
    <w:p w14:paraId="3621C931" w14:textId="77777777" w:rsidR="001608A0" w:rsidRPr="001608A0" w:rsidRDefault="001608A0" w:rsidP="001608A0">
      <w:pPr>
        <w:pStyle w:val="EndNoteBibliography"/>
        <w:spacing w:after="0"/>
      </w:pPr>
      <w:r w:rsidRPr="001608A0">
        <w:t>59</w:t>
      </w:r>
      <w:r w:rsidRPr="001608A0">
        <w:tab/>
        <w:t>Henke, M.T., Kenny, D.J., Cassilly, C.D., Vlamakis, H., Xavier, R.J., and Clardy, J.: ‘Ruminococcus gnavus, a member of the human gut microbiome associated with Crohn's disease, produces an inflammatory polysaccharide’, Proc Natl Acad Sci U S A, 2019, 116, (26), pp. 12672-12677</w:t>
      </w:r>
    </w:p>
    <w:p w14:paraId="6DB1AE1C" w14:textId="77777777" w:rsidR="001608A0" w:rsidRPr="001608A0" w:rsidRDefault="001608A0" w:rsidP="001608A0">
      <w:pPr>
        <w:pStyle w:val="EndNoteBibliography"/>
        <w:spacing w:after="0"/>
      </w:pPr>
      <w:r w:rsidRPr="001608A0">
        <w:t>60</w:t>
      </w:r>
      <w:r w:rsidRPr="001608A0">
        <w:tab/>
        <w:t>Chua, H.H., Chou, H.C., Tung, Y.L., Chiang, B.L., Liao, C.C., Liu, H.H., and Ni, Y.H.: ‘Intestinal Dysbiosis Featuring Abundance of Ruminococcus gnavus Associates With Allergic Diseases in Infants’, Gastroenterology, 2018, 154, (1), pp. 154-167</w:t>
      </w:r>
    </w:p>
    <w:p w14:paraId="1C930A13" w14:textId="77777777" w:rsidR="001608A0" w:rsidRPr="001608A0" w:rsidRDefault="001608A0" w:rsidP="001608A0">
      <w:pPr>
        <w:pStyle w:val="EndNoteBibliography"/>
        <w:spacing w:after="0"/>
      </w:pPr>
      <w:r w:rsidRPr="001608A0">
        <w:t>61</w:t>
      </w:r>
      <w:r w:rsidRPr="001608A0">
        <w:tab/>
        <w:t>Johnson, E.L., Heaver, S.L., Walters, W.A., and Ley, R.E.: ‘Microbiome and metabolic disease: revisiting the bacterial phylum Bacteroidetes’, J Mol Med (Berl), 2017, 95, (1), pp. 1-8</w:t>
      </w:r>
    </w:p>
    <w:p w14:paraId="4155BEFB" w14:textId="77777777" w:rsidR="001608A0" w:rsidRPr="001608A0" w:rsidRDefault="001608A0" w:rsidP="001608A0">
      <w:pPr>
        <w:pStyle w:val="EndNoteBibliography"/>
        <w:spacing w:after="0"/>
      </w:pPr>
      <w:r w:rsidRPr="001608A0">
        <w:t>62</w:t>
      </w:r>
      <w:r w:rsidRPr="001608A0">
        <w:tab/>
        <w:t>Couturier-Maillard, A., Secher, T., Rehman, A., Normand, S., De Arcangelis, A., Haesler, R., Huot, L., Grandjean, T., Bressenot, A., Delanoye-Crespin, A., Gaillot, O., Schreiber, S., Lemoine, Y., Ryffel, B., Hot, D., Nunez, G., Chen, G., Rosenstiel, P., and Chamaillard, M.: ‘NOD2-mediated dysbiosis predisposes mice to transmissible colitis and colorectal cancer’, J Clin Invest, 2013, 123, (2), pp. 700-711</w:t>
      </w:r>
    </w:p>
    <w:p w14:paraId="5329DD6F" w14:textId="77777777" w:rsidR="001608A0" w:rsidRPr="001608A0" w:rsidRDefault="001608A0" w:rsidP="001608A0">
      <w:pPr>
        <w:pStyle w:val="EndNoteBibliography"/>
        <w:spacing w:after="0"/>
      </w:pPr>
      <w:r w:rsidRPr="001608A0">
        <w:lastRenderedPageBreak/>
        <w:t>63</w:t>
      </w:r>
      <w:r w:rsidRPr="001608A0">
        <w:tab/>
        <w:t>Carmichael, W.W.: ‘Cyanobacteria secondary metabolites--the cyanotoxins’, J Appl Bacteriol, 1992, 72, (6), pp. 445-459</w:t>
      </w:r>
    </w:p>
    <w:p w14:paraId="7539DE0C" w14:textId="77777777" w:rsidR="001608A0" w:rsidRPr="001608A0" w:rsidRDefault="001608A0" w:rsidP="001608A0">
      <w:pPr>
        <w:pStyle w:val="EndNoteBibliography"/>
        <w:spacing w:after="0"/>
      </w:pPr>
      <w:r w:rsidRPr="001608A0">
        <w:t>64</w:t>
      </w:r>
      <w:r w:rsidRPr="001608A0">
        <w:tab/>
        <w:t>Carmichael, W.W.: ‘The toxins of cyanobacteria’, Sci Am, 1994, 270, (1), pp. 78-86</w:t>
      </w:r>
    </w:p>
    <w:p w14:paraId="5185E0C3" w14:textId="77777777" w:rsidR="001608A0" w:rsidRPr="001608A0" w:rsidRDefault="001608A0" w:rsidP="001608A0">
      <w:pPr>
        <w:pStyle w:val="EndNoteBibliography"/>
        <w:spacing w:after="0"/>
      </w:pPr>
      <w:r w:rsidRPr="001608A0">
        <w:t>65</w:t>
      </w:r>
      <w:r w:rsidRPr="001608A0">
        <w:tab/>
        <w:t>Hildebrand, F., Nguyen, T.L., Brinkman, B., Yunta, R.G., Cauwe, B., Vandenabeele, P., Liston, A., and Raes, J.: ‘Inflammation-associated enterotypes, host genotype, cage and inter-individual effects drive gut microbiota variation in common laboratory mice’, Genome Biol, 2013, 14, (1), pp. R4</w:t>
      </w:r>
    </w:p>
    <w:p w14:paraId="223EBD9C" w14:textId="77777777" w:rsidR="001608A0" w:rsidRPr="001608A0" w:rsidRDefault="001608A0" w:rsidP="001608A0">
      <w:pPr>
        <w:pStyle w:val="EndNoteBibliography"/>
        <w:spacing w:after="0"/>
      </w:pPr>
      <w:r w:rsidRPr="001608A0">
        <w:t>66</w:t>
      </w:r>
      <w:r w:rsidRPr="001608A0">
        <w:tab/>
        <w:t>Roopchand, D.E., Carmody, R.N., Kuhn, P., Moskal, K., Rojas-Silva, P., Turnbaugh, P.J., and Raskin, I.: ‘Dietary Polyphenols Promote Growth of the Gut Bacterium Akkermansia muciniphila and Attenuate High-Fat Diet-Induced Metabolic Syndrome’, Diabetes, 2015, 64, (8), pp. 2847-2858</w:t>
      </w:r>
    </w:p>
    <w:p w14:paraId="335EDC87" w14:textId="77777777" w:rsidR="001608A0" w:rsidRPr="001608A0" w:rsidRDefault="001608A0" w:rsidP="001608A0">
      <w:pPr>
        <w:pStyle w:val="EndNoteBibliography"/>
        <w:spacing w:after="0"/>
      </w:pPr>
      <w:r w:rsidRPr="001608A0">
        <w:t>67</w:t>
      </w:r>
      <w:r w:rsidRPr="001608A0">
        <w:tab/>
        <w:t>Zhang, L., Carmody, R.N., Kalariya, H.M., Duran, R.M., Moskal, K., Poulev, A., Kuhn, P., Tveter, K.M., Turnbaugh, P.J., Raskin, I., and Roopchand, D.E.: ‘Grape proanthocyanidin-induced intestinal bloom of Akkermansia muciniphila is dependent on its baseline abundance and precedes activation of host genes related to metabolic health’, J Nutr Biochem, 2018, 56, pp. 142-151</w:t>
      </w:r>
    </w:p>
    <w:p w14:paraId="18A0ED54" w14:textId="77777777" w:rsidR="001608A0" w:rsidRPr="001608A0" w:rsidRDefault="001608A0" w:rsidP="001608A0">
      <w:pPr>
        <w:pStyle w:val="EndNoteBibliography"/>
        <w:spacing w:after="0"/>
      </w:pPr>
      <w:r w:rsidRPr="001608A0">
        <w:t>68</w:t>
      </w:r>
      <w:r w:rsidRPr="001608A0">
        <w:tab/>
        <w:t>Turnbaugh, P.J., Ridaura, V.K., Faith, J.J., Rey, F.E., Knight, R., and Gordon, J.I.: ‘The effect of diet on the human gut microbiome: a metagenomic analysis in humanized gnotobiotic mice’, Sci Transl Med, 2009, 1, (6), pp. 6ra14</w:t>
      </w:r>
    </w:p>
    <w:p w14:paraId="62473057" w14:textId="77777777" w:rsidR="001608A0" w:rsidRPr="001608A0" w:rsidRDefault="001608A0" w:rsidP="001608A0">
      <w:pPr>
        <w:pStyle w:val="EndNoteBibliography"/>
      </w:pPr>
      <w:r w:rsidRPr="001608A0">
        <w:t>69</w:t>
      </w:r>
      <w:r w:rsidRPr="001608A0">
        <w:tab/>
        <w:t>Lundberg, R., Toft, M.F., August, B., Hansen, A.K., and Hansen, C.H.: ‘Antibiotic-treated versus germ-free rodents for microbiota transplantation studies’, Gut Microbes, 2016, 7, (1), pp. 68-74</w:t>
      </w:r>
    </w:p>
    <w:p w14:paraId="3C62136A" w14:textId="2E2F2911" w:rsidR="00FD1858" w:rsidRPr="00CC44A5" w:rsidRDefault="00CC44A5" w:rsidP="005D16CB">
      <w:pPr>
        <w:spacing w:after="0" w:line="240" w:lineRule="auto"/>
        <w:rPr>
          <w:rFonts w:ascii="Times New Roman" w:hAnsi="Times New Roman" w:cs="Times New Roman"/>
          <w:sz w:val="24"/>
          <w:szCs w:val="24"/>
        </w:rPr>
      </w:pPr>
      <w:r w:rsidRPr="00CC44A5">
        <w:rPr>
          <w:rFonts w:ascii="Times New Roman" w:hAnsi="Times New Roman" w:cs="Times New Roman"/>
          <w:sz w:val="24"/>
          <w:szCs w:val="24"/>
        </w:rPr>
        <w:fldChar w:fldCharType="end"/>
      </w:r>
    </w:p>
    <w:sectPr w:rsidR="00FD1858" w:rsidRPr="00CC44A5">
      <w:headerReference w:type="default" r:id="rId31"/>
      <w:footerReference w:type="default" r:id="rId3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 w:author="Md Shahid Sarwar" w:date="2023-03-14T12:59:00Z" w:initials="MSS">
    <w:p w14:paraId="22AD721F" w14:textId="6EEBDDC8" w:rsidR="009970F0" w:rsidRDefault="009970F0">
      <w:pPr>
        <w:pStyle w:val="CommentText"/>
      </w:pPr>
      <w:r>
        <w:rPr>
          <w:rStyle w:val="CommentReference"/>
        </w:rPr>
        <w:annotationRef/>
      </w:r>
      <w:r>
        <w:t xml:space="preserve">The first paragraph contains too many references. We can cite the most relevant, recent, and articles from renowned journals. </w:t>
      </w:r>
    </w:p>
  </w:comment>
  <w:comment w:id="41" w:author="Md Shahid Sarwar" w:date="2023-03-14T12:58:00Z" w:initials="MSS">
    <w:p w14:paraId="1ECFED72" w14:textId="020F5E9E" w:rsidR="009970F0" w:rsidRDefault="009970F0">
      <w:pPr>
        <w:pStyle w:val="CommentText"/>
      </w:pPr>
      <w:r>
        <w:rPr>
          <w:rStyle w:val="CommentReference"/>
        </w:rPr>
        <w:annotationRef/>
      </w:r>
      <w:r>
        <w:t xml:space="preserve">Just 2-3 references are fine. </w:t>
      </w:r>
    </w:p>
  </w:comment>
  <w:comment w:id="45" w:author="Md Shahid Sarwar" w:date="2023-03-14T14:08:00Z" w:initials="MSS">
    <w:p w14:paraId="53ADEF98" w14:textId="3CD04ADD" w:rsidR="00E048E6" w:rsidRDefault="00E048E6">
      <w:pPr>
        <w:pStyle w:val="CommentText"/>
      </w:pPr>
      <w:r>
        <w:rPr>
          <w:rStyle w:val="CommentReference"/>
        </w:rPr>
        <w:annotationRef/>
      </w:r>
      <w:r>
        <w:t>Need to describe the role of Nrf2 KO in gut inflammation</w:t>
      </w:r>
      <w:r w:rsidR="00235B77">
        <w:t xml:space="preserve"> and its significance in relation to the current study. </w:t>
      </w:r>
    </w:p>
  </w:comment>
  <w:comment w:id="46" w:author="Md Shahid Sarwar" w:date="2023-03-14T14:04:00Z" w:initials="MSS">
    <w:p w14:paraId="650A6681" w14:textId="57090F9E" w:rsidR="00E81123" w:rsidRDefault="00E81123" w:rsidP="00E81123">
      <w:pPr>
        <w:pStyle w:val="Title"/>
        <w:jc w:val="center"/>
        <w:rPr>
          <w:sz w:val="32"/>
          <w:szCs w:val="32"/>
        </w:rPr>
      </w:pPr>
      <w:r>
        <w:rPr>
          <w:rStyle w:val="CommentReference"/>
        </w:rPr>
        <w:annotationRef/>
      </w:r>
      <w:r>
        <w:t xml:space="preserve">Need to justify the health benefit of </w:t>
      </w:r>
      <w:r w:rsidRPr="00A43D9D">
        <w:rPr>
          <w:sz w:val="32"/>
          <w:szCs w:val="32"/>
        </w:rPr>
        <w:t>phenethyl isothiocyanate and cranberry rich diets</w:t>
      </w:r>
      <w:r>
        <w:rPr>
          <w:sz w:val="32"/>
          <w:szCs w:val="32"/>
        </w:rPr>
        <w:t xml:space="preserve"> and why they were selected in this study. </w:t>
      </w:r>
    </w:p>
    <w:p w14:paraId="6EE71C7D" w14:textId="5B0B4DC9" w:rsidR="00E81123" w:rsidRDefault="00E81123">
      <w:pPr>
        <w:pStyle w:val="CommentText"/>
      </w:pPr>
    </w:p>
  </w:comment>
  <w:comment w:id="47" w:author="Md Shahid Sarwar" w:date="2023-03-14T11:26:00Z" w:initials="MSS">
    <w:p w14:paraId="0798C0AC" w14:textId="5FFE209B" w:rsidR="00952362" w:rsidRDefault="00952362">
      <w:pPr>
        <w:pStyle w:val="CommentText"/>
      </w:pPr>
      <w:r>
        <w:rPr>
          <w:rStyle w:val="CommentReference"/>
        </w:rPr>
        <w:annotationRef/>
      </w:r>
      <w:r>
        <w:t xml:space="preserve">The study hypothesis and objective of the study need clear articulation. </w:t>
      </w:r>
    </w:p>
  </w:comment>
  <w:comment w:id="52" w:author="Md Shahid Sarwar" w:date="2023-03-14T12:52:00Z" w:initials="MSS">
    <w:p w14:paraId="07C4FDF2" w14:textId="2BD3F80B" w:rsidR="009970F0" w:rsidRDefault="009970F0">
      <w:pPr>
        <w:pStyle w:val="CommentText"/>
      </w:pPr>
      <w:r>
        <w:rPr>
          <w:rStyle w:val="CommentReference"/>
        </w:rPr>
        <w:annotationRef/>
      </w:r>
      <w:r>
        <w:t xml:space="preserve">Need to mention sex of the mice and the reason. </w:t>
      </w:r>
      <w:proofErr w:type="gramStart"/>
      <w:r w:rsidR="00752A84">
        <w:t>Also</w:t>
      </w:r>
      <w:proofErr w:type="gramEnd"/>
      <w:r w:rsidR="00752A84">
        <w:t xml:space="preserve"> n = XX</w:t>
      </w:r>
    </w:p>
  </w:comment>
  <w:comment w:id="51" w:author="Md Shahid Sarwar" w:date="2023-03-14T11:27:00Z" w:initials="MSS">
    <w:p w14:paraId="3335CCBA" w14:textId="0D30F72A" w:rsidR="00952362" w:rsidRDefault="00952362">
      <w:pPr>
        <w:pStyle w:val="CommentText"/>
      </w:pPr>
      <w:r>
        <w:rPr>
          <w:rStyle w:val="CommentReference"/>
        </w:rPr>
        <w:annotationRef/>
      </w:r>
      <w:r>
        <w:t xml:space="preserve">This paragraph seems informal. Need to revise. </w:t>
      </w:r>
    </w:p>
  </w:comment>
  <w:comment w:id="54" w:author="Md Shahid Sarwar" w:date="2023-03-14T13:05:00Z" w:initials="MSS">
    <w:p w14:paraId="1D7E366E" w14:textId="60B4CBA6" w:rsidR="00D0325B" w:rsidRDefault="00D0325B">
      <w:pPr>
        <w:pStyle w:val="CommentText"/>
      </w:pPr>
      <w:r>
        <w:rPr>
          <w:rStyle w:val="CommentReference"/>
        </w:rPr>
        <w:annotationRef/>
      </w:r>
      <w:r>
        <w:t xml:space="preserve">Need to mention how the mice were genotyped and add a figure as supplementary file. </w:t>
      </w:r>
    </w:p>
  </w:comment>
  <w:comment w:id="56" w:author="Md Shahid Sarwar" w:date="2023-03-14T13:10:00Z" w:initials="MSS">
    <w:p w14:paraId="0D00160E" w14:textId="252D863A" w:rsidR="00D0325B" w:rsidRDefault="00D0325B">
      <w:pPr>
        <w:pStyle w:val="CommentText"/>
      </w:pPr>
      <w:r>
        <w:rPr>
          <w:rStyle w:val="CommentReference"/>
        </w:rPr>
        <w:annotationRef/>
      </w:r>
      <w:r>
        <w:t xml:space="preserve">Need to mention the dose, frequency, and duration of DSS treatment. Also, the dose, frequency, and duration of </w:t>
      </w:r>
      <w:r w:rsidRPr="00541DBD">
        <w:rPr>
          <w:rFonts w:ascii="Times New Roman" w:hAnsi="Times New Roman" w:cs="Times New Roman"/>
          <w:sz w:val="24"/>
          <w:szCs w:val="24"/>
        </w:rPr>
        <w:t>PEITC</w:t>
      </w:r>
      <w:r>
        <w:rPr>
          <w:rFonts w:ascii="Times New Roman" w:hAnsi="Times New Roman" w:cs="Times New Roman"/>
          <w:sz w:val="24"/>
          <w:szCs w:val="24"/>
        </w:rPr>
        <w:t xml:space="preserve"> and cranberry treatment and why those doses were selected. </w:t>
      </w:r>
    </w:p>
  </w:comment>
  <w:comment w:id="58" w:author="Md Shahid Sarwar" w:date="2023-03-14T11:31:00Z" w:initials="MSS">
    <w:p w14:paraId="2A86AF05" w14:textId="19FE5730" w:rsidR="00952362" w:rsidRDefault="00952362">
      <w:pPr>
        <w:pStyle w:val="CommentText"/>
      </w:pPr>
      <w:r>
        <w:rPr>
          <w:rStyle w:val="CommentReference"/>
        </w:rPr>
        <w:annotationRef/>
      </w:r>
      <w:r>
        <w:t xml:space="preserve">May need to move to Results section. </w:t>
      </w:r>
    </w:p>
  </w:comment>
  <w:comment w:id="60" w:author="Md Shahid Sarwar" w:date="2023-03-14T11:32:00Z" w:initials="MSS">
    <w:p w14:paraId="4D63944B" w14:textId="2AFA7B3A" w:rsidR="00952362" w:rsidRDefault="00952362">
      <w:pPr>
        <w:pStyle w:val="CommentText"/>
      </w:pPr>
      <w:r>
        <w:rPr>
          <w:rStyle w:val="CommentReference"/>
        </w:rPr>
        <w:annotationRef/>
      </w:r>
      <w:r>
        <w:t xml:space="preserve">Need to describe how the metabolites were extracted and grouping. Need reference. </w:t>
      </w:r>
    </w:p>
  </w:comment>
  <w:comment w:id="62" w:author="Md Shahid Sarwar" w:date="2023-03-14T12:53:00Z" w:initials="MSS">
    <w:p w14:paraId="05B293BA" w14:textId="48D1B6B2" w:rsidR="009970F0" w:rsidRDefault="009970F0">
      <w:pPr>
        <w:pStyle w:val="CommentText"/>
      </w:pPr>
      <w:r>
        <w:rPr>
          <w:rStyle w:val="CommentReference"/>
        </w:rPr>
        <w:annotationRef/>
      </w:r>
      <w:r>
        <w:t xml:space="preserve">May need to be shortened </w:t>
      </w:r>
      <w:r w:rsidR="00752A84">
        <w:t xml:space="preserve">and describe in the method under a different heading </w:t>
      </w:r>
    </w:p>
  </w:comment>
  <w:comment w:id="72" w:author="Md Shahid Sarwar" w:date="2023-03-14T12:56:00Z" w:initials="MSS">
    <w:p w14:paraId="17AE72C0" w14:textId="7D0D8ABF" w:rsidR="009970F0" w:rsidRDefault="009970F0">
      <w:pPr>
        <w:pStyle w:val="CommentText"/>
      </w:pPr>
      <w:r>
        <w:rPr>
          <w:rStyle w:val="CommentReference"/>
        </w:rPr>
        <w:annotationRef/>
      </w:r>
      <w:r>
        <w:t xml:space="preserve">Better to mention limitation of the study. </w:t>
      </w:r>
    </w:p>
  </w:comment>
  <w:comment w:id="73" w:author="Md Shahid Sarwar" w:date="2023-03-14T12:54:00Z" w:initials="MSS">
    <w:p w14:paraId="74F7D775" w14:textId="4447F5D3" w:rsidR="009970F0" w:rsidRDefault="009970F0">
      <w:pPr>
        <w:pStyle w:val="CommentText"/>
      </w:pPr>
      <w:r>
        <w:rPr>
          <w:rStyle w:val="CommentReference"/>
        </w:rPr>
        <w:annotationRef/>
      </w:r>
      <w:r>
        <w:t xml:space="preserve">Is this conclusion? If yes, should not contain references, need to revise with only the most significant findings.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AD721F" w15:done="0"/>
  <w15:commentEx w15:paraId="1ECFED72" w15:done="0"/>
  <w15:commentEx w15:paraId="53ADEF98" w15:done="0"/>
  <w15:commentEx w15:paraId="6EE71C7D" w15:done="0"/>
  <w15:commentEx w15:paraId="0798C0AC" w15:done="0"/>
  <w15:commentEx w15:paraId="07C4FDF2" w15:done="0"/>
  <w15:commentEx w15:paraId="3335CCBA" w15:done="0"/>
  <w15:commentEx w15:paraId="1D7E366E" w15:done="0"/>
  <w15:commentEx w15:paraId="0D00160E" w15:done="0"/>
  <w15:commentEx w15:paraId="2A86AF05" w15:done="0"/>
  <w15:commentEx w15:paraId="4D63944B" w15:done="0"/>
  <w15:commentEx w15:paraId="05B293BA" w15:done="0"/>
  <w15:commentEx w15:paraId="17AE72C0" w15:done="0"/>
  <w15:commentEx w15:paraId="74F7D77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AD721F" w16cid:durableId="27BAEE4E"/>
  <w16cid:commentId w16cid:paraId="1ECFED72" w16cid:durableId="27BAEDF4"/>
  <w16cid:commentId w16cid:paraId="53ADEF98" w16cid:durableId="27BAFE54"/>
  <w16cid:commentId w16cid:paraId="6EE71C7D" w16cid:durableId="27BAFD6A"/>
  <w16cid:commentId w16cid:paraId="0798C0AC" w16cid:durableId="27BAD84A"/>
  <w16cid:commentId w16cid:paraId="07C4FDF2" w16cid:durableId="27BAECAA"/>
  <w16cid:commentId w16cid:paraId="3335CCBA" w16cid:durableId="27BAD8B9"/>
  <w16cid:commentId w16cid:paraId="1D7E366E" w16cid:durableId="27BAEF84"/>
  <w16cid:commentId w16cid:paraId="0D00160E" w16cid:durableId="27BAF0D9"/>
  <w16cid:commentId w16cid:paraId="2A86AF05" w16cid:durableId="27BAD999"/>
  <w16cid:commentId w16cid:paraId="4D63944B" w16cid:durableId="27BAD9E2"/>
  <w16cid:commentId w16cid:paraId="05B293BA" w16cid:durableId="27BAECD6"/>
  <w16cid:commentId w16cid:paraId="17AE72C0" w16cid:durableId="27BAED87"/>
  <w16cid:commentId w16cid:paraId="74F7D775" w16cid:durableId="27BAED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5878F" w14:textId="77777777" w:rsidR="0003315D" w:rsidRDefault="0003315D" w:rsidP="00D213E3">
      <w:pPr>
        <w:spacing w:after="0" w:line="240" w:lineRule="auto"/>
      </w:pPr>
      <w:r>
        <w:separator/>
      </w:r>
    </w:p>
  </w:endnote>
  <w:endnote w:type="continuationSeparator" w:id="0">
    <w:p w14:paraId="26ADC0ED" w14:textId="77777777" w:rsidR="0003315D" w:rsidRDefault="0003315D" w:rsidP="00D21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404090"/>
      <w:docPartObj>
        <w:docPartGallery w:val="Page Numbers (Bottom of Page)"/>
        <w:docPartUnique/>
      </w:docPartObj>
    </w:sdtPr>
    <w:sdtContent>
      <w:sdt>
        <w:sdtPr>
          <w:id w:val="-1769616900"/>
          <w:docPartObj>
            <w:docPartGallery w:val="Page Numbers (Top of Page)"/>
            <w:docPartUnique/>
          </w:docPartObj>
        </w:sdtPr>
        <w:sdtContent>
          <w:p w14:paraId="08012657" w14:textId="43289252" w:rsidR="00952362" w:rsidRDefault="0095236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CCB05F" w14:textId="77777777" w:rsidR="00952362" w:rsidRDefault="00952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7D0BC" w14:textId="77777777" w:rsidR="0003315D" w:rsidRDefault="0003315D" w:rsidP="00D213E3">
      <w:pPr>
        <w:spacing w:after="0" w:line="240" w:lineRule="auto"/>
      </w:pPr>
      <w:r>
        <w:separator/>
      </w:r>
    </w:p>
  </w:footnote>
  <w:footnote w:type="continuationSeparator" w:id="0">
    <w:p w14:paraId="233004C4" w14:textId="77777777" w:rsidR="0003315D" w:rsidRDefault="0003315D" w:rsidP="00D21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AF5D5" w14:textId="44014AB9" w:rsidR="00952362" w:rsidRDefault="00952362">
    <w:pPr>
      <w:pStyle w:val="Header"/>
    </w:pPr>
    <w:r>
      <w:t>Draft 1</w:t>
    </w:r>
    <w:r>
      <w:tab/>
    </w:r>
    <w:r>
      <w:tab/>
      <w:t>2/26/2023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42794"/>
    <w:multiLevelType w:val="multilevel"/>
    <w:tmpl w:val="61D80C3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d Shahid Sarwar">
    <w15:presenceInfo w15:providerId="None" w15:userId="Md Shahid Sarw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IEEE Proceeding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5D16CB"/>
    <w:rsid w:val="00000D19"/>
    <w:rsid w:val="00002865"/>
    <w:rsid w:val="00003B0E"/>
    <w:rsid w:val="00004DA8"/>
    <w:rsid w:val="00021E8A"/>
    <w:rsid w:val="00021EF8"/>
    <w:rsid w:val="00023DD3"/>
    <w:rsid w:val="0003315D"/>
    <w:rsid w:val="00041A49"/>
    <w:rsid w:val="00042359"/>
    <w:rsid w:val="00053A6F"/>
    <w:rsid w:val="00061D97"/>
    <w:rsid w:val="0006260D"/>
    <w:rsid w:val="000706CE"/>
    <w:rsid w:val="000768E6"/>
    <w:rsid w:val="000778BF"/>
    <w:rsid w:val="00085587"/>
    <w:rsid w:val="0008782D"/>
    <w:rsid w:val="00090787"/>
    <w:rsid w:val="00095198"/>
    <w:rsid w:val="000A32E8"/>
    <w:rsid w:val="000A3666"/>
    <w:rsid w:val="000B2105"/>
    <w:rsid w:val="000C3A4D"/>
    <w:rsid w:val="000D0276"/>
    <w:rsid w:val="000D2671"/>
    <w:rsid w:val="000E1AD2"/>
    <w:rsid w:val="000E4B35"/>
    <w:rsid w:val="000F1526"/>
    <w:rsid w:val="000F3CC7"/>
    <w:rsid w:val="000F3EF3"/>
    <w:rsid w:val="000F78DC"/>
    <w:rsid w:val="001034F8"/>
    <w:rsid w:val="001073B2"/>
    <w:rsid w:val="00111945"/>
    <w:rsid w:val="00116D3B"/>
    <w:rsid w:val="00117179"/>
    <w:rsid w:val="001179CF"/>
    <w:rsid w:val="00120EBE"/>
    <w:rsid w:val="0012147A"/>
    <w:rsid w:val="001308A1"/>
    <w:rsid w:val="001321F4"/>
    <w:rsid w:val="00132B27"/>
    <w:rsid w:val="00135096"/>
    <w:rsid w:val="001377F6"/>
    <w:rsid w:val="00137FBE"/>
    <w:rsid w:val="001509D3"/>
    <w:rsid w:val="00155664"/>
    <w:rsid w:val="00155D11"/>
    <w:rsid w:val="00156EC6"/>
    <w:rsid w:val="001608A0"/>
    <w:rsid w:val="001657C8"/>
    <w:rsid w:val="00166C50"/>
    <w:rsid w:val="00166FDD"/>
    <w:rsid w:val="001732A6"/>
    <w:rsid w:val="00174517"/>
    <w:rsid w:val="00181EB7"/>
    <w:rsid w:val="00182F55"/>
    <w:rsid w:val="0018387B"/>
    <w:rsid w:val="001A08DA"/>
    <w:rsid w:val="001A1313"/>
    <w:rsid w:val="001A3D69"/>
    <w:rsid w:val="001A5D59"/>
    <w:rsid w:val="001A6E77"/>
    <w:rsid w:val="001A74FC"/>
    <w:rsid w:val="001B3AF9"/>
    <w:rsid w:val="001B4B20"/>
    <w:rsid w:val="001D0FF5"/>
    <w:rsid w:val="001D1B62"/>
    <w:rsid w:val="001D5083"/>
    <w:rsid w:val="001D543E"/>
    <w:rsid w:val="001D545F"/>
    <w:rsid w:val="001E4B6E"/>
    <w:rsid w:val="001E4DB0"/>
    <w:rsid w:val="001F19F2"/>
    <w:rsid w:val="001F4D9B"/>
    <w:rsid w:val="001F5415"/>
    <w:rsid w:val="001F645A"/>
    <w:rsid w:val="00205006"/>
    <w:rsid w:val="00206CF6"/>
    <w:rsid w:val="0021056B"/>
    <w:rsid w:val="00210C7E"/>
    <w:rsid w:val="00211381"/>
    <w:rsid w:val="00216A77"/>
    <w:rsid w:val="0021767F"/>
    <w:rsid w:val="00217AE7"/>
    <w:rsid w:val="00220D42"/>
    <w:rsid w:val="00221360"/>
    <w:rsid w:val="002215C2"/>
    <w:rsid w:val="00224906"/>
    <w:rsid w:val="0022588C"/>
    <w:rsid w:val="002265CF"/>
    <w:rsid w:val="00235B77"/>
    <w:rsid w:val="002367BE"/>
    <w:rsid w:val="0024065A"/>
    <w:rsid w:val="002411DB"/>
    <w:rsid w:val="002425B9"/>
    <w:rsid w:val="00243C59"/>
    <w:rsid w:val="002449F8"/>
    <w:rsid w:val="002520C1"/>
    <w:rsid w:val="002532B2"/>
    <w:rsid w:val="00263F2E"/>
    <w:rsid w:val="0026731F"/>
    <w:rsid w:val="00270A44"/>
    <w:rsid w:val="00276EFC"/>
    <w:rsid w:val="002A25BD"/>
    <w:rsid w:val="002A7DB1"/>
    <w:rsid w:val="002B0BC7"/>
    <w:rsid w:val="002B49C0"/>
    <w:rsid w:val="002B5AF3"/>
    <w:rsid w:val="002B7D46"/>
    <w:rsid w:val="002C3E0B"/>
    <w:rsid w:val="002C3EB4"/>
    <w:rsid w:val="002C6AAF"/>
    <w:rsid w:val="002D0A9D"/>
    <w:rsid w:val="002D1D29"/>
    <w:rsid w:val="002E0012"/>
    <w:rsid w:val="002E2C33"/>
    <w:rsid w:val="002E6A05"/>
    <w:rsid w:val="002E7E1B"/>
    <w:rsid w:val="002F5C34"/>
    <w:rsid w:val="0031328E"/>
    <w:rsid w:val="00320C9B"/>
    <w:rsid w:val="003228B1"/>
    <w:rsid w:val="0032519D"/>
    <w:rsid w:val="00325598"/>
    <w:rsid w:val="00331869"/>
    <w:rsid w:val="00331EB4"/>
    <w:rsid w:val="00342B85"/>
    <w:rsid w:val="003437F3"/>
    <w:rsid w:val="0034517E"/>
    <w:rsid w:val="0034694B"/>
    <w:rsid w:val="00347BA0"/>
    <w:rsid w:val="00360EAD"/>
    <w:rsid w:val="0036491A"/>
    <w:rsid w:val="00364E5B"/>
    <w:rsid w:val="00366C0F"/>
    <w:rsid w:val="003678A9"/>
    <w:rsid w:val="00371708"/>
    <w:rsid w:val="0037392D"/>
    <w:rsid w:val="0037573F"/>
    <w:rsid w:val="00383D7B"/>
    <w:rsid w:val="00386DAA"/>
    <w:rsid w:val="003A1FC1"/>
    <w:rsid w:val="003A4019"/>
    <w:rsid w:val="003A6443"/>
    <w:rsid w:val="003B0680"/>
    <w:rsid w:val="003B36F4"/>
    <w:rsid w:val="003C378C"/>
    <w:rsid w:val="003C3E83"/>
    <w:rsid w:val="003C6DFC"/>
    <w:rsid w:val="003D21CF"/>
    <w:rsid w:val="003D5F0D"/>
    <w:rsid w:val="003D7976"/>
    <w:rsid w:val="003E6FFB"/>
    <w:rsid w:val="003F59E9"/>
    <w:rsid w:val="0040076B"/>
    <w:rsid w:val="00406283"/>
    <w:rsid w:val="00406CD4"/>
    <w:rsid w:val="0041218F"/>
    <w:rsid w:val="004227AB"/>
    <w:rsid w:val="00422C37"/>
    <w:rsid w:val="00425C1B"/>
    <w:rsid w:val="0042748B"/>
    <w:rsid w:val="004309A2"/>
    <w:rsid w:val="00432E69"/>
    <w:rsid w:val="004412B9"/>
    <w:rsid w:val="00441551"/>
    <w:rsid w:val="00445F6D"/>
    <w:rsid w:val="004468A3"/>
    <w:rsid w:val="00447618"/>
    <w:rsid w:val="00450771"/>
    <w:rsid w:val="004540E9"/>
    <w:rsid w:val="0046491E"/>
    <w:rsid w:val="004659CB"/>
    <w:rsid w:val="00471866"/>
    <w:rsid w:val="0047189E"/>
    <w:rsid w:val="00476A5B"/>
    <w:rsid w:val="004877BF"/>
    <w:rsid w:val="00496BB4"/>
    <w:rsid w:val="00496DE6"/>
    <w:rsid w:val="00497CCB"/>
    <w:rsid w:val="004A104F"/>
    <w:rsid w:val="004A115E"/>
    <w:rsid w:val="004A1CF7"/>
    <w:rsid w:val="004A2AF9"/>
    <w:rsid w:val="004A3B35"/>
    <w:rsid w:val="004A789E"/>
    <w:rsid w:val="004B3B50"/>
    <w:rsid w:val="004B79C1"/>
    <w:rsid w:val="004D381D"/>
    <w:rsid w:val="004D4165"/>
    <w:rsid w:val="004D4F69"/>
    <w:rsid w:val="004E36C6"/>
    <w:rsid w:val="004E3D57"/>
    <w:rsid w:val="004E6834"/>
    <w:rsid w:val="004F6F5F"/>
    <w:rsid w:val="00506BFC"/>
    <w:rsid w:val="00506D98"/>
    <w:rsid w:val="00520EAA"/>
    <w:rsid w:val="005255B5"/>
    <w:rsid w:val="00527766"/>
    <w:rsid w:val="00530F45"/>
    <w:rsid w:val="00531A7C"/>
    <w:rsid w:val="005323CB"/>
    <w:rsid w:val="00536D60"/>
    <w:rsid w:val="00541DBD"/>
    <w:rsid w:val="00543E3B"/>
    <w:rsid w:val="00555DE6"/>
    <w:rsid w:val="00561CC5"/>
    <w:rsid w:val="00577931"/>
    <w:rsid w:val="0058250C"/>
    <w:rsid w:val="00583ABB"/>
    <w:rsid w:val="00587126"/>
    <w:rsid w:val="005923F1"/>
    <w:rsid w:val="005958A8"/>
    <w:rsid w:val="005A2DD4"/>
    <w:rsid w:val="005A52F7"/>
    <w:rsid w:val="005B4FB2"/>
    <w:rsid w:val="005C3B05"/>
    <w:rsid w:val="005C4C32"/>
    <w:rsid w:val="005D16CB"/>
    <w:rsid w:val="005D672B"/>
    <w:rsid w:val="005D783E"/>
    <w:rsid w:val="005E0003"/>
    <w:rsid w:val="005E294F"/>
    <w:rsid w:val="005E3B99"/>
    <w:rsid w:val="005F0EDD"/>
    <w:rsid w:val="00613F99"/>
    <w:rsid w:val="00617CF5"/>
    <w:rsid w:val="00625BCD"/>
    <w:rsid w:val="00636011"/>
    <w:rsid w:val="00641ED3"/>
    <w:rsid w:val="00642A7C"/>
    <w:rsid w:val="006433CF"/>
    <w:rsid w:val="00643C2A"/>
    <w:rsid w:val="0064414F"/>
    <w:rsid w:val="0064580B"/>
    <w:rsid w:val="0064710B"/>
    <w:rsid w:val="00654EA5"/>
    <w:rsid w:val="00657C30"/>
    <w:rsid w:val="00666DEA"/>
    <w:rsid w:val="0067391B"/>
    <w:rsid w:val="0067718B"/>
    <w:rsid w:val="00682C25"/>
    <w:rsid w:val="00684DE6"/>
    <w:rsid w:val="00685A26"/>
    <w:rsid w:val="0068652B"/>
    <w:rsid w:val="00693D3A"/>
    <w:rsid w:val="00694969"/>
    <w:rsid w:val="006A04A9"/>
    <w:rsid w:val="006A43AF"/>
    <w:rsid w:val="006B082C"/>
    <w:rsid w:val="006B1263"/>
    <w:rsid w:val="006B358C"/>
    <w:rsid w:val="006B39AB"/>
    <w:rsid w:val="006B46DB"/>
    <w:rsid w:val="006C57DA"/>
    <w:rsid w:val="006C59AE"/>
    <w:rsid w:val="006D0F8A"/>
    <w:rsid w:val="006D252C"/>
    <w:rsid w:val="006D35DC"/>
    <w:rsid w:val="006D49CF"/>
    <w:rsid w:val="006D6CAD"/>
    <w:rsid w:val="006E2E3A"/>
    <w:rsid w:val="006E516C"/>
    <w:rsid w:val="006E6265"/>
    <w:rsid w:val="006F5A17"/>
    <w:rsid w:val="0070656F"/>
    <w:rsid w:val="00713346"/>
    <w:rsid w:val="00716C9D"/>
    <w:rsid w:val="007178D6"/>
    <w:rsid w:val="00721E67"/>
    <w:rsid w:val="00722EA3"/>
    <w:rsid w:val="0072535F"/>
    <w:rsid w:val="00730724"/>
    <w:rsid w:val="00733B45"/>
    <w:rsid w:val="00734875"/>
    <w:rsid w:val="00735E87"/>
    <w:rsid w:val="0073615E"/>
    <w:rsid w:val="00744FF3"/>
    <w:rsid w:val="00750AE0"/>
    <w:rsid w:val="00752A84"/>
    <w:rsid w:val="0075648B"/>
    <w:rsid w:val="00761307"/>
    <w:rsid w:val="00762CFA"/>
    <w:rsid w:val="00770DF3"/>
    <w:rsid w:val="007730C4"/>
    <w:rsid w:val="00793209"/>
    <w:rsid w:val="0079380B"/>
    <w:rsid w:val="007947B6"/>
    <w:rsid w:val="00796C1C"/>
    <w:rsid w:val="007975B8"/>
    <w:rsid w:val="007A1A6D"/>
    <w:rsid w:val="007A4559"/>
    <w:rsid w:val="007B4B0C"/>
    <w:rsid w:val="007B75DC"/>
    <w:rsid w:val="007C0B20"/>
    <w:rsid w:val="007E2336"/>
    <w:rsid w:val="00801598"/>
    <w:rsid w:val="00803972"/>
    <w:rsid w:val="00810C81"/>
    <w:rsid w:val="00813203"/>
    <w:rsid w:val="0082007E"/>
    <w:rsid w:val="00820A0A"/>
    <w:rsid w:val="00822371"/>
    <w:rsid w:val="0086017C"/>
    <w:rsid w:val="00861031"/>
    <w:rsid w:val="008712BC"/>
    <w:rsid w:val="008718C3"/>
    <w:rsid w:val="00875C4B"/>
    <w:rsid w:val="00877E53"/>
    <w:rsid w:val="00882091"/>
    <w:rsid w:val="00884A88"/>
    <w:rsid w:val="00885C35"/>
    <w:rsid w:val="00894F83"/>
    <w:rsid w:val="0089576B"/>
    <w:rsid w:val="008A33BF"/>
    <w:rsid w:val="008B3A36"/>
    <w:rsid w:val="008B53E6"/>
    <w:rsid w:val="008C7368"/>
    <w:rsid w:val="008D05AC"/>
    <w:rsid w:val="008E45BB"/>
    <w:rsid w:val="008E4B69"/>
    <w:rsid w:val="008E5BA4"/>
    <w:rsid w:val="008E69A7"/>
    <w:rsid w:val="008F2319"/>
    <w:rsid w:val="008F3144"/>
    <w:rsid w:val="008F5804"/>
    <w:rsid w:val="00901B88"/>
    <w:rsid w:val="009071C0"/>
    <w:rsid w:val="00910A24"/>
    <w:rsid w:val="009236B2"/>
    <w:rsid w:val="00923DA8"/>
    <w:rsid w:val="00935389"/>
    <w:rsid w:val="00937789"/>
    <w:rsid w:val="00937FF5"/>
    <w:rsid w:val="00944337"/>
    <w:rsid w:val="00952362"/>
    <w:rsid w:val="00952B97"/>
    <w:rsid w:val="00961586"/>
    <w:rsid w:val="00964D25"/>
    <w:rsid w:val="0097180B"/>
    <w:rsid w:val="00975BE2"/>
    <w:rsid w:val="009805A4"/>
    <w:rsid w:val="00983497"/>
    <w:rsid w:val="00983B47"/>
    <w:rsid w:val="009857B4"/>
    <w:rsid w:val="0099134A"/>
    <w:rsid w:val="00993B76"/>
    <w:rsid w:val="009970F0"/>
    <w:rsid w:val="009971A3"/>
    <w:rsid w:val="00997870"/>
    <w:rsid w:val="009A3632"/>
    <w:rsid w:val="009A3CD2"/>
    <w:rsid w:val="009A5481"/>
    <w:rsid w:val="009C480F"/>
    <w:rsid w:val="009E0166"/>
    <w:rsid w:val="009E3AF6"/>
    <w:rsid w:val="009E59F9"/>
    <w:rsid w:val="00A05FB0"/>
    <w:rsid w:val="00A15704"/>
    <w:rsid w:val="00A16C3C"/>
    <w:rsid w:val="00A21303"/>
    <w:rsid w:val="00A23E5A"/>
    <w:rsid w:val="00A2411A"/>
    <w:rsid w:val="00A27E7B"/>
    <w:rsid w:val="00A32B24"/>
    <w:rsid w:val="00A33207"/>
    <w:rsid w:val="00A358CD"/>
    <w:rsid w:val="00A41678"/>
    <w:rsid w:val="00A43D9D"/>
    <w:rsid w:val="00A53D62"/>
    <w:rsid w:val="00A5535E"/>
    <w:rsid w:val="00A5572F"/>
    <w:rsid w:val="00A575DA"/>
    <w:rsid w:val="00A60CE1"/>
    <w:rsid w:val="00A62B8A"/>
    <w:rsid w:val="00A65E62"/>
    <w:rsid w:val="00A67D68"/>
    <w:rsid w:val="00A71E6D"/>
    <w:rsid w:val="00A73486"/>
    <w:rsid w:val="00A7701C"/>
    <w:rsid w:val="00A813FA"/>
    <w:rsid w:val="00A8187F"/>
    <w:rsid w:val="00A829E8"/>
    <w:rsid w:val="00A870B1"/>
    <w:rsid w:val="00A87361"/>
    <w:rsid w:val="00A90009"/>
    <w:rsid w:val="00A94750"/>
    <w:rsid w:val="00A94873"/>
    <w:rsid w:val="00AA0D25"/>
    <w:rsid w:val="00AA5F0D"/>
    <w:rsid w:val="00AB2CBA"/>
    <w:rsid w:val="00AB6127"/>
    <w:rsid w:val="00AC63B6"/>
    <w:rsid w:val="00AC6B97"/>
    <w:rsid w:val="00AC7BFA"/>
    <w:rsid w:val="00AD153D"/>
    <w:rsid w:val="00AD3B59"/>
    <w:rsid w:val="00AD4701"/>
    <w:rsid w:val="00AD5D0A"/>
    <w:rsid w:val="00AE037E"/>
    <w:rsid w:val="00AF1D10"/>
    <w:rsid w:val="00AF52F3"/>
    <w:rsid w:val="00AF5CA8"/>
    <w:rsid w:val="00AF6C12"/>
    <w:rsid w:val="00AF75DB"/>
    <w:rsid w:val="00B01FA8"/>
    <w:rsid w:val="00B17445"/>
    <w:rsid w:val="00B2157A"/>
    <w:rsid w:val="00B22BEC"/>
    <w:rsid w:val="00B26279"/>
    <w:rsid w:val="00B30219"/>
    <w:rsid w:val="00B369D8"/>
    <w:rsid w:val="00B50A51"/>
    <w:rsid w:val="00B510FE"/>
    <w:rsid w:val="00B52A5F"/>
    <w:rsid w:val="00B533AF"/>
    <w:rsid w:val="00B62603"/>
    <w:rsid w:val="00B64CDF"/>
    <w:rsid w:val="00B712CB"/>
    <w:rsid w:val="00B71F07"/>
    <w:rsid w:val="00B75DA3"/>
    <w:rsid w:val="00B764A5"/>
    <w:rsid w:val="00B844B2"/>
    <w:rsid w:val="00B908AE"/>
    <w:rsid w:val="00B912CC"/>
    <w:rsid w:val="00B93F5B"/>
    <w:rsid w:val="00B96872"/>
    <w:rsid w:val="00B97A10"/>
    <w:rsid w:val="00B97BF2"/>
    <w:rsid w:val="00BA0E48"/>
    <w:rsid w:val="00BA37B7"/>
    <w:rsid w:val="00BB00A8"/>
    <w:rsid w:val="00BB38D0"/>
    <w:rsid w:val="00BB4449"/>
    <w:rsid w:val="00BB76D2"/>
    <w:rsid w:val="00BB7BFA"/>
    <w:rsid w:val="00BC5CC5"/>
    <w:rsid w:val="00BC74FA"/>
    <w:rsid w:val="00BD0E55"/>
    <w:rsid w:val="00BD4CEA"/>
    <w:rsid w:val="00BD6395"/>
    <w:rsid w:val="00BE39DE"/>
    <w:rsid w:val="00BE6F27"/>
    <w:rsid w:val="00BF7C23"/>
    <w:rsid w:val="00C0022D"/>
    <w:rsid w:val="00C01D4E"/>
    <w:rsid w:val="00C07939"/>
    <w:rsid w:val="00C1019A"/>
    <w:rsid w:val="00C11881"/>
    <w:rsid w:val="00C1594A"/>
    <w:rsid w:val="00C15CCE"/>
    <w:rsid w:val="00C25498"/>
    <w:rsid w:val="00C27E32"/>
    <w:rsid w:val="00C306E7"/>
    <w:rsid w:val="00C30AFB"/>
    <w:rsid w:val="00C31CAC"/>
    <w:rsid w:val="00C34F11"/>
    <w:rsid w:val="00C37772"/>
    <w:rsid w:val="00C4242B"/>
    <w:rsid w:val="00C474E3"/>
    <w:rsid w:val="00C62AE1"/>
    <w:rsid w:val="00C7767B"/>
    <w:rsid w:val="00C801F7"/>
    <w:rsid w:val="00C8650D"/>
    <w:rsid w:val="00C903D0"/>
    <w:rsid w:val="00C9062B"/>
    <w:rsid w:val="00C94A9E"/>
    <w:rsid w:val="00C95555"/>
    <w:rsid w:val="00C96B39"/>
    <w:rsid w:val="00CA03E6"/>
    <w:rsid w:val="00CA1177"/>
    <w:rsid w:val="00CA15A7"/>
    <w:rsid w:val="00CA47BF"/>
    <w:rsid w:val="00CB0992"/>
    <w:rsid w:val="00CC1097"/>
    <w:rsid w:val="00CC44A5"/>
    <w:rsid w:val="00CC53FC"/>
    <w:rsid w:val="00CD3488"/>
    <w:rsid w:val="00CD534D"/>
    <w:rsid w:val="00CD5E7F"/>
    <w:rsid w:val="00CE1822"/>
    <w:rsid w:val="00CE4DC2"/>
    <w:rsid w:val="00CE7175"/>
    <w:rsid w:val="00CF213F"/>
    <w:rsid w:val="00CF353B"/>
    <w:rsid w:val="00CF42A3"/>
    <w:rsid w:val="00CF5315"/>
    <w:rsid w:val="00CF5C17"/>
    <w:rsid w:val="00CF75D4"/>
    <w:rsid w:val="00D02096"/>
    <w:rsid w:val="00D0325B"/>
    <w:rsid w:val="00D16D2C"/>
    <w:rsid w:val="00D17CD6"/>
    <w:rsid w:val="00D213E3"/>
    <w:rsid w:val="00D245B9"/>
    <w:rsid w:val="00D35C79"/>
    <w:rsid w:val="00D41010"/>
    <w:rsid w:val="00D518C8"/>
    <w:rsid w:val="00D51943"/>
    <w:rsid w:val="00D6305C"/>
    <w:rsid w:val="00D6403F"/>
    <w:rsid w:val="00D6482A"/>
    <w:rsid w:val="00D660DA"/>
    <w:rsid w:val="00D67BB8"/>
    <w:rsid w:val="00D735B0"/>
    <w:rsid w:val="00D73AC8"/>
    <w:rsid w:val="00D82E18"/>
    <w:rsid w:val="00D856D4"/>
    <w:rsid w:val="00D862E0"/>
    <w:rsid w:val="00D872B5"/>
    <w:rsid w:val="00D87A29"/>
    <w:rsid w:val="00D910B7"/>
    <w:rsid w:val="00D92712"/>
    <w:rsid w:val="00DA1C77"/>
    <w:rsid w:val="00DA68E3"/>
    <w:rsid w:val="00DA7903"/>
    <w:rsid w:val="00DB13A7"/>
    <w:rsid w:val="00DC17A6"/>
    <w:rsid w:val="00DD10EC"/>
    <w:rsid w:val="00DD23A9"/>
    <w:rsid w:val="00DD4D43"/>
    <w:rsid w:val="00DD719A"/>
    <w:rsid w:val="00DD7A30"/>
    <w:rsid w:val="00DE01B1"/>
    <w:rsid w:val="00DE79AA"/>
    <w:rsid w:val="00DF5314"/>
    <w:rsid w:val="00E009FB"/>
    <w:rsid w:val="00E03D97"/>
    <w:rsid w:val="00E048E6"/>
    <w:rsid w:val="00E04EB1"/>
    <w:rsid w:val="00E125FB"/>
    <w:rsid w:val="00E176C1"/>
    <w:rsid w:val="00E218F2"/>
    <w:rsid w:val="00E26391"/>
    <w:rsid w:val="00E359DF"/>
    <w:rsid w:val="00E45CE6"/>
    <w:rsid w:val="00E46851"/>
    <w:rsid w:val="00E5567A"/>
    <w:rsid w:val="00E566B8"/>
    <w:rsid w:val="00E6224A"/>
    <w:rsid w:val="00E81123"/>
    <w:rsid w:val="00E811FB"/>
    <w:rsid w:val="00E81EFA"/>
    <w:rsid w:val="00E83046"/>
    <w:rsid w:val="00E945ED"/>
    <w:rsid w:val="00E95040"/>
    <w:rsid w:val="00EA5A5C"/>
    <w:rsid w:val="00ED4AC8"/>
    <w:rsid w:val="00EE3898"/>
    <w:rsid w:val="00EE545F"/>
    <w:rsid w:val="00F031A5"/>
    <w:rsid w:val="00F047C3"/>
    <w:rsid w:val="00F0623A"/>
    <w:rsid w:val="00F07BF8"/>
    <w:rsid w:val="00F112DD"/>
    <w:rsid w:val="00F13CB0"/>
    <w:rsid w:val="00F23B6A"/>
    <w:rsid w:val="00F243CC"/>
    <w:rsid w:val="00F30D85"/>
    <w:rsid w:val="00F31AA6"/>
    <w:rsid w:val="00F428D2"/>
    <w:rsid w:val="00F44443"/>
    <w:rsid w:val="00F45333"/>
    <w:rsid w:val="00F56557"/>
    <w:rsid w:val="00F57973"/>
    <w:rsid w:val="00F652DF"/>
    <w:rsid w:val="00F65950"/>
    <w:rsid w:val="00F71914"/>
    <w:rsid w:val="00F73845"/>
    <w:rsid w:val="00F804AA"/>
    <w:rsid w:val="00F833DA"/>
    <w:rsid w:val="00F87CB5"/>
    <w:rsid w:val="00F916AE"/>
    <w:rsid w:val="00F93311"/>
    <w:rsid w:val="00F9717A"/>
    <w:rsid w:val="00FA1CE8"/>
    <w:rsid w:val="00FB1C03"/>
    <w:rsid w:val="00FD1858"/>
    <w:rsid w:val="00FE66AB"/>
    <w:rsid w:val="00FF0834"/>
    <w:rsid w:val="00FF3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33087"/>
  <w15:chartTrackingRefBased/>
  <w15:docId w15:val="{5076A0B1-F373-4ED7-A6F4-09F61079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4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53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3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47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5389"/>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935389"/>
    <w:rPr>
      <w:sz w:val="16"/>
      <w:szCs w:val="16"/>
    </w:rPr>
  </w:style>
  <w:style w:type="paragraph" w:styleId="CommentText">
    <w:name w:val="annotation text"/>
    <w:basedOn w:val="Normal"/>
    <w:link w:val="CommentTextChar"/>
    <w:uiPriority w:val="99"/>
    <w:semiHidden/>
    <w:unhideWhenUsed/>
    <w:rsid w:val="00935389"/>
    <w:pPr>
      <w:spacing w:line="240" w:lineRule="auto"/>
    </w:pPr>
    <w:rPr>
      <w:sz w:val="20"/>
      <w:szCs w:val="20"/>
    </w:rPr>
  </w:style>
  <w:style w:type="character" w:customStyle="1" w:styleId="CommentTextChar">
    <w:name w:val="Comment Text Char"/>
    <w:basedOn w:val="DefaultParagraphFont"/>
    <w:link w:val="CommentText"/>
    <w:uiPriority w:val="99"/>
    <w:semiHidden/>
    <w:rsid w:val="00935389"/>
    <w:rPr>
      <w:sz w:val="20"/>
      <w:szCs w:val="20"/>
    </w:rPr>
  </w:style>
  <w:style w:type="paragraph" w:styleId="CommentSubject">
    <w:name w:val="annotation subject"/>
    <w:basedOn w:val="CommentText"/>
    <w:next w:val="CommentText"/>
    <w:link w:val="CommentSubjectChar"/>
    <w:uiPriority w:val="99"/>
    <w:semiHidden/>
    <w:unhideWhenUsed/>
    <w:rsid w:val="00935389"/>
    <w:rPr>
      <w:b/>
      <w:bCs/>
    </w:rPr>
  </w:style>
  <w:style w:type="character" w:customStyle="1" w:styleId="CommentSubjectChar">
    <w:name w:val="Comment Subject Char"/>
    <w:basedOn w:val="CommentTextChar"/>
    <w:link w:val="CommentSubject"/>
    <w:uiPriority w:val="99"/>
    <w:semiHidden/>
    <w:rsid w:val="00935389"/>
    <w:rPr>
      <w:b/>
      <w:bCs/>
      <w:sz w:val="20"/>
      <w:szCs w:val="20"/>
    </w:rPr>
  </w:style>
  <w:style w:type="character" w:customStyle="1" w:styleId="Heading3Char">
    <w:name w:val="Heading 3 Char"/>
    <w:basedOn w:val="DefaultParagraphFont"/>
    <w:link w:val="Heading3"/>
    <w:uiPriority w:val="9"/>
    <w:rsid w:val="00935389"/>
    <w:rPr>
      <w:rFonts w:asciiTheme="majorHAnsi" w:eastAsiaTheme="majorEastAsia" w:hAnsiTheme="majorHAnsi" w:cstheme="majorBidi"/>
      <w:color w:val="1F3763" w:themeColor="accent1" w:themeShade="7F"/>
      <w:sz w:val="24"/>
      <w:szCs w:val="24"/>
    </w:rPr>
  </w:style>
  <w:style w:type="paragraph" w:customStyle="1" w:styleId="EndNoteBibliographyTitle">
    <w:name w:val="EndNote Bibliography Title"/>
    <w:basedOn w:val="Normal"/>
    <w:link w:val="EndNoteBibliographyTitleChar"/>
    <w:rsid w:val="00CC44A5"/>
    <w:pPr>
      <w:spacing w:after="0"/>
      <w:jc w:val="center"/>
    </w:pPr>
    <w:rPr>
      <w:rFonts w:ascii="Calibri" w:hAnsi="Calibri" w:cs="Calibri"/>
      <w:noProof/>
    </w:rPr>
  </w:style>
  <w:style w:type="character" w:customStyle="1" w:styleId="EndNoteBibliographyTitleChar">
    <w:name w:val="EndNote Bibliography Title Char"/>
    <w:basedOn w:val="Heading2Char"/>
    <w:link w:val="EndNoteBibliographyTitle"/>
    <w:rsid w:val="00CC44A5"/>
    <w:rPr>
      <w:rFonts w:ascii="Calibri" w:eastAsiaTheme="majorEastAsia" w:hAnsi="Calibri" w:cs="Calibri"/>
      <w:noProof/>
      <w:color w:val="2F5496" w:themeColor="accent1" w:themeShade="BF"/>
      <w:sz w:val="26"/>
      <w:szCs w:val="26"/>
    </w:rPr>
  </w:style>
  <w:style w:type="paragraph" w:customStyle="1" w:styleId="EndNoteBibliography">
    <w:name w:val="EndNote Bibliography"/>
    <w:basedOn w:val="Normal"/>
    <w:link w:val="EndNoteBibliographyChar"/>
    <w:rsid w:val="00CC44A5"/>
    <w:pPr>
      <w:spacing w:line="240" w:lineRule="auto"/>
    </w:pPr>
    <w:rPr>
      <w:rFonts w:ascii="Calibri" w:hAnsi="Calibri" w:cs="Calibri"/>
      <w:noProof/>
    </w:rPr>
  </w:style>
  <w:style w:type="character" w:customStyle="1" w:styleId="EndNoteBibliographyChar">
    <w:name w:val="EndNote Bibliography Char"/>
    <w:basedOn w:val="Heading2Char"/>
    <w:link w:val="EndNoteBibliography"/>
    <w:rsid w:val="00CC44A5"/>
    <w:rPr>
      <w:rFonts w:ascii="Calibri" w:eastAsiaTheme="majorEastAsia" w:hAnsi="Calibri" w:cs="Calibri"/>
      <w:noProof/>
      <w:color w:val="2F5496" w:themeColor="accent1" w:themeShade="BF"/>
      <w:sz w:val="26"/>
      <w:szCs w:val="26"/>
    </w:rPr>
  </w:style>
  <w:style w:type="character" w:customStyle="1" w:styleId="Heading1Char">
    <w:name w:val="Heading 1 Char"/>
    <w:basedOn w:val="DefaultParagraphFont"/>
    <w:link w:val="Heading1"/>
    <w:uiPriority w:val="9"/>
    <w:rsid w:val="00CC44A5"/>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2519D"/>
    <w:pPr>
      <w:widowControl w:val="0"/>
      <w:tabs>
        <w:tab w:val="center" w:pos="4153"/>
        <w:tab w:val="right" w:pos="8306"/>
      </w:tabs>
      <w:snapToGrid w:val="0"/>
      <w:spacing w:after="0" w:line="240" w:lineRule="auto"/>
    </w:pPr>
    <w:rPr>
      <w:rFonts w:eastAsiaTheme="minorEastAsia"/>
      <w:kern w:val="2"/>
      <w:sz w:val="18"/>
      <w:szCs w:val="18"/>
      <w:lang w:eastAsia="zh-CN"/>
    </w:rPr>
  </w:style>
  <w:style w:type="character" w:customStyle="1" w:styleId="FooterChar">
    <w:name w:val="Footer Char"/>
    <w:basedOn w:val="DefaultParagraphFont"/>
    <w:link w:val="Footer"/>
    <w:uiPriority w:val="99"/>
    <w:rsid w:val="0032519D"/>
    <w:rPr>
      <w:rFonts w:eastAsiaTheme="minorEastAsia"/>
      <w:kern w:val="2"/>
      <w:sz w:val="18"/>
      <w:szCs w:val="18"/>
      <w:lang w:eastAsia="zh-CN"/>
    </w:rPr>
  </w:style>
  <w:style w:type="paragraph" w:styleId="TOCHeading">
    <w:name w:val="TOC Heading"/>
    <w:basedOn w:val="Heading1"/>
    <w:next w:val="Normal"/>
    <w:uiPriority w:val="39"/>
    <w:unhideWhenUsed/>
    <w:qFormat/>
    <w:rsid w:val="003F59E9"/>
    <w:pPr>
      <w:outlineLvl w:val="9"/>
    </w:pPr>
  </w:style>
  <w:style w:type="paragraph" w:styleId="TOC1">
    <w:name w:val="toc 1"/>
    <w:basedOn w:val="Normal"/>
    <w:next w:val="Normal"/>
    <w:autoRedefine/>
    <w:uiPriority w:val="39"/>
    <w:unhideWhenUsed/>
    <w:rsid w:val="003F59E9"/>
    <w:pPr>
      <w:spacing w:after="100"/>
    </w:pPr>
  </w:style>
  <w:style w:type="paragraph" w:styleId="TOC2">
    <w:name w:val="toc 2"/>
    <w:basedOn w:val="Normal"/>
    <w:next w:val="Normal"/>
    <w:autoRedefine/>
    <w:uiPriority w:val="39"/>
    <w:unhideWhenUsed/>
    <w:rsid w:val="003F59E9"/>
    <w:pPr>
      <w:spacing w:after="100"/>
      <w:ind w:left="220"/>
    </w:pPr>
  </w:style>
  <w:style w:type="paragraph" w:styleId="TOC3">
    <w:name w:val="toc 3"/>
    <w:basedOn w:val="Normal"/>
    <w:next w:val="Normal"/>
    <w:autoRedefine/>
    <w:uiPriority w:val="39"/>
    <w:unhideWhenUsed/>
    <w:rsid w:val="003F59E9"/>
    <w:pPr>
      <w:spacing w:after="100"/>
      <w:ind w:left="440"/>
    </w:pPr>
  </w:style>
  <w:style w:type="character" w:styleId="Hyperlink">
    <w:name w:val="Hyperlink"/>
    <w:basedOn w:val="DefaultParagraphFont"/>
    <w:uiPriority w:val="99"/>
    <w:unhideWhenUsed/>
    <w:rsid w:val="003F59E9"/>
    <w:rPr>
      <w:color w:val="0563C1" w:themeColor="hyperlink"/>
      <w:u w:val="single"/>
    </w:rPr>
  </w:style>
  <w:style w:type="paragraph" w:styleId="Title">
    <w:name w:val="Title"/>
    <w:basedOn w:val="Normal"/>
    <w:next w:val="Normal"/>
    <w:link w:val="TitleChar"/>
    <w:uiPriority w:val="10"/>
    <w:qFormat/>
    <w:rsid w:val="003F59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9E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7947B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7947B6"/>
    <w:rPr>
      <w:color w:val="808080"/>
    </w:rPr>
  </w:style>
  <w:style w:type="paragraph" w:styleId="Header">
    <w:name w:val="header"/>
    <w:basedOn w:val="Normal"/>
    <w:link w:val="HeaderChar"/>
    <w:uiPriority w:val="99"/>
    <w:unhideWhenUsed/>
    <w:rsid w:val="00D21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3E3"/>
  </w:style>
  <w:style w:type="paragraph" w:styleId="Caption">
    <w:name w:val="caption"/>
    <w:basedOn w:val="Normal"/>
    <w:next w:val="Normal"/>
    <w:uiPriority w:val="35"/>
    <w:unhideWhenUsed/>
    <w:qFormat/>
    <w:rsid w:val="00C15CC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71F07"/>
    <w:rPr>
      <w:color w:val="605E5C"/>
      <w:shd w:val="clear" w:color="auto" w:fill="E1DFDD"/>
    </w:rPr>
  </w:style>
  <w:style w:type="table" w:styleId="TableGrid">
    <w:name w:val="Table Grid"/>
    <w:basedOn w:val="TableNormal"/>
    <w:uiPriority w:val="39"/>
    <w:rsid w:val="00BB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7361"/>
    <w:pPr>
      <w:ind w:left="720"/>
      <w:contextualSpacing/>
    </w:pPr>
  </w:style>
  <w:style w:type="paragraph" w:styleId="NormalWeb">
    <w:name w:val="Normal (Web)"/>
    <w:basedOn w:val="Normal"/>
    <w:uiPriority w:val="99"/>
    <w:semiHidden/>
    <w:unhideWhenUsed/>
    <w:rsid w:val="0017451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523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236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05558">
      <w:bodyDiv w:val="1"/>
      <w:marLeft w:val="0"/>
      <w:marRight w:val="0"/>
      <w:marTop w:val="0"/>
      <w:marBottom w:val="0"/>
      <w:divBdr>
        <w:top w:val="none" w:sz="0" w:space="0" w:color="auto"/>
        <w:left w:val="none" w:sz="0" w:space="0" w:color="auto"/>
        <w:bottom w:val="none" w:sz="0" w:space="0" w:color="auto"/>
        <w:right w:val="none" w:sz="0" w:space="0" w:color="auto"/>
      </w:divBdr>
    </w:div>
    <w:div w:id="313801099">
      <w:bodyDiv w:val="1"/>
      <w:marLeft w:val="0"/>
      <w:marRight w:val="0"/>
      <w:marTop w:val="0"/>
      <w:marBottom w:val="0"/>
      <w:divBdr>
        <w:top w:val="none" w:sz="0" w:space="0" w:color="auto"/>
        <w:left w:val="none" w:sz="0" w:space="0" w:color="auto"/>
        <w:bottom w:val="none" w:sz="0" w:space="0" w:color="auto"/>
        <w:right w:val="none" w:sz="0" w:space="0" w:color="auto"/>
      </w:divBdr>
    </w:div>
    <w:div w:id="517816777">
      <w:bodyDiv w:val="1"/>
      <w:marLeft w:val="0"/>
      <w:marRight w:val="0"/>
      <w:marTop w:val="0"/>
      <w:marBottom w:val="0"/>
      <w:divBdr>
        <w:top w:val="none" w:sz="0" w:space="0" w:color="auto"/>
        <w:left w:val="none" w:sz="0" w:space="0" w:color="auto"/>
        <w:bottom w:val="none" w:sz="0" w:space="0" w:color="auto"/>
        <w:right w:val="none" w:sz="0" w:space="0" w:color="auto"/>
      </w:divBdr>
    </w:div>
    <w:div w:id="557598172">
      <w:bodyDiv w:val="1"/>
      <w:marLeft w:val="0"/>
      <w:marRight w:val="0"/>
      <w:marTop w:val="0"/>
      <w:marBottom w:val="0"/>
      <w:divBdr>
        <w:top w:val="none" w:sz="0" w:space="0" w:color="auto"/>
        <w:left w:val="none" w:sz="0" w:space="0" w:color="auto"/>
        <w:bottom w:val="none" w:sz="0" w:space="0" w:color="auto"/>
        <w:right w:val="none" w:sz="0" w:space="0" w:color="auto"/>
      </w:divBdr>
    </w:div>
    <w:div w:id="638190585">
      <w:bodyDiv w:val="1"/>
      <w:marLeft w:val="0"/>
      <w:marRight w:val="0"/>
      <w:marTop w:val="0"/>
      <w:marBottom w:val="0"/>
      <w:divBdr>
        <w:top w:val="none" w:sz="0" w:space="0" w:color="auto"/>
        <w:left w:val="none" w:sz="0" w:space="0" w:color="auto"/>
        <w:bottom w:val="none" w:sz="0" w:space="0" w:color="auto"/>
        <w:right w:val="none" w:sz="0" w:space="0" w:color="auto"/>
      </w:divBdr>
    </w:div>
    <w:div w:id="665087781">
      <w:bodyDiv w:val="1"/>
      <w:marLeft w:val="0"/>
      <w:marRight w:val="0"/>
      <w:marTop w:val="0"/>
      <w:marBottom w:val="0"/>
      <w:divBdr>
        <w:top w:val="none" w:sz="0" w:space="0" w:color="auto"/>
        <w:left w:val="none" w:sz="0" w:space="0" w:color="auto"/>
        <w:bottom w:val="none" w:sz="0" w:space="0" w:color="auto"/>
        <w:right w:val="none" w:sz="0" w:space="0" w:color="auto"/>
      </w:divBdr>
    </w:div>
    <w:div w:id="823861556">
      <w:bodyDiv w:val="1"/>
      <w:marLeft w:val="0"/>
      <w:marRight w:val="0"/>
      <w:marTop w:val="0"/>
      <w:marBottom w:val="0"/>
      <w:divBdr>
        <w:top w:val="none" w:sz="0" w:space="0" w:color="auto"/>
        <w:left w:val="none" w:sz="0" w:space="0" w:color="auto"/>
        <w:bottom w:val="none" w:sz="0" w:space="0" w:color="auto"/>
        <w:right w:val="none" w:sz="0" w:space="0" w:color="auto"/>
      </w:divBdr>
    </w:div>
    <w:div w:id="972322968">
      <w:bodyDiv w:val="1"/>
      <w:marLeft w:val="0"/>
      <w:marRight w:val="0"/>
      <w:marTop w:val="0"/>
      <w:marBottom w:val="0"/>
      <w:divBdr>
        <w:top w:val="none" w:sz="0" w:space="0" w:color="auto"/>
        <w:left w:val="none" w:sz="0" w:space="0" w:color="auto"/>
        <w:bottom w:val="none" w:sz="0" w:space="0" w:color="auto"/>
        <w:right w:val="none" w:sz="0" w:space="0" w:color="auto"/>
      </w:divBdr>
    </w:div>
    <w:div w:id="1119638945">
      <w:bodyDiv w:val="1"/>
      <w:marLeft w:val="0"/>
      <w:marRight w:val="0"/>
      <w:marTop w:val="0"/>
      <w:marBottom w:val="0"/>
      <w:divBdr>
        <w:top w:val="none" w:sz="0" w:space="0" w:color="auto"/>
        <w:left w:val="none" w:sz="0" w:space="0" w:color="auto"/>
        <w:bottom w:val="none" w:sz="0" w:space="0" w:color="auto"/>
        <w:right w:val="none" w:sz="0" w:space="0" w:color="auto"/>
      </w:divBdr>
    </w:div>
    <w:div w:id="1300721196">
      <w:bodyDiv w:val="1"/>
      <w:marLeft w:val="0"/>
      <w:marRight w:val="0"/>
      <w:marTop w:val="0"/>
      <w:marBottom w:val="0"/>
      <w:divBdr>
        <w:top w:val="none" w:sz="0" w:space="0" w:color="auto"/>
        <w:left w:val="none" w:sz="0" w:space="0" w:color="auto"/>
        <w:bottom w:val="none" w:sz="0" w:space="0" w:color="auto"/>
        <w:right w:val="none" w:sz="0" w:space="0" w:color="auto"/>
      </w:divBdr>
    </w:div>
    <w:div w:id="1338847697">
      <w:bodyDiv w:val="1"/>
      <w:marLeft w:val="0"/>
      <w:marRight w:val="0"/>
      <w:marTop w:val="0"/>
      <w:marBottom w:val="0"/>
      <w:divBdr>
        <w:top w:val="none" w:sz="0" w:space="0" w:color="auto"/>
        <w:left w:val="none" w:sz="0" w:space="0" w:color="auto"/>
        <w:bottom w:val="none" w:sz="0" w:space="0" w:color="auto"/>
        <w:right w:val="none" w:sz="0" w:space="0" w:color="auto"/>
      </w:divBdr>
    </w:div>
    <w:div w:id="1426918483">
      <w:bodyDiv w:val="1"/>
      <w:marLeft w:val="0"/>
      <w:marRight w:val="0"/>
      <w:marTop w:val="0"/>
      <w:marBottom w:val="0"/>
      <w:divBdr>
        <w:top w:val="none" w:sz="0" w:space="0" w:color="auto"/>
        <w:left w:val="none" w:sz="0" w:space="0" w:color="auto"/>
        <w:bottom w:val="none" w:sz="0" w:space="0" w:color="auto"/>
        <w:right w:val="none" w:sz="0" w:space="0" w:color="auto"/>
      </w:divBdr>
    </w:div>
    <w:div w:id="1450011190">
      <w:bodyDiv w:val="1"/>
      <w:marLeft w:val="0"/>
      <w:marRight w:val="0"/>
      <w:marTop w:val="0"/>
      <w:marBottom w:val="0"/>
      <w:divBdr>
        <w:top w:val="none" w:sz="0" w:space="0" w:color="auto"/>
        <w:left w:val="none" w:sz="0" w:space="0" w:color="auto"/>
        <w:bottom w:val="none" w:sz="0" w:space="0" w:color="auto"/>
        <w:right w:val="none" w:sz="0" w:space="0" w:color="auto"/>
      </w:divBdr>
    </w:div>
    <w:div w:id="1638949664">
      <w:bodyDiv w:val="1"/>
      <w:marLeft w:val="0"/>
      <w:marRight w:val="0"/>
      <w:marTop w:val="0"/>
      <w:marBottom w:val="0"/>
      <w:divBdr>
        <w:top w:val="none" w:sz="0" w:space="0" w:color="auto"/>
        <w:left w:val="none" w:sz="0" w:space="0" w:color="auto"/>
        <w:bottom w:val="none" w:sz="0" w:space="0" w:color="auto"/>
        <w:right w:val="none" w:sz="0" w:space="0" w:color="auto"/>
      </w:divBdr>
    </w:div>
    <w:div w:id="1862164721">
      <w:bodyDiv w:val="1"/>
      <w:marLeft w:val="0"/>
      <w:marRight w:val="0"/>
      <w:marTop w:val="0"/>
      <w:marBottom w:val="0"/>
      <w:divBdr>
        <w:top w:val="none" w:sz="0" w:space="0" w:color="auto"/>
        <w:left w:val="none" w:sz="0" w:space="0" w:color="auto"/>
        <w:bottom w:val="none" w:sz="0" w:space="0" w:color="auto"/>
        <w:right w:val="none" w:sz="0" w:space="0" w:color="auto"/>
      </w:divBdr>
    </w:div>
    <w:div w:id="1902519663">
      <w:bodyDiv w:val="1"/>
      <w:marLeft w:val="0"/>
      <w:marRight w:val="0"/>
      <w:marTop w:val="0"/>
      <w:marBottom w:val="0"/>
      <w:divBdr>
        <w:top w:val="none" w:sz="0" w:space="0" w:color="auto"/>
        <w:left w:val="none" w:sz="0" w:space="0" w:color="auto"/>
        <w:bottom w:val="none" w:sz="0" w:space="0" w:color="auto"/>
        <w:right w:val="none" w:sz="0" w:space="0" w:color="auto"/>
      </w:divBdr>
    </w:div>
    <w:div w:id="200805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tif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jpeg"/><Relationship Id="rId10" Type="http://schemas.microsoft.com/office/2011/relationships/commentsExtended" Target="commentsExtended.xml"/><Relationship Id="rId19" Type="http://schemas.openxmlformats.org/officeDocument/2006/relationships/image" Target="media/image8.tif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theme" Target="theme/theme1.xml"/><Relationship Id="rId8" Type="http://schemas.openxmlformats.org/officeDocument/2006/relationships/hyperlink" Target="mailto:kongt@pharmacy.rutger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C289D-C25B-48E1-A55B-D6D1FA3F6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24</Pages>
  <Words>10450</Words>
  <Characters>59565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Ah-ng Kong</dc:creator>
  <cp:keywords/>
  <dc:description/>
  <cp:lastModifiedBy>Md Shahid Sarwar</cp:lastModifiedBy>
  <cp:revision>24</cp:revision>
  <dcterms:created xsi:type="dcterms:W3CDTF">2023-02-26T22:50:00Z</dcterms:created>
  <dcterms:modified xsi:type="dcterms:W3CDTF">2023-03-14T18:11:00Z</dcterms:modified>
</cp:coreProperties>
</file>